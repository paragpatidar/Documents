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085D4D" w14:textId="77777777" w:rsidR="00E567B1" w:rsidRDefault="00E567B1" w:rsidP="00F168E5">
      <w:pPr>
        <w:pStyle w:val="Title1"/>
        <w:pBdr>
          <w:top w:val="none" w:sz="0" w:space="0" w:color="auto"/>
        </w:pBdr>
        <w:spacing w:before="0"/>
        <w:rPr>
          <w:rFonts w:asciiTheme="minorHAnsi" w:hAnsiTheme="minorHAnsi"/>
          <w:sz w:val="72"/>
          <w:szCs w:val="72"/>
        </w:rPr>
      </w:pPr>
    </w:p>
    <w:p w14:paraId="56A2D7DF" w14:textId="247B78C5" w:rsidR="005D767A" w:rsidRPr="00E567B1" w:rsidRDefault="00E567B1" w:rsidP="00F168E5">
      <w:pPr>
        <w:pStyle w:val="Title1"/>
        <w:pBdr>
          <w:top w:val="none" w:sz="0" w:space="0" w:color="auto"/>
        </w:pBdr>
        <w:spacing w:before="0"/>
        <w:rPr>
          <w:rFonts w:asciiTheme="minorHAnsi" w:hAnsiTheme="minorHAnsi"/>
          <w:sz w:val="72"/>
          <w:szCs w:val="72"/>
        </w:rPr>
      </w:pPr>
      <w:r w:rsidRPr="00E567B1">
        <w:rPr>
          <w:rFonts w:asciiTheme="minorHAnsi" w:hAnsiTheme="minorHAnsi"/>
          <w:sz w:val="72"/>
          <w:szCs w:val="72"/>
        </w:rPr>
        <w:t>Capgemini API Platform</w:t>
      </w:r>
    </w:p>
    <w:p w14:paraId="4067F98D" w14:textId="5CD1CC96" w:rsidR="00E567B1" w:rsidRDefault="00E567B1" w:rsidP="00F168E5">
      <w:pPr>
        <w:pStyle w:val="Title3"/>
        <w:rPr>
          <w:rFonts w:asciiTheme="minorHAnsi" w:hAnsiTheme="minorHAnsi"/>
        </w:rPr>
      </w:pPr>
      <w:r>
        <w:rPr>
          <w:rFonts w:asciiTheme="minorHAnsi" w:hAnsiTheme="minorHAnsi"/>
          <w:noProof/>
        </w:rPr>
        <w:drawing>
          <wp:inline distT="0" distB="0" distL="0" distR="0" wp14:anchorId="77A2823C" wp14:editId="254BE3FF">
            <wp:extent cx="3878638" cy="1110827"/>
            <wp:effectExtent l="0" t="0" r="762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g.jpg"/>
                    <pic:cNvPicPr/>
                  </pic:nvPicPr>
                  <pic:blipFill>
                    <a:blip r:embed="rId11">
                      <a:extLst>
                        <a:ext uri="{28A0092B-C50C-407E-A947-70E740481C1C}">
                          <a14:useLocalDpi xmlns:a14="http://schemas.microsoft.com/office/drawing/2010/main" val="0"/>
                        </a:ext>
                      </a:extLst>
                    </a:blip>
                    <a:stretch>
                      <a:fillRect/>
                    </a:stretch>
                  </pic:blipFill>
                  <pic:spPr>
                    <a:xfrm>
                      <a:off x="0" y="0"/>
                      <a:ext cx="3888871" cy="1113758"/>
                    </a:xfrm>
                    <a:prstGeom prst="rect">
                      <a:avLst/>
                    </a:prstGeom>
                  </pic:spPr>
                </pic:pic>
              </a:graphicData>
            </a:graphic>
          </wp:inline>
        </w:drawing>
      </w:r>
    </w:p>
    <w:p w14:paraId="6FDD5BAE" w14:textId="5A59AAAF" w:rsidR="00E567B1" w:rsidRDefault="00E567B1" w:rsidP="00F168E5">
      <w:pPr>
        <w:pStyle w:val="Title3"/>
        <w:rPr>
          <w:rFonts w:asciiTheme="minorHAnsi" w:hAnsiTheme="minorHAnsi"/>
        </w:rPr>
      </w:pPr>
    </w:p>
    <w:p w14:paraId="04D19005" w14:textId="6E2C2693" w:rsidR="005D767A" w:rsidRDefault="00A73C9A" w:rsidP="00F168E5">
      <w:pPr>
        <w:pStyle w:val="Title3"/>
        <w:rPr>
          <w:rFonts w:asciiTheme="minorHAnsi" w:hAnsiTheme="minorHAnsi"/>
        </w:rPr>
      </w:pPr>
      <w:r>
        <w:rPr>
          <w:rFonts w:asciiTheme="minorHAnsi" w:hAnsiTheme="minorHAnsi"/>
        </w:rPr>
        <w:t xml:space="preserve">OpenID Provider - </w:t>
      </w:r>
      <w:r w:rsidR="00E567B1">
        <w:rPr>
          <w:rFonts w:asciiTheme="minorHAnsi" w:hAnsiTheme="minorHAnsi"/>
        </w:rPr>
        <w:t xml:space="preserve">Detailed </w:t>
      </w:r>
      <w:r w:rsidR="00710074" w:rsidRPr="00854841">
        <w:rPr>
          <w:rFonts w:asciiTheme="minorHAnsi" w:hAnsiTheme="minorHAnsi"/>
        </w:rPr>
        <w:t>Solution Design</w:t>
      </w:r>
    </w:p>
    <w:p w14:paraId="7B9A8B61" w14:textId="09BE42CE" w:rsidR="00F168E5" w:rsidRDefault="00F168E5" w:rsidP="005D767A">
      <w:pPr>
        <w:pStyle w:val="Title3"/>
        <w:rPr>
          <w:rFonts w:asciiTheme="minorHAnsi" w:hAnsiTheme="minorHAnsi"/>
        </w:rPr>
      </w:pPr>
    </w:p>
    <w:tbl>
      <w:tblPr>
        <w:tblStyle w:val="TableGrid"/>
        <w:tblpPr w:leftFromText="180" w:rightFromText="180" w:vertAnchor="text" w:horzAnchor="page" w:tblpX="610" w:tblpY="29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0" w:author="Barry O'Donohoe" w:date="2018-01-05T10:16:00Z">
          <w:tblPr>
            <w:tblStyle w:val="TableGrid"/>
            <w:tblpPr w:leftFromText="180" w:rightFromText="180" w:vertAnchor="text" w:horzAnchor="page" w:tblpX="610" w:tblpY="29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0683"/>
        <w:tblGridChange w:id="1">
          <w:tblGrid>
            <w:gridCol w:w="10683"/>
          </w:tblGrid>
        </w:tblGridChange>
      </w:tblGrid>
      <w:tr w:rsidR="00F168E5" w14:paraId="50B2F67F" w14:textId="77777777" w:rsidTr="00EE7556">
        <w:trPr>
          <w:trHeight w:val="414"/>
          <w:trPrChange w:id="2" w:author="Barry O'Donohoe" w:date="2018-01-05T10:16:00Z">
            <w:trPr>
              <w:trHeight w:val="414"/>
            </w:trPr>
          </w:trPrChange>
        </w:trPr>
        <w:tc>
          <w:tcPr>
            <w:tcW w:w="10683" w:type="dxa"/>
            <w:tcPrChange w:id="3" w:author="Barry O'Donohoe" w:date="2018-01-05T10:16:00Z">
              <w:tcPr>
                <w:tcW w:w="10683" w:type="dxa"/>
              </w:tcPr>
            </w:tcPrChange>
          </w:tcPr>
          <w:p w14:paraId="526390B3" w14:textId="513D8076" w:rsidR="00F168E5" w:rsidRPr="00F168E5" w:rsidRDefault="00F168E5" w:rsidP="00F168E5">
            <w:pPr>
              <w:keepLines/>
              <w:widowControl w:val="0"/>
              <w:tabs>
                <w:tab w:val="left" w:pos="9677"/>
              </w:tabs>
              <w:jc w:val="right"/>
              <w:rPr>
                <w:rFonts w:asciiTheme="minorHAnsi" w:hAnsiTheme="minorHAnsi"/>
                <w:b/>
                <w:sz w:val="28"/>
                <w:szCs w:val="28"/>
              </w:rPr>
            </w:pPr>
            <w:r w:rsidRPr="00F168E5">
              <w:rPr>
                <w:rFonts w:asciiTheme="minorHAnsi" w:hAnsiTheme="minorHAnsi"/>
                <w:b/>
                <w:sz w:val="28"/>
                <w:szCs w:val="28"/>
              </w:rPr>
              <w:t>Date:</w:t>
            </w:r>
            <w:r>
              <w:rPr>
                <w:rFonts w:asciiTheme="minorHAnsi" w:hAnsiTheme="minorHAnsi"/>
                <w:b/>
                <w:sz w:val="28"/>
                <w:szCs w:val="28"/>
              </w:rPr>
              <w:t xml:space="preserve"> </w:t>
            </w:r>
            <w:ins w:id="4" w:author="Barry O'Donohoe [2]" w:date="2018-03-23T14:46:00Z">
              <w:r w:rsidR="006C3667">
                <w:rPr>
                  <w:rFonts w:asciiTheme="minorHAnsi" w:hAnsiTheme="minorHAnsi"/>
                  <w:b/>
                  <w:sz w:val="28"/>
                  <w:szCs w:val="28"/>
                </w:rPr>
                <w:t>27</w:t>
              </w:r>
            </w:ins>
            <w:bookmarkStart w:id="5" w:name="_GoBack"/>
            <w:bookmarkEnd w:id="5"/>
            <w:del w:id="6" w:author="Barry O'Donohoe [2]" w:date="2018-03-12T21:08:00Z">
              <w:r w:rsidDel="00BF4934">
                <w:rPr>
                  <w:rFonts w:asciiTheme="minorHAnsi" w:hAnsiTheme="minorHAnsi"/>
                  <w:b/>
                  <w:sz w:val="28"/>
                  <w:szCs w:val="28"/>
                </w:rPr>
                <w:delText>1</w:delText>
              </w:r>
            </w:del>
            <w:ins w:id="7" w:author="Barry O'Donohoe [2]" w:date="2018-03-12T21:08:00Z">
              <w:r w:rsidR="00BF4934">
                <w:rPr>
                  <w:rFonts w:asciiTheme="minorHAnsi" w:hAnsiTheme="minorHAnsi"/>
                  <w:b/>
                  <w:sz w:val="28"/>
                  <w:szCs w:val="28"/>
                  <w:vertAlign w:val="superscript"/>
                </w:rPr>
                <w:t>th</w:t>
              </w:r>
            </w:ins>
            <w:del w:id="8" w:author="Barry O'Donohoe [2]" w:date="2018-03-12T21:08:00Z">
              <w:r w:rsidRPr="00F168E5" w:rsidDel="00BF4934">
                <w:rPr>
                  <w:rFonts w:asciiTheme="minorHAnsi" w:hAnsiTheme="minorHAnsi"/>
                  <w:b/>
                  <w:sz w:val="28"/>
                  <w:szCs w:val="28"/>
                  <w:vertAlign w:val="superscript"/>
                </w:rPr>
                <w:delText>st</w:delText>
              </w:r>
            </w:del>
            <w:r>
              <w:rPr>
                <w:rFonts w:asciiTheme="minorHAnsi" w:hAnsiTheme="minorHAnsi"/>
                <w:b/>
                <w:sz w:val="28"/>
                <w:szCs w:val="28"/>
              </w:rPr>
              <w:t xml:space="preserve"> </w:t>
            </w:r>
            <w:del w:id="9" w:author="Barry O'Donohoe [2]" w:date="2018-03-12T21:08:00Z">
              <w:r w:rsidDel="00BF4934">
                <w:rPr>
                  <w:rFonts w:asciiTheme="minorHAnsi" w:hAnsiTheme="minorHAnsi"/>
                  <w:b/>
                  <w:sz w:val="28"/>
                  <w:szCs w:val="28"/>
                </w:rPr>
                <w:delText xml:space="preserve">December </w:delText>
              </w:r>
            </w:del>
            <w:ins w:id="10" w:author="Barry O'Donohoe [2]" w:date="2018-03-12T21:08:00Z">
              <w:r w:rsidR="00BF4934">
                <w:rPr>
                  <w:rFonts w:asciiTheme="minorHAnsi" w:hAnsiTheme="minorHAnsi"/>
                  <w:b/>
                  <w:sz w:val="28"/>
                  <w:szCs w:val="28"/>
                </w:rPr>
                <w:t xml:space="preserve">March </w:t>
              </w:r>
            </w:ins>
            <w:r>
              <w:rPr>
                <w:rFonts w:asciiTheme="minorHAnsi" w:hAnsiTheme="minorHAnsi"/>
                <w:b/>
                <w:sz w:val="28"/>
                <w:szCs w:val="28"/>
              </w:rPr>
              <w:t>201</w:t>
            </w:r>
            <w:ins w:id="11" w:author="Barry O'Donohoe [2]" w:date="2018-03-12T21:08:00Z">
              <w:r w:rsidR="00BF4934">
                <w:rPr>
                  <w:rFonts w:asciiTheme="minorHAnsi" w:hAnsiTheme="minorHAnsi"/>
                  <w:b/>
                  <w:sz w:val="28"/>
                  <w:szCs w:val="28"/>
                </w:rPr>
                <w:t>8</w:t>
              </w:r>
            </w:ins>
            <w:del w:id="12" w:author="Barry O'Donohoe [2]" w:date="2018-03-12T21:08:00Z">
              <w:r w:rsidDel="00BF4934">
                <w:rPr>
                  <w:rFonts w:asciiTheme="minorHAnsi" w:hAnsiTheme="minorHAnsi"/>
                  <w:b/>
                  <w:sz w:val="28"/>
                  <w:szCs w:val="28"/>
                </w:rPr>
                <w:delText>7</w:delText>
              </w:r>
            </w:del>
          </w:p>
        </w:tc>
      </w:tr>
      <w:tr w:rsidR="00F168E5" w14:paraId="394DD479" w14:textId="77777777" w:rsidTr="00EE7556">
        <w:tc>
          <w:tcPr>
            <w:tcW w:w="10683" w:type="dxa"/>
            <w:tcPrChange w:id="13" w:author="Barry O'Donohoe" w:date="2018-01-05T10:16:00Z">
              <w:tcPr>
                <w:tcW w:w="10683" w:type="dxa"/>
              </w:tcPr>
            </w:tcPrChange>
          </w:tcPr>
          <w:p w14:paraId="7CA74D4F" w14:textId="79A3F15F" w:rsidR="00F168E5" w:rsidRPr="00F168E5" w:rsidRDefault="00F168E5" w:rsidP="00F168E5">
            <w:pPr>
              <w:keepLines/>
              <w:widowControl w:val="0"/>
              <w:tabs>
                <w:tab w:val="left" w:pos="9677"/>
              </w:tabs>
              <w:jc w:val="right"/>
              <w:rPr>
                <w:rFonts w:asciiTheme="minorHAnsi" w:hAnsiTheme="minorHAnsi"/>
                <w:b/>
                <w:sz w:val="28"/>
                <w:szCs w:val="28"/>
              </w:rPr>
            </w:pPr>
            <w:r w:rsidRPr="00F168E5">
              <w:rPr>
                <w:rFonts w:asciiTheme="minorHAnsi" w:hAnsiTheme="minorHAnsi"/>
                <w:b/>
                <w:sz w:val="28"/>
                <w:szCs w:val="28"/>
              </w:rPr>
              <w:t>Version: v</w:t>
            </w:r>
            <w:ins w:id="14" w:author="Barry O'Donohoe [2]" w:date="2018-03-23T14:46:00Z">
              <w:r w:rsidR="006C3667">
                <w:rPr>
                  <w:rFonts w:asciiTheme="minorHAnsi" w:hAnsiTheme="minorHAnsi"/>
                  <w:b/>
                  <w:sz w:val="28"/>
                  <w:szCs w:val="28"/>
                </w:rPr>
                <w:t>1</w:t>
              </w:r>
            </w:ins>
            <w:del w:id="15" w:author="Barry O'Donohoe [2]" w:date="2018-03-23T14:46:00Z">
              <w:r w:rsidRPr="00F168E5" w:rsidDel="006C3667">
                <w:rPr>
                  <w:rFonts w:asciiTheme="minorHAnsi" w:hAnsiTheme="minorHAnsi"/>
                  <w:b/>
                  <w:sz w:val="28"/>
                  <w:szCs w:val="28"/>
                </w:rPr>
                <w:delText>0</w:delText>
              </w:r>
            </w:del>
            <w:r w:rsidRPr="00F168E5">
              <w:rPr>
                <w:rFonts w:asciiTheme="minorHAnsi" w:hAnsiTheme="minorHAnsi"/>
                <w:b/>
                <w:sz w:val="28"/>
                <w:szCs w:val="28"/>
              </w:rPr>
              <w:t>.</w:t>
            </w:r>
            <w:ins w:id="16" w:author="Barry O'Donohoe [2]" w:date="2018-03-23T14:46:00Z">
              <w:r w:rsidR="006C3667">
                <w:rPr>
                  <w:rFonts w:asciiTheme="minorHAnsi" w:hAnsiTheme="minorHAnsi"/>
                  <w:b/>
                  <w:sz w:val="28"/>
                  <w:szCs w:val="28"/>
                </w:rPr>
                <w:t>0</w:t>
              </w:r>
            </w:ins>
            <w:ins w:id="17" w:author="Barry O'Donohoe [3]" w:date="2018-02-06T17:24:00Z">
              <w:del w:id="18" w:author="Barry O'Donohoe [2]" w:date="2018-03-12T21:08:00Z">
                <w:r w:rsidR="00FC7499" w:rsidDel="00BF4934">
                  <w:rPr>
                    <w:rFonts w:asciiTheme="minorHAnsi" w:hAnsiTheme="minorHAnsi"/>
                    <w:b/>
                    <w:sz w:val="28"/>
                    <w:szCs w:val="28"/>
                  </w:rPr>
                  <w:delText>4</w:delText>
                </w:r>
              </w:del>
            </w:ins>
            <w:ins w:id="19" w:author="Barry O'Donohoe" w:date="2018-01-04T19:42:00Z">
              <w:del w:id="20" w:author="Barry O'Donohoe [3]" w:date="2018-02-06T17:24:00Z">
                <w:r w:rsidR="00466B25" w:rsidDel="00FC7499">
                  <w:rPr>
                    <w:rFonts w:asciiTheme="minorHAnsi" w:hAnsiTheme="minorHAnsi"/>
                    <w:b/>
                    <w:sz w:val="28"/>
                    <w:szCs w:val="28"/>
                  </w:rPr>
                  <w:delText>3</w:delText>
                </w:r>
              </w:del>
            </w:ins>
            <w:del w:id="21" w:author="Barry O'Donohoe" w:date="2018-01-04T19:42:00Z">
              <w:r w:rsidRPr="00F168E5" w:rsidDel="00466B25">
                <w:rPr>
                  <w:rFonts w:asciiTheme="minorHAnsi" w:hAnsiTheme="minorHAnsi"/>
                  <w:b/>
                  <w:sz w:val="28"/>
                  <w:szCs w:val="28"/>
                </w:rPr>
                <w:delText>2</w:delText>
              </w:r>
            </w:del>
          </w:p>
        </w:tc>
      </w:tr>
      <w:tr w:rsidR="00F168E5" w14:paraId="2D8A8F94" w14:textId="77777777" w:rsidTr="00EE7556">
        <w:tc>
          <w:tcPr>
            <w:tcW w:w="10683" w:type="dxa"/>
            <w:tcPrChange w:id="22" w:author="Barry O'Donohoe" w:date="2018-01-05T10:16:00Z">
              <w:tcPr>
                <w:tcW w:w="10683" w:type="dxa"/>
              </w:tcPr>
            </w:tcPrChange>
          </w:tcPr>
          <w:p w14:paraId="79DCFAB3" w14:textId="3EA3B442" w:rsidR="00F168E5" w:rsidRPr="00F168E5" w:rsidRDefault="00F168E5" w:rsidP="00F168E5">
            <w:pPr>
              <w:keepLines/>
              <w:widowControl w:val="0"/>
              <w:tabs>
                <w:tab w:val="left" w:pos="9677"/>
              </w:tabs>
              <w:jc w:val="right"/>
              <w:rPr>
                <w:rFonts w:asciiTheme="minorHAnsi" w:hAnsiTheme="minorHAnsi"/>
                <w:b/>
                <w:sz w:val="28"/>
                <w:szCs w:val="28"/>
              </w:rPr>
            </w:pPr>
            <w:r w:rsidRPr="00F168E5">
              <w:rPr>
                <w:rFonts w:asciiTheme="minorHAnsi" w:hAnsiTheme="minorHAnsi"/>
                <w:b/>
                <w:sz w:val="28"/>
                <w:szCs w:val="28"/>
              </w:rPr>
              <w:t>Classification: Confidential</w:t>
            </w:r>
          </w:p>
        </w:tc>
      </w:tr>
    </w:tbl>
    <w:p w14:paraId="04A23327" w14:textId="41836831" w:rsidR="00364258" w:rsidRPr="00F168E5" w:rsidRDefault="00F168E5" w:rsidP="00F168E5">
      <w:pPr>
        <w:keepLines/>
        <w:widowControl w:val="0"/>
        <w:tabs>
          <w:tab w:val="left" w:pos="9677"/>
        </w:tabs>
      </w:pPr>
      <w:r>
        <w:rPr>
          <w:rFonts w:asciiTheme="minorHAnsi" w:hAnsiTheme="minorHAnsi"/>
          <w:noProof/>
        </w:rPr>
        <mc:AlternateContent>
          <mc:Choice Requires="wps">
            <w:drawing>
              <wp:anchor distT="0" distB="0" distL="114300" distR="114300" simplePos="0" relativeHeight="251659264" behindDoc="0" locked="0" layoutInCell="1" allowOverlap="1" wp14:anchorId="318298C4" wp14:editId="3C3105D9">
                <wp:simplePos x="0" y="0"/>
                <wp:positionH relativeFrom="column">
                  <wp:posOffset>-134620</wp:posOffset>
                </wp:positionH>
                <wp:positionV relativeFrom="paragraph">
                  <wp:posOffset>1665849</wp:posOffset>
                </wp:positionV>
                <wp:extent cx="6794500" cy="0"/>
                <wp:effectExtent l="0" t="0" r="12700" b="25400"/>
                <wp:wrapNone/>
                <wp:docPr id="2" name="Straight Connector 2"/>
                <wp:cNvGraphicFramePr/>
                <a:graphic xmlns:a="http://schemas.openxmlformats.org/drawingml/2006/main">
                  <a:graphicData uri="http://schemas.microsoft.com/office/word/2010/wordprocessingShape">
                    <wps:wsp>
                      <wps:cNvCnPr/>
                      <wps:spPr>
                        <a:xfrm>
                          <a:off x="0" y="0"/>
                          <a:ext cx="6794500" cy="0"/>
                        </a:xfrm>
                        <a:prstGeom prst="line">
                          <a:avLst/>
                        </a:prstGeom>
                        <a:ln w="28575"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60326CF"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6pt,131.15pt" to="524.4pt,13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" strokecolor="black [3213]" strokeweight="2.25pt">
                <v:stroke joinstyle="miter"/>
              </v:line>
            </w:pict>
          </mc:Fallback>
        </mc:AlternateContent>
      </w:r>
      <w:r>
        <w:rPr>
          <w:rFonts w:asciiTheme="minorHAnsi" w:hAnsiTheme="minorHAnsi"/>
          <w:noProof/>
        </w:rPr>
        <mc:AlternateContent>
          <mc:Choice Requires="wps">
            <w:drawing>
              <wp:anchor distT="0" distB="0" distL="114300" distR="114300" simplePos="0" relativeHeight="251661312" behindDoc="0" locked="0" layoutInCell="1" allowOverlap="1" wp14:anchorId="08683AEF" wp14:editId="6940F60B">
                <wp:simplePos x="0" y="0"/>
                <wp:positionH relativeFrom="column">
                  <wp:posOffset>-146685</wp:posOffset>
                </wp:positionH>
                <wp:positionV relativeFrom="paragraph">
                  <wp:posOffset>2695331</wp:posOffset>
                </wp:positionV>
                <wp:extent cx="6794500" cy="0"/>
                <wp:effectExtent l="0" t="0" r="12700" b="25400"/>
                <wp:wrapNone/>
                <wp:docPr id="4" name="Straight Connector 4"/>
                <wp:cNvGraphicFramePr/>
                <a:graphic xmlns:a="http://schemas.openxmlformats.org/drawingml/2006/main">
                  <a:graphicData uri="http://schemas.microsoft.com/office/word/2010/wordprocessingShape">
                    <wps:wsp>
                      <wps:cNvCnPr/>
                      <wps:spPr>
                        <a:xfrm>
                          <a:off x="0" y="0"/>
                          <a:ext cx="6794500" cy="0"/>
                        </a:xfrm>
                        <a:prstGeom prst="line">
                          <a:avLst/>
                        </a:prstGeom>
                        <a:ln w="28575"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A71254" id="Straight Connector 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1.55pt,212.25pt" to="523.45pt,21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" strokecolor="black [3213]" strokeweight="2.25pt">
                <v:stroke joinstyle="miter"/>
              </v:line>
            </w:pict>
          </mc:Fallback>
        </mc:AlternateContent>
      </w:r>
      <w:r>
        <w:tab/>
      </w:r>
    </w:p>
    <w:p w14:paraId="686B59EA" w14:textId="77777777" w:rsidR="00A73C9A" w:rsidRPr="00A73C9A" w:rsidRDefault="00A73C9A" w:rsidP="00A73C9A">
      <w:pPr>
        <w:pStyle w:val="Title"/>
        <w:pageBreakBefore/>
        <w:ind w:left="0"/>
        <w:outlineLvl w:val="0"/>
        <w:rPr>
          <w:rFonts w:asciiTheme="minorHAnsi" w:hAnsiTheme="minorHAnsi" w:cstheme="minorHAnsi"/>
        </w:rPr>
      </w:pPr>
      <w:r w:rsidRPr="00A73C9A">
        <w:rPr>
          <w:rFonts w:asciiTheme="minorHAnsi" w:hAnsiTheme="minorHAnsi" w:cstheme="minorHAnsi"/>
        </w:rPr>
        <w:lastRenderedPageBreak/>
        <w:t>Document Control</w:t>
      </w:r>
    </w:p>
    <w:tbl>
      <w:tblPr>
        <w:tblW w:w="81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4"/>
        <w:gridCol w:w="6804"/>
      </w:tblGrid>
      <w:tr w:rsidR="00A73C9A" w14:paraId="0D06017B" w14:textId="77777777" w:rsidTr="00A73C9A">
        <w:trPr>
          <w:cantSplit/>
        </w:trPr>
        <w:tc>
          <w:tcPr>
            <w:tcW w:w="1384" w:type="dxa"/>
          </w:tcPr>
          <w:p w14:paraId="79654949" w14:textId="77777777" w:rsidR="00A73C9A" w:rsidRPr="00A73C9A" w:rsidRDefault="00A73C9A" w:rsidP="00A73C9A">
            <w:pPr>
              <w:pStyle w:val="TableHeader"/>
              <w:jc w:val="left"/>
              <w:rPr>
                <w:rFonts w:asciiTheme="minorHAnsi" w:hAnsiTheme="minorHAnsi" w:cstheme="minorHAnsi"/>
              </w:rPr>
            </w:pPr>
            <w:r w:rsidRPr="00A73C9A">
              <w:rPr>
                <w:rFonts w:asciiTheme="minorHAnsi" w:hAnsiTheme="minorHAnsi" w:cstheme="minorHAnsi"/>
              </w:rPr>
              <w:t>Title</w:t>
            </w:r>
          </w:p>
        </w:tc>
        <w:tc>
          <w:tcPr>
            <w:tcW w:w="6804" w:type="dxa"/>
          </w:tcPr>
          <w:p w14:paraId="3DB96936" w14:textId="43333E04" w:rsidR="00A73C9A" w:rsidRPr="00A73C9A" w:rsidRDefault="00A73C9A" w:rsidP="00A73C9A">
            <w:pPr>
              <w:pStyle w:val="TableHeader"/>
              <w:jc w:val="left"/>
              <w:rPr>
                <w:rFonts w:asciiTheme="minorHAnsi" w:hAnsiTheme="minorHAnsi" w:cstheme="minorHAnsi"/>
                <w:b w:val="0"/>
                <w:color w:val="0000FF"/>
              </w:rPr>
            </w:pPr>
            <w:r w:rsidRPr="00A73C9A">
              <w:rPr>
                <w:rFonts w:asciiTheme="minorHAnsi" w:hAnsiTheme="minorHAnsi" w:cstheme="minorHAnsi"/>
                <w:b w:val="0"/>
                <w:color w:val="0000FF"/>
              </w:rPr>
              <w:t>OpenID Provider – Detailed Solution Design</w:t>
            </w:r>
          </w:p>
        </w:tc>
      </w:tr>
      <w:tr w:rsidR="00A73C9A" w14:paraId="3BCE5B1C" w14:textId="77777777" w:rsidTr="00A73C9A">
        <w:trPr>
          <w:cantSplit/>
        </w:trPr>
        <w:tc>
          <w:tcPr>
            <w:tcW w:w="1384" w:type="dxa"/>
          </w:tcPr>
          <w:p w14:paraId="3A737C63" w14:textId="77777777" w:rsidR="00A73C9A" w:rsidRPr="00A73C9A" w:rsidRDefault="00A73C9A" w:rsidP="00A73C9A">
            <w:pPr>
              <w:pStyle w:val="TableHeader"/>
              <w:jc w:val="left"/>
              <w:rPr>
                <w:rFonts w:asciiTheme="minorHAnsi" w:hAnsiTheme="minorHAnsi" w:cstheme="minorHAnsi"/>
              </w:rPr>
            </w:pPr>
            <w:r w:rsidRPr="00A73C9A">
              <w:rPr>
                <w:rFonts w:asciiTheme="minorHAnsi" w:hAnsiTheme="minorHAnsi" w:cstheme="minorHAnsi"/>
              </w:rPr>
              <w:t>Author</w:t>
            </w:r>
          </w:p>
        </w:tc>
        <w:tc>
          <w:tcPr>
            <w:tcW w:w="6804" w:type="dxa"/>
          </w:tcPr>
          <w:p w14:paraId="7B77BE59" w14:textId="1DEADA0A" w:rsidR="00A73C9A" w:rsidRPr="00A73C9A" w:rsidRDefault="00A73C9A" w:rsidP="00A73C9A">
            <w:pPr>
              <w:pStyle w:val="TableHeader"/>
              <w:jc w:val="left"/>
              <w:rPr>
                <w:rFonts w:asciiTheme="minorHAnsi" w:hAnsiTheme="minorHAnsi" w:cstheme="minorHAnsi"/>
                <w:b w:val="0"/>
                <w:snapToGrid w:val="0"/>
                <w:color w:val="0000FF"/>
              </w:rPr>
            </w:pPr>
            <w:r w:rsidRPr="00A73C9A">
              <w:rPr>
                <w:rFonts w:asciiTheme="minorHAnsi" w:hAnsiTheme="minorHAnsi" w:cstheme="minorHAnsi"/>
                <w:b w:val="0"/>
                <w:snapToGrid w:val="0"/>
                <w:color w:val="0000FF"/>
              </w:rPr>
              <w:t>Barry O’Donohoe</w:t>
            </w:r>
          </w:p>
        </w:tc>
      </w:tr>
    </w:tbl>
    <w:p w14:paraId="768A27E5" w14:textId="77777777" w:rsidR="00A73C9A" w:rsidRDefault="00A73C9A" w:rsidP="00A73C9A">
      <w:pPr>
        <w:pStyle w:val="BodyText"/>
        <w:ind w:left="0"/>
      </w:pPr>
    </w:p>
    <w:tbl>
      <w:tblPr>
        <w:tblW w:w="8188"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093"/>
        <w:gridCol w:w="6095"/>
      </w:tblGrid>
      <w:tr w:rsidR="00A73C9A" w14:paraId="2BC11E6D" w14:textId="77777777" w:rsidTr="00A73C9A">
        <w:trPr>
          <w:cantSplit/>
        </w:trPr>
        <w:tc>
          <w:tcPr>
            <w:tcW w:w="8188" w:type="dxa"/>
            <w:gridSpan w:val="2"/>
          </w:tcPr>
          <w:p w14:paraId="2D297D85" w14:textId="77777777" w:rsidR="00A73C9A" w:rsidRPr="00A73C9A" w:rsidRDefault="00A73C9A" w:rsidP="00A73C9A">
            <w:pPr>
              <w:pStyle w:val="TableHeader"/>
              <w:jc w:val="left"/>
              <w:rPr>
                <w:rFonts w:asciiTheme="minorHAnsi" w:hAnsiTheme="minorHAnsi" w:cstheme="minorHAnsi"/>
                <w:color w:val="FF00FF"/>
              </w:rPr>
            </w:pPr>
            <w:r w:rsidRPr="00A73C9A">
              <w:rPr>
                <w:rFonts w:asciiTheme="minorHAnsi" w:hAnsiTheme="minorHAnsi" w:cstheme="minorHAnsi"/>
              </w:rPr>
              <w:t>Owner (Responsible for Approval of Issued Versions)</w:t>
            </w:r>
          </w:p>
        </w:tc>
      </w:tr>
      <w:tr w:rsidR="00A73C9A" w14:paraId="4ACC1EB0" w14:textId="77777777" w:rsidTr="00A73C9A">
        <w:trPr>
          <w:cantSplit/>
        </w:trPr>
        <w:tc>
          <w:tcPr>
            <w:tcW w:w="2093" w:type="dxa"/>
          </w:tcPr>
          <w:p w14:paraId="2AB8FD89" w14:textId="77777777" w:rsidR="00A73C9A" w:rsidRPr="00A73C9A" w:rsidRDefault="00A73C9A" w:rsidP="00A73C9A">
            <w:pPr>
              <w:pStyle w:val="TableHeader"/>
              <w:jc w:val="left"/>
              <w:rPr>
                <w:rFonts w:asciiTheme="minorHAnsi" w:hAnsiTheme="minorHAnsi" w:cstheme="minorHAnsi"/>
              </w:rPr>
            </w:pPr>
            <w:r w:rsidRPr="00A73C9A">
              <w:rPr>
                <w:rFonts w:asciiTheme="minorHAnsi" w:hAnsiTheme="minorHAnsi" w:cstheme="minorHAnsi"/>
              </w:rPr>
              <w:t>Name</w:t>
            </w:r>
          </w:p>
        </w:tc>
        <w:tc>
          <w:tcPr>
            <w:tcW w:w="6095" w:type="dxa"/>
          </w:tcPr>
          <w:p w14:paraId="15E3449E" w14:textId="77777777" w:rsidR="00A73C9A" w:rsidRPr="00A73C9A" w:rsidRDefault="00A73C9A" w:rsidP="00A73C9A">
            <w:pPr>
              <w:pStyle w:val="TableHeader"/>
              <w:jc w:val="left"/>
              <w:rPr>
                <w:rFonts w:asciiTheme="minorHAnsi" w:hAnsiTheme="minorHAnsi" w:cstheme="minorHAnsi"/>
              </w:rPr>
            </w:pPr>
            <w:r w:rsidRPr="00A73C9A">
              <w:rPr>
                <w:rFonts w:asciiTheme="minorHAnsi" w:hAnsiTheme="minorHAnsi" w:cstheme="minorHAnsi"/>
              </w:rPr>
              <w:t>Role</w:t>
            </w:r>
          </w:p>
        </w:tc>
      </w:tr>
      <w:tr w:rsidR="00A73C9A" w14:paraId="2125AE8A" w14:textId="77777777" w:rsidTr="00A73C9A">
        <w:trPr>
          <w:cantSplit/>
        </w:trPr>
        <w:tc>
          <w:tcPr>
            <w:tcW w:w="2093" w:type="dxa"/>
          </w:tcPr>
          <w:p w14:paraId="13C2361C" w14:textId="769EB0A3" w:rsidR="00A73C9A" w:rsidRPr="00A73C9A" w:rsidRDefault="00A73C9A" w:rsidP="00A73C9A">
            <w:pPr>
              <w:pStyle w:val="TableHeader"/>
              <w:jc w:val="left"/>
              <w:rPr>
                <w:rFonts w:asciiTheme="minorHAnsi" w:hAnsiTheme="minorHAnsi" w:cstheme="minorHAnsi"/>
                <w:b w:val="0"/>
                <w:color w:val="000000"/>
              </w:rPr>
            </w:pPr>
          </w:p>
        </w:tc>
        <w:tc>
          <w:tcPr>
            <w:tcW w:w="6095" w:type="dxa"/>
          </w:tcPr>
          <w:p w14:paraId="1CA2806E" w14:textId="1E189E51" w:rsidR="00A73C9A" w:rsidRPr="00A73C9A" w:rsidRDefault="00A73C9A" w:rsidP="00A73C9A">
            <w:pPr>
              <w:pStyle w:val="TableHeader"/>
              <w:jc w:val="left"/>
              <w:rPr>
                <w:rFonts w:asciiTheme="minorHAnsi" w:hAnsiTheme="minorHAnsi" w:cstheme="minorHAnsi"/>
                <w:b w:val="0"/>
              </w:rPr>
            </w:pPr>
            <w:r>
              <w:rPr>
                <w:rFonts w:asciiTheme="minorHAnsi" w:hAnsiTheme="minorHAnsi" w:cstheme="minorHAnsi"/>
                <w:b w:val="0"/>
              </w:rPr>
              <w:t>TBC</w:t>
            </w:r>
          </w:p>
        </w:tc>
      </w:tr>
    </w:tbl>
    <w:p w14:paraId="3DA5AEE9" w14:textId="77777777" w:rsidR="00A73C9A" w:rsidRDefault="00A73C9A" w:rsidP="00A73C9A">
      <w:pPr>
        <w:pStyle w:val="BodyText"/>
        <w:ind w:left="0"/>
      </w:pPr>
    </w:p>
    <w:tbl>
      <w:tblPr>
        <w:tblW w:w="8188"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8188"/>
      </w:tblGrid>
      <w:tr w:rsidR="00A73C9A" w:rsidRPr="00A73C9A" w14:paraId="1EB5665B" w14:textId="77777777" w:rsidTr="00A73C9A">
        <w:trPr>
          <w:cantSplit/>
        </w:trPr>
        <w:tc>
          <w:tcPr>
            <w:tcW w:w="8188" w:type="dxa"/>
          </w:tcPr>
          <w:p w14:paraId="18340520" w14:textId="77777777" w:rsidR="00A73C9A" w:rsidRPr="00A73C9A" w:rsidRDefault="00A73C9A" w:rsidP="00A73C9A">
            <w:pPr>
              <w:pStyle w:val="TableHeader"/>
              <w:jc w:val="left"/>
              <w:rPr>
                <w:rFonts w:asciiTheme="minorHAnsi" w:hAnsiTheme="minorHAnsi" w:cstheme="minorHAnsi"/>
                <w:color w:val="FF00FF"/>
              </w:rPr>
            </w:pPr>
            <w:r w:rsidRPr="00A73C9A">
              <w:rPr>
                <w:rFonts w:asciiTheme="minorHAnsi" w:hAnsiTheme="minorHAnsi" w:cstheme="minorHAnsi"/>
              </w:rPr>
              <w:t>Review Panel</w:t>
            </w:r>
          </w:p>
        </w:tc>
      </w:tr>
    </w:tbl>
    <w:p w14:paraId="302480B5" w14:textId="77777777" w:rsidR="00A73C9A" w:rsidRPr="00A73C9A" w:rsidRDefault="00A73C9A" w:rsidP="00A73C9A">
      <w:pPr>
        <w:rPr>
          <w:rFonts w:asciiTheme="minorHAnsi" w:hAnsiTheme="minorHAnsi" w:cstheme="minorHAnsi"/>
          <w:vanish/>
          <w:sz w:val="20"/>
          <w:szCs w:val="20"/>
        </w:rPr>
      </w:pPr>
    </w:p>
    <w:tbl>
      <w:tblPr>
        <w:tblW w:w="81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9"/>
        <w:gridCol w:w="2977"/>
        <w:gridCol w:w="2092"/>
      </w:tblGrid>
      <w:tr w:rsidR="00A73C9A" w:rsidRPr="00A73C9A" w14:paraId="7C59D449" w14:textId="77777777" w:rsidTr="00A73C9A">
        <w:tc>
          <w:tcPr>
            <w:tcW w:w="3119" w:type="dxa"/>
            <w:shd w:val="clear" w:color="auto" w:fill="auto"/>
          </w:tcPr>
          <w:p w14:paraId="036A7CD2" w14:textId="77777777" w:rsidR="00A73C9A" w:rsidRPr="00A73C9A" w:rsidRDefault="00A73C9A" w:rsidP="00A73C9A">
            <w:pPr>
              <w:pStyle w:val="NormalBold"/>
              <w:rPr>
                <w:rFonts w:asciiTheme="minorHAnsi" w:hAnsiTheme="minorHAnsi" w:cstheme="minorHAnsi"/>
                <w:sz w:val="20"/>
                <w:szCs w:val="20"/>
              </w:rPr>
            </w:pPr>
            <w:r w:rsidRPr="00A73C9A">
              <w:rPr>
                <w:rFonts w:asciiTheme="minorHAnsi" w:hAnsiTheme="minorHAnsi" w:cstheme="minorHAnsi"/>
                <w:sz w:val="20"/>
                <w:szCs w:val="20"/>
              </w:rPr>
              <w:t>Name</w:t>
            </w:r>
          </w:p>
        </w:tc>
        <w:tc>
          <w:tcPr>
            <w:tcW w:w="2977" w:type="dxa"/>
            <w:shd w:val="clear" w:color="auto" w:fill="auto"/>
          </w:tcPr>
          <w:p w14:paraId="27432855" w14:textId="77777777" w:rsidR="00A73C9A" w:rsidRPr="00A73C9A" w:rsidRDefault="00A73C9A" w:rsidP="00A73C9A">
            <w:pPr>
              <w:pStyle w:val="NormalBold"/>
              <w:rPr>
                <w:rFonts w:asciiTheme="minorHAnsi" w:hAnsiTheme="minorHAnsi" w:cstheme="minorHAnsi"/>
                <w:sz w:val="20"/>
                <w:szCs w:val="20"/>
              </w:rPr>
            </w:pPr>
            <w:r w:rsidRPr="00A73C9A">
              <w:rPr>
                <w:rFonts w:asciiTheme="minorHAnsi" w:hAnsiTheme="minorHAnsi" w:cstheme="minorHAnsi"/>
                <w:sz w:val="20"/>
                <w:szCs w:val="20"/>
              </w:rPr>
              <w:t>Role</w:t>
            </w:r>
          </w:p>
        </w:tc>
        <w:tc>
          <w:tcPr>
            <w:tcW w:w="2092" w:type="dxa"/>
            <w:shd w:val="clear" w:color="auto" w:fill="auto"/>
          </w:tcPr>
          <w:p w14:paraId="566F0684" w14:textId="77777777" w:rsidR="00A73C9A" w:rsidRPr="00A73C9A" w:rsidRDefault="00A73C9A" w:rsidP="00A73C9A">
            <w:pPr>
              <w:pStyle w:val="NormalBold"/>
              <w:rPr>
                <w:rFonts w:asciiTheme="minorHAnsi" w:hAnsiTheme="minorHAnsi" w:cstheme="minorHAnsi"/>
                <w:sz w:val="20"/>
                <w:szCs w:val="20"/>
              </w:rPr>
            </w:pPr>
            <w:r w:rsidRPr="00A73C9A">
              <w:rPr>
                <w:rFonts w:asciiTheme="minorHAnsi" w:hAnsiTheme="minorHAnsi" w:cstheme="minorHAnsi"/>
                <w:sz w:val="20"/>
                <w:szCs w:val="20"/>
              </w:rPr>
              <w:t>Review Requirement</w:t>
            </w:r>
          </w:p>
        </w:tc>
      </w:tr>
      <w:tr w:rsidR="00A73C9A" w:rsidRPr="00A73C9A" w14:paraId="3CD41A92" w14:textId="77777777" w:rsidTr="00A73C9A">
        <w:tc>
          <w:tcPr>
            <w:tcW w:w="3119" w:type="dxa"/>
            <w:shd w:val="clear" w:color="auto" w:fill="auto"/>
            <w:vAlign w:val="bottom"/>
          </w:tcPr>
          <w:p w14:paraId="1D31E8A9" w14:textId="0585B7BA" w:rsidR="00A73C9A" w:rsidRPr="00A73C9A" w:rsidRDefault="00A73C9A" w:rsidP="00A73C9A">
            <w:pPr>
              <w:rPr>
                <w:rFonts w:asciiTheme="minorHAnsi" w:hAnsiTheme="minorHAnsi" w:cstheme="minorHAnsi"/>
                <w:sz w:val="20"/>
                <w:szCs w:val="20"/>
              </w:rPr>
            </w:pPr>
            <w:proofErr w:type="spellStart"/>
            <w:r>
              <w:rPr>
                <w:rFonts w:asciiTheme="minorHAnsi" w:hAnsiTheme="minorHAnsi" w:cstheme="minorHAnsi"/>
                <w:sz w:val="20"/>
                <w:szCs w:val="20"/>
              </w:rPr>
              <w:t>Bhupinder</w:t>
            </w:r>
            <w:proofErr w:type="spellEnd"/>
            <w:r>
              <w:rPr>
                <w:rFonts w:asciiTheme="minorHAnsi" w:hAnsiTheme="minorHAnsi" w:cstheme="minorHAnsi"/>
                <w:sz w:val="20"/>
                <w:szCs w:val="20"/>
              </w:rPr>
              <w:t xml:space="preserve"> Saini</w:t>
            </w:r>
          </w:p>
        </w:tc>
        <w:tc>
          <w:tcPr>
            <w:tcW w:w="2977" w:type="dxa"/>
            <w:shd w:val="clear" w:color="auto" w:fill="auto"/>
            <w:vAlign w:val="bottom"/>
          </w:tcPr>
          <w:p w14:paraId="1EB763B4" w14:textId="67377F5A" w:rsidR="00A73C9A" w:rsidRPr="00A73C9A" w:rsidRDefault="00A73C9A" w:rsidP="00A73C9A">
            <w:pPr>
              <w:rPr>
                <w:rFonts w:asciiTheme="minorHAnsi" w:hAnsiTheme="minorHAnsi" w:cstheme="minorHAnsi"/>
                <w:sz w:val="20"/>
                <w:szCs w:val="20"/>
              </w:rPr>
            </w:pPr>
            <w:r>
              <w:rPr>
                <w:rFonts w:asciiTheme="minorHAnsi" w:hAnsiTheme="minorHAnsi" w:cstheme="minorHAnsi"/>
                <w:sz w:val="20"/>
                <w:szCs w:val="20"/>
              </w:rPr>
              <w:t>Design &amp; Engineering Lead</w:t>
            </w:r>
          </w:p>
        </w:tc>
        <w:tc>
          <w:tcPr>
            <w:tcW w:w="2092" w:type="dxa"/>
            <w:shd w:val="clear" w:color="auto" w:fill="auto"/>
            <w:vAlign w:val="center"/>
          </w:tcPr>
          <w:p w14:paraId="7C78AEBA" w14:textId="77777777" w:rsidR="00A73C9A" w:rsidRPr="00A73C9A" w:rsidRDefault="00A73C9A"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Mandatory</w:t>
            </w:r>
          </w:p>
        </w:tc>
      </w:tr>
      <w:tr w:rsidR="00A73C9A" w:rsidRPr="00A73C9A" w14:paraId="757EE729" w14:textId="77777777" w:rsidTr="00A73C9A">
        <w:tc>
          <w:tcPr>
            <w:tcW w:w="3119" w:type="dxa"/>
            <w:shd w:val="clear" w:color="auto" w:fill="auto"/>
            <w:vAlign w:val="bottom"/>
          </w:tcPr>
          <w:p w14:paraId="300C1667" w14:textId="75E60919" w:rsidR="00A73C9A" w:rsidRPr="00A73C9A" w:rsidRDefault="00A73C9A" w:rsidP="00A73C9A">
            <w:pPr>
              <w:rPr>
                <w:rFonts w:asciiTheme="minorHAnsi" w:hAnsiTheme="minorHAnsi" w:cstheme="minorHAnsi"/>
                <w:sz w:val="20"/>
                <w:szCs w:val="20"/>
              </w:rPr>
            </w:pPr>
            <w:r>
              <w:rPr>
                <w:rFonts w:asciiTheme="minorHAnsi" w:hAnsiTheme="minorHAnsi" w:cstheme="minorHAnsi"/>
                <w:sz w:val="20"/>
                <w:szCs w:val="20"/>
              </w:rPr>
              <w:t>Daryl Searle</w:t>
            </w:r>
          </w:p>
        </w:tc>
        <w:tc>
          <w:tcPr>
            <w:tcW w:w="2977" w:type="dxa"/>
            <w:shd w:val="clear" w:color="auto" w:fill="auto"/>
            <w:vAlign w:val="bottom"/>
          </w:tcPr>
          <w:p w14:paraId="5AC42C35" w14:textId="3B969D39" w:rsidR="00A73C9A" w:rsidRPr="00A73C9A" w:rsidRDefault="00A73C9A" w:rsidP="00A73C9A">
            <w:pPr>
              <w:rPr>
                <w:rFonts w:asciiTheme="minorHAnsi" w:hAnsiTheme="minorHAnsi" w:cstheme="minorHAnsi"/>
                <w:sz w:val="20"/>
                <w:szCs w:val="20"/>
              </w:rPr>
            </w:pPr>
            <w:r>
              <w:rPr>
                <w:rFonts w:asciiTheme="minorHAnsi" w:hAnsiTheme="minorHAnsi" w:cstheme="minorHAnsi"/>
                <w:sz w:val="20"/>
                <w:szCs w:val="20"/>
              </w:rPr>
              <w:t>Scrum Master / Project Manager</w:t>
            </w:r>
          </w:p>
        </w:tc>
        <w:tc>
          <w:tcPr>
            <w:tcW w:w="2092" w:type="dxa"/>
            <w:shd w:val="clear" w:color="auto" w:fill="auto"/>
            <w:vAlign w:val="center"/>
          </w:tcPr>
          <w:p w14:paraId="32E0CF56" w14:textId="77777777" w:rsidR="00A73C9A" w:rsidRPr="00A73C9A" w:rsidRDefault="00A73C9A"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Mandatory</w:t>
            </w:r>
          </w:p>
        </w:tc>
      </w:tr>
      <w:tr w:rsidR="00A73C9A" w:rsidRPr="00A73C9A" w14:paraId="7E310FD2" w14:textId="77777777" w:rsidTr="00A73C9A">
        <w:tc>
          <w:tcPr>
            <w:tcW w:w="3119" w:type="dxa"/>
            <w:shd w:val="clear" w:color="auto" w:fill="auto"/>
            <w:vAlign w:val="center"/>
          </w:tcPr>
          <w:p w14:paraId="207716B1" w14:textId="2BBFBAD1" w:rsidR="00A73C9A" w:rsidRPr="00A73C9A" w:rsidRDefault="00A73C9A" w:rsidP="00A73C9A">
            <w:pPr>
              <w:pStyle w:val="TableHeader"/>
              <w:spacing w:before="60" w:after="60"/>
              <w:jc w:val="left"/>
              <w:rPr>
                <w:rFonts w:asciiTheme="minorHAnsi" w:hAnsiTheme="minorHAnsi" w:cstheme="minorHAnsi"/>
                <w:b w:val="0"/>
              </w:rPr>
            </w:pPr>
            <w:r>
              <w:rPr>
                <w:rFonts w:asciiTheme="minorHAnsi" w:hAnsiTheme="minorHAnsi" w:cstheme="minorHAnsi"/>
                <w:b w:val="0"/>
              </w:rPr>
              <w:t>Gareth Coffey</w:t>
            </w:r>
          </w:p>
        </w:tc>
        <w:tc>
          <w:tcPr>
            <w:tcW w:w="2977" w:type="dxa"/>
            <w:shd w:val="clear" w:color="auto" w:fill="auto"/>
            <w:vAlign w:val="center"/>
          </w:tcPr>
          <w:p w14:paraId="13AE5573" w14:textId="6ACA400D" w:rsidR="00A73C9A" w:rsidRPr="00A73C9A" w:rsidRDefault="00A73C9A" w:rsidP="00A73C9A">
            <w:pPr>
              <w:pStyle w:val="TableHeader"/>
              <w:spacing w:before="60" w:after="60"/>
              <w:jc w:val="left"/>
              <w:rPr>
                <w:rFonts w:asciiTheme="minorHAnsi" w:hAnsiTheme="minorHAnsi" w:cstheme="minorHAnsi"/>
                <w:b w:val="0"/>
              </w:rPr>
            </w:pPr>
            <w:r>
              <w:rPr>
                <w:rFonts w:asciiTheme="minorHAnsi" w:hAnsiTheme="minorHAnsi" w:cstheme="minorHAnsi"/>
                <w:b w:val="0"/>
              </w:rPr>
              <w:t>Ping CI/CD Technical Lead</w:t>
            </w:r>
          </w:p>
        </w:tc>
        <w:tc>
          <w:tcPr>
            <w:tcW w:w="2092" w:type="dxa"/>
            <w:shd w:val="clear" w:color="auto" w:fill="auto"/>
            <w:vAlign w:val="center"/>
          </w:tcPr>
          <w:p w14:paraId="2210EBC1" w14:textId="77777777" w:rsidR="00A73C9A" w:rsidRPr="00A73C9A" w:rsidRDefault="00A73C9A"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Mandatory</w:t>
            </w:r>
          </w:p>
        </w:tc>
      </w:tr>
      <w:tr w:rsidR="00A73C9A" w:rsidRPr="00A73C9A" w14:paraId="17A467D9" w14:textId="77777777" w:rsidTr="00A73C9A">
        <w:tc>
          <w:tcPr>
            <w:tcW w:w="3119" w:type="dxa"/>
            <w:shd w:val="clear" w:color="auto" w:fill="auto"/>
            <w:vAlign w:val="center"/>
          </w:tcPr>
          <w:p w14:paraId="3B38DAC8" w14:textId="4B0E3A3B" w:rsidR="00A73C9A" w:rsidRPr="00A73C9A" w:rsidRDefault="00916C2E" w:rsidP="00A73C9A">
            <w:pPr>
              <w:pStyle w:val="TableHeader"/>
              <w:spacing w:before="60" w:after="60"/>
              <w:jc w:val="left"/>
              <w:rPr>
                <w:rFonts w:asciiTheme="minorHAnsi" w:hAnsiTheme="minorHAnsi" w:cstheme="minorHAnsi"/>
                <w:b w:val="0"/>
              </w:rPr>
            </w:pPr>
            <w:proofErr w:type="spellStart"/>
            <w:r w:rsidRPr="00916C2E">
              <w:rPr>
                <w:rFonts w:asciiTheme="minorHAnsi" w:hAnsiTheme="minorHAnsi" w:cstheme="minorHAnsi"/>
                <w:b w:val="0"/>
              </w:rPr>
              <w:t>Rishabh</w:t>
            </w:r>
            <w:proofErr w:type="spellEnd"/>
            <w:r w:rsidRPr="00916C2E">
              <w:rPr>
                <w:rFonts w:asciiTheme="minorHAnsi" w:hAnsiTheme="minorHAnsi" w:cstheme="minorHAnsi"/>
                <w:b w:val="0"/>
              </w:rPr>
              <w:t xml:space="preserve"> Shah</w:t>
            </w:r>
          </w:p>
        </w:tc>
        <w:tc>
          <w:tcPr>
            <w:tcW w:w="2977" w:type="dxa"/>
            <w:shd w:val="clear" w:color="auto" w:fill="auto"/>
            <w:vAlign w:val="center"/>
          </w:tcPr>
          <w:p w14:paraId="0F2E0F4A" w14:textId="7E3712AC" w:rsidR="00A73C9A" w:rsidRPr="00A73C9A" w:rsidRDefault="006E3DDA" w:rsidP="00A73C9A">
            <w:pPr>
              <w:pStyle w:val="TableHeader"/>
              <w:spacing w:before="60" w:after="60"/>
              <w:jc w:val="left"/>
              <w:rPr>
                <w:rFonts w:asciiTheme="minorHAnsi" w:hAnsiTheme="minorHAnsi" w:cstheme="minorHAnsi"/>
                <w:b w:val="0"/>
              </w:rPr>
            </w:pPr>
            <w:r>
              <w:rPr>
                <w:rFonts w:asciiTheme="minorHAnsi" w:hAnsiTheme="minorHAnsi" w:cstheme="minorHAnsi"/>
                <w:b w:val="0"/>
              </w:rPr>
              <w:t>Capgemini Product Owner</w:t>
            </w:r>
          </w:p>
        </w:tc>
        <w:tc>
          <w:tcPr>
            <w:tcW w:w="2092" w:type="dxa"/>
            <w:shd w:val="clear" w:color="auto" w:fill="auto"/>
            <w:vAlign w:val="center"/>
          </w:tcPr>
          <w:p w14:paraId="750D3B2F" w14:textId="588CC71E" w:rsidR="00A73C9A" w:rsidRPr="00A73C9A" w:rsidRDefault="00A73C9A" w:rsidP="00A73C9A">
            <w:pPr>
              <w:spacing w:before="60" w:after="60"/>
              <w:rPr>
                <w:rFonts w:asciiTheme="minorHAnsi" w:hAnsiTheme="minorHAnsi" w:cstheme="minorHAnsi"/>
                <w:sz w:val="20"/>
                <w:szCs w:val="20"/>
              </w:rPr>
            </w:pPr>
          </w:p>
        </w:tc>
      </w:tr>
      <w:tr w:rsidR="00A73C9A" w:rsidRPr="00A73C9A" w14:paraId="53EC0F2B" w14:textId="77777777" w:rsidTr="00A73C9A">
        <w:tc>
          <w:tcPr>
            <w:tcW w:w="3119" w:type="dxa"/>
            <w:shd w:val="clear" w:color="auto" w:fill="auto"/>
            <w:vAlign w:val="center"/>
          </w:tcPr>
          <w:p w14:paraId="1930A75B" w14:textId="72B2341D" w:rsidR="00A73C9A" w:rsidRPr="00A73C9A" w:rsidRDefault="00B9642D" w:rsidP="00A73C9A">
            <w:pPr>
              <w:pStyle w:val="TableHeader"/>
              <w:spacing w:before="60" w:after="60"/>
              <w:jc w:val="left"/>
              <w:rPr>
                <w:rFonts w:asciiTheme="minorHAnsi" w:hAnsiTheme="minorHAnsi" w:cstheme="minorHAnsi"/>
                <w:b w:val="0"/>
              </w:rPr>
            </w:pPr>
            <w:r>
              <w:rPr>
                <w:rFonts w:asciiTheme="minorHAnsi" w:hAnsiTheme="minorHAnsi" w:cstheme="minorHAnsi"/>
                <w:b w:val="0"/>
              </w:rPr>
              <w:t xml:space="preserve">Gary </w:t>
            </w:r>
            <w:proofErr w:type="spellStart"/>
            <w:r>
              <w:rPr>
                <w:rFonts w:asciiTheme="minorHAnsi" w:hAnsiTheme="minorHAnsi" w:cstheme="minorHAnsi"/>
                <w:b w:val="0"/>
              </w:rPr>
              <w:t>Lehane</w:t>
            </w:r>
            <w:proofErr w:type="spellEnd"/>
          </w:p>
        </w:tc>
        <w:tc>
          <w:tcPr>
            <w:tcW w:w="2977" w:type="dxa"/>
            <w:shd w:val="clear" w:color="auto" w:fill="auto"/>
            <w:vAlign w:val="center"/>
          </w:tcPr>
          <w:p w14:paraId="7A911862" w14:textId="36FB362F" w:rsidR="00A73C9A" w:rsidRPr="00A73C9A" w:rsidRDefault="006E3DDA" w:rsidP="00A73C9A">
            <w:pPr>
              <w:pStyle w:val="TableHeader"/>
              <w:spacing w:before="60" w:after="60"/>
              <w:jc w:val="left"/>
              <w:rPr>
                <w:rFonts w:asciiTheme="minorHAnsi" w:hAnsiTheme="minorHAnsi" w:cstheme="minorHAnsi"/>
                <w:b w:val="0"/>
              </w:rPr>
            </w:pPr>
            <w:r>
              <w:rPr>
                <w:rFonts w:asciiTheme="minorHAnsi" w:hAnsiTheme="minorHAnsi" w:cstheme="minorHAnsi"/>
                <w:b w:val="0"/>
              </w:rPr>
              <w:t xml:space="preserve">BOI </w:t>
            </w:r>
            <w:r w:rsidR="00CD69D0">
              <w:rPr>
                <w:rFonts w:asciiTheme="minorHAnsi" w:hAnsiTheme="minorHAnsi" w:cstheme="minorHAnsi"/>
                <w:b w:val="0"/>
              </w:rPr>
              <w:t>Security Architect</w:t>
            </w:r>
          </w:p>
        </w:tc>
        <w:tc>
          <w:tcPr>
            <w:tcW w:w="2092" w:type="dxa"/>
            <w:shd w:val="clear" w:color="auto" w:fill="auto"/>
            <w:vAlign w:val="center"/>
          </w:tcPr>
          <w:p w14:paraId="2B616F00" w14:textId="77777777" w:rsidR="00A73C9A" w:rsidRPr="00A73C9A" w:rsidRDefault="00A73C9A"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Mandatory</w:t>
            </w:r>
          </w:p>
        </w:tc>
      </w:tr>
      <w:tr w:rsidR="00A73C9A" w:rsidRPr="00A73C9A" w14:paraId="17C2451B" w14:textId="77777777" w:rsidTr="00A73C9A">
        <w:tc>
          <w:tcPr>
            <w:tcW w:w="3119" w:type="dxa"/>
            <w:shd w:val="clear" w:color="auto" w:fill="auto"/>
            <w:vAlign w:val="bottom"/>
          </w:tcPr>
          <w:p w14:paraId="220EB8FE" w14:textId="67EA34F0" w:rsidR="00A73C9A" w:rsidRPr="00A73C9A" w:rsidRDefault="00143221" w:rsidP="00A73C9A">
            <w:pPr>
              <w:rPr>
                <w:rFonts w:asciiTheme="minorHAnsi" w:hAnsiTheme="minorHAnsi" w:cstheme="minorHAnsi"/>
                <w:sz w:val="20"/>
                <w:szCs w:val="20"/>
              </w:rPr>
            </w:pPr>
            <w:r>
              <w:rPr>
                <w:rFonts w:asciiTheme="minorHAnsi" w:hAnsiTheme="minorHAnsi" w:cstheme="minorHAnsi"/>
                <w:sz w:val="20"/>
                <w:szCs w:val="20"/>
              </w:rPr>
              <w:t>John O’</w:t>
            </w:r>
            <w:r w:rsidR="00B9642D">
              <w:rPr>
                <w:rFonts w:asciiTheme="minorHAnsi" w:hAnsiTheme="minorHAnsi" w:cstheme="minorHAnsi"/>
                <w:sz w:val="20"/>
                <w:szCs w:val="20"/>
              </w:rPr>
              <w:t>Connor</w:t>
            </w:r>
          </w:p>
        </w:tc>
        <w:tc>
          <w:tcPr>
            <w:tcW w:w="2977" w:type="dxa"/>
            <w:shd w:val="clear" w:color="auto" w:fill="auto"/>
            <w:vAlign w:val="bottom"/>
          </w:tcPr>
          <w:p w14:paraId="29DBAFFB" w14:textId="33B52F21" w:rsidR="00A73C9A" w:rsidRPr="00A73C9A" w:rsidRDefault="00686B82" w:rsidP="00A73C9A">
            <w:pPr>
              <w:rPr>
                <w:rFonts w:asciiTheme="minorHAnsi" w:hAnsiTheme="minorHAnsi" w:cstheme="minorHAnsi"/>
                <w:sz w:val="20"/>
                <w:szCs w:val="20"/>
              </w:rPr>
            </w:pPr>
            <w:r>
              <w:rPr>
                <w:rFonts w:asciiTheme="minorHAnsi" w:hAnsiTheme="minorHAnsi" w:cstheme="minorHAnsi"/>
                <w:sz w:val="20"/>
                <w:szCs w:val="20"/>
              </w:rPr>
              <w:t>BOI Enterprise Business Architect</w:t>
            </w:r>
          </w:p>
        </w:tc>
        <w:tc>
          <w:tcPr>
            <w:tcW w:w="2092" w:type="dxa"/>
            <w:shd w:val="clear" w:color="auto" w:fill="auto"/>
            <w:vAlign w:val="center"/>
          </w:tcPr>
          <w:p w14:paraId="6BFB0380" w14:textId="77777777" w:rsidR="00A73C9A" w:rsidRPr="00A73C9A" w:rsidRDefault="00A73C9A"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Mandatory</w:t>
            </w:r>
          </w:p>
        </w:tc>
      </w:tr>
      <w:tr w:rsidR="00A73C9A" w:rsidRPr="00A73C9A" w14:paraId="6EC037F9" w14:textId="77777777" w:rsidTr="00A73C9A">
        <w:tc>
          <w:tcPr>
            <w:tcW w:w="3119" w:type="dxa"/>
            <w:shd w:val="clear" w:color="auto" w:fill="auto"/>
            <w:vAlign w:val="bottom"/>
          </w:tcPr>
          <w:p w14:paraId="12E1DD2D" w14:textId="6C7EDFB8" w:rsidR="00A73C9A" w:rsidRPr="00A73C9A" w:rsidRDefault="00B9642D" w:rsidP="00A73C9A">
            <w:pPr>
              <w:rPr>
                <w:rFonts w:asciiTheme="minorHAnsi" w:hAnsiTheme="minorHAnsi" w:cstheme="minorHAnsi"/>
                <w:sz w:val="20"/>
                <w:szCs w:val="20"/>
              </w:rPr>
            </w:pPr>
            <w:proofErr w:type="spellStart"/>
            <w:r>
              <w:rPr>
                <w:rFonts w:asciiTheme="minorHAnsi" w:hAnsiTheme="minorHAnsi" w:cstheme="minorHAnsi"/>
                <w:sz w:val="20"/>
                <w:szCs w:val="20"/>
              </w:rPr>
              <w:t>Dheepson</w:t>
            </w:r>
            <w:proofErr w:type="spellEnd"/>
            <w:r>
              <w:rPr>
                <w:rFonts w:asciiTheme="minorHAnsi" w:hAnsiTheme="minorHAnsi" w:cstheme="minorHAnsi"/>
                <w:sz w:val="20"/>
                <w:szCs w:val="20"/>
              </w:rPr>
              <w:t xml:space="preserve"> </w:t>
            </w:r>
            <w:proofErr w:type="spellStart"/>
            <w:r>
              <w:rPr>
                <w:rFonts w:asciiTheme="minorHAnsi" w:hAnsiTheme="minorHAnsi" w:cstheme="minorHAnsi"/>
                <w:sz w:val="20"/>
                <w:szCs w:val="20"/>
              </w:rPr>
              <w:t>Brightson</w:t>
            </w:r>
            <w:proofErr w:type="spellEnd"/>
          </w:p>
        </w:tc>
        <w:tc>
          <w:tcPr>
            <w:tcW w:w="2977" w:type="dxa"/>
            <w:shd w:val="clear" w:color="auto" w:fill="auto"/>
            <w:vAlign w:val="bottom"/>
          </w:tcPr>
          <w:p w14:paraId="7DEEBBF2" w14:textId="0E08C236" w:rsidR="00A73C9A" w:rsidRPr="00A73C9A" w:rsidRDefault="00507292" w:rsidP="00A73C9A">
            <w:pPr>
              <w:rPr>
                <w:rFonts w:asciiTheme="minorHAnsi" w:hAnsiTheme="minorHAnsi" w:cstheme="minorHAnsi"/>
                <w:sz w:val="20"/>
                <w:szCs w:val="20"/>
              </w:rPr>
            </w:pPr>
            <w:r>
              <w:rPr>
                <w:rFonts w:asciiTheme="minorHAnsi" w:hAnsiTheme="minorHAnsi" w:cstheme="minorHAnsi"/>
                <w:sz w:val="20"/>
                <w:szCs w:val="20"/>
              </w:rPr>
              <w:t>BOI</w:t>
            </w:r>
            <w:r w:rsidR="00E921C7">
              <w:rPr>
                <w:rFonts w:asciiTheme="minorHAnsi" w:hAnsiTheme="minorHAnsi" w:cstheme="minorHAnsi"/>
                <w:sz w:val="20"/>
                <w:szCs w:val="20"/>
              </w:rPr>
              <w:t xml:space="preserve"> Enterprise Architect</w:t>
            </w:r>
          </w:p>
        </w:tc>
        <w:tc>
          <w:tcPr>
            <w:tcW w:w="2092" w:type="dxa"/>
            <w:shd w:val="clear" w:color="auto" w:fill="auto"/>
            <w:vAlign w:val="center"/>
          </w:tcPr>
          <w:p w14:paraId="4AAD2062" w14:textId="77777777" w:rsidR="00A73C9A" w:rsidRPr="00A73C9A" w:rsidRDefault="00A73C9A"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Mandatory</w:t>
            </w:r>
          </w:p>
        </w:tc>
      </w:tr>
      <w:tr w:rsidR="007E5B6F" w:rsidRPr="00A73C9A" w14:paraId="6065D089" w14:textId="77777777" w:rsidTr="006812A1">
        <w:tc>
          <w:tcPr>
            <w:tcW w:w="3119" w:type="dxa"/>
            <w:shd w:val="clear" w:color="auto" w:fill="auto"/>
            <w:vAlign w:val="center"/>
          </w:tcPr>
          <w:p w14:paraId="5F304CA2" w14:textId="0C2E9C47" w:rsidR="007E5B6F" w:rsidRPr="00A73C9A" w:rsidRDefault="007E5B6F" w:rsidP="00A73C9A">
            <w:pPr>
              <w:rPr>
                <w:rFonts w:asciiTheme="minorHAnsi" w:hAnsiTheme="minorHAnsi" w:cstheme="minorHAnsi"/>
                <w:sz w:val="20"/>
                <w:szCs w:val="20"/>
              </w:rPr>
            </w:pPr>
            <w:proofErr w:type="spellStart"/>
            <w:r>
              <w:rPr>
                <w:rFonts w:asciiTheme="minorHAnsi" w:hAnsiTheme="minorHAnsi" w:cstheme="minorHAnsi"/>
                <w:sz w:val="20"/>
                <w:szCs w:val="20"/>
              </w:rPr>
              <w:t>Ramandeep</w:t>
            </w:r>
            <w:proofErr w:type="spellEnd"/>
            <w:r>
              <w:rPr>
                <w:rFonts w:asciiTheme="minorHAnsi" w:hAnsiTheme="minorHAnsi" w:cstheme="minorHAnsi"/>
                <w:sz w:val="20"/>
                <w:szCs w:val="20"/>
              </w:rPr>
              <w:t xml:space="preserve"> Singh</w:t>
            </w:r>
          </w:p>
        </w:tc>
        <w:tc>
          <w:tcPr>
            <w:tcW w:w="2977" w:type="dxa"/>
            <w:shd w:val="clear" w:color="auto" w:fill="auto"/>
            <w:vAlign w:val="center"/>
          </w:tcPr>
          <w:p w14:paraId="5AF8C262" w14:textId="732DFBB3" w:rsidR="007E5B6F" w:rsidRPr="00A73C9A" w:rsidRDefault="007E5B6F" w:rsidP="00A73C9A">
            <w:pPr>
              <w:rPr>
                <w:rFonts w:asciiTheme="minorHAnsi" w:hAnsiTheme="minorHAnsi" w:cstheme="minorHAnsi"/>
                <w:sz w:val="20"/>
                <w:szCs w:val="20"/>
              </w:rPr>
            </w:pPr>
            <w:r>
              <w:rPr>
                <w:rFonts w:asciiTheme="minorHAnsi" w:hAnsiTheme="minorHAnsi" w:cstheme="minorHAnsi"/>
                <w:sz w:val="20"/>
                <w:szCs w:val="20"/>
              </w:rPr>
              <w:t>Capgemini Technical Lead</w:t>
            </w:r>
          </w:p>
        </w:tc>
        <w:tc>
          <w:tcPr>
            <w:tcW w:w="2092" w:type="dxa"/>
            <w:shd w:val="clear" w:color="auto" w:fill="auto"/>
            <w:vAlign w:val="center"/>
          </w:tcPr>
          <w:p w14:paraId="14461A26" w14:textId="77777777" w:rsidR="007E5B6F" w:rsidRPr="00A73C9A" w:rsidRDefault="007E5B6F"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Mandatory</w:t>
            </w:r>
          </w:p>
        </w:tc>
      </w:tr>
      <w:tr w:rsidR="007E5B6F" w:rsidRPr="00A73C9A" w14:paraId="458B5145" w14:textId="77777777" w:rsidTr="00A73C9A">
        <w:tc>
          <w:tcPr>
            <w:tcW w:w="3119" w:type="dxa"/>
            <w:shd w:val="clear" w:color="auto" w:fill="auto"/>
            <w:vAlign w:val="center"/>
          </w:tcPr>
          <w:p w14:paraId="3CFE0278" w14:textId="461DECCD" w:rsidR="007E5B6F" w:rsidRPr="00A73C9A" w:rsidRDefault="007E5B6F" w:rsidP="00A73C9A">
            <w:pPr>
              <w:spacing w:before="60" w:after="60"/>
              <w:rPr>
                <w:rFonts w:asciiTheme="minorHAnsi" w:hAnsiTheme="minorHAnsi" w:cstheme="minorHAnsi"/>
                <w:sz w:val="20"/>
                <w:szCs w:val="20"/>
              </w:rPr>
            </w:pPr>
            <w:proofErr w:type="spellStart"/>
            <w:r>
              <w:rPr>
                <w:rFonts w:asciiTheme="minorHAnsi" w:hAnsiTheme="minorHAnsi" w:cstheme="minorHAnsi"/>
                <w:sz w:val="20"/>
                <w:szCs w:val="20"/>
              </w:rPr>
              <w:t>Nisarg</w:t>
            </w:r>
            <w:proofErr w:type="spellEnd"/>
            <w:r>
              <w:rPr>
                <w:rFonts w:asciiTheme="minorHAnsi" w:hAnsiTheme="minorHAnsi" w:cstheme="minorHAnsi"/>
                <w:sz w:val="20"/>
                <w:szCs w:val="20"/>
              </w:rPr>
              <w:t xml:space="preserve"> </w:t>
            </w:r>
            <w:proofErr w:type="spellStart"/>
            <w:r>
              <w:rPr>
                <w:rFonts w:asciiTheme="minorHAnsi" w:hAnsiTheme="minorHAnsi" w:cstheme="minorHAnsi"/>
                <w:sz w:val="20"/>
                <w:szCs w:val="20"/>
              </w:rPr>
              <w:t>Doshi</w:t>
            </w:r>
            <w:proofErr w:type="spellEnd"/>
          </w:p>
        </w:tc>
        <w:tc>
          <w:tcPr>
            <w:tcW w:w="2977" w:type="dxa"/>
            <w:shd w:val="clear" w:color="auto" w:fill="auto"/>
            <w:vAlign w:val="center"/>
          </w:tcPr>
          <w:p w14:paraId="77B1823E" w14:textId="2BCBBFF4" w:rsidR="007E5B6F" w:rsidRPr="00A73C9A" w:rsidRDefault="00507292" w:rsidP="00CD69D0">
            <w:pPr>
              <w:spacing w:before="60" w:after="60"/>
              <w:rPr>
                <w:rFonts w:asciiTheme="minorHAnsi" w:hAnsiTheme="minorHAnsi" w:cstheme="minorHAnsi"/>
                <w:sz w:val="20"/>
                <w:szCs w:val="20"/>
              </w:rPr>
            </w:pPr>
            <w:r>
              <w:rPr>
                <w:rFonts w:asciiTheme="minorHAnsi" w:hAnsiTheme="minorHAnsi" w:cstheme="minorHAnsi"/>
                <w:sz w:val="20"/>
                <w:szCs w:val="20"/>
              </w:rPr>
              <w:t>Capgemini Manager FS GBU</w:t>
            </w:r>
          </w:p>
        </w:tc>
        <w:tc>
          <w:tcPr>
            <w:tcW w:w="2092" w:type="dxa"/>
            <w:shd w:val="clear" w:color="auto" w:fill="auto"/>
            <w:vAlign w:val="center"/>
          </w:tcPr>
          <w:p w14:paraId="6FDE7DC1" w14:textId="1D91EE38" w:rsidR="007E5B6F" w:rsidRPr="00A73C9A" w:rsidRDefault="007E5B6F"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Mandatory</w:t>
            </w:r>
          </w:p>
        </w:tc>
      </w:tr>
      <w:tr w:rsidR="00A73C9A" w:rsidRPr="00A73C9A" w14:paraId="488E6219" w14:textId="77777777" w:rsidTr="00A73C9A">
        <w:tc>
          <w:tcPr>
            <w:tcW w:w="3119" w:type="dxa"/>
            <w:shd w:val="clear" w:color="auto" w:fill="auto"/>
            <w:vAlign w:val="center"/>
          </w:tcPr>
          <w:p w14:paraId="611E276A" w14:textId="4E1C83DB" w:rsidR="00A73C9A" w:rsidRPr="00A73C9A" w:rsidRDefault="00CD69D0" w:rsidP="00A73C9A">
            <w:pPr>
              <w:spacing w:before="60" w:after="60"/>
              <w:rPr>
                <w:rFonts w:asciiTheme="minorHAnsi" w:hAnsiTheme="minorHAnsi" w:cstheme="minorHAnsi"/>
                <w:sz w:val="20"/>
                <w:szCs w:val="20"/>
              </w:rPr>
            </w:pPr>
            <w:r>
              <w:rPr>
                <w:rFonts w:asciiTheme="minorHAnsi" w:hAnsiTheme="minorHAnsi" w:cstheme="minorHAnsi"/>
                <w:sz w:val="20"/>
                <w:szCs w:val="20"/>
              </w:rPr>
              <w:t>Rajesh A. Shetty</w:t>
            </w:r>
          </w:p>
        </w:tc>
        <w:tc>
          <w:tcPr>
            <w:tcW w:w="2977" w:type="dxa"/>
            <w:shd w:val="clear" w:color="auto" w:fill="auto"/>
            <w:vAlign w:val="center"/>
          </w:tcPr>
          <w:p w14:paraId="5CDAE7CC" w14:textId="3B24C623" w:rsidR="00A73C9A" w:rsidRPr="00A73C9A" w:rsidRDefault="00A73C9A" w:rsidP="00A73C9A">
            <w:pPr>
              <w:spacing w:before="60" w:after="60"/>
              <w:rPr>
                <w:rFonts w:asciiTheme="minorHAnsi" w:hAnsiTheme="minorHAnsi" w:cstheme="minorHAnsi"/>
                <w:sz w:val="20"/>
                <w:szCs w:val="20"/>
              </w:rPr>
            </w:pPr>
          </w:p>
        </w:tc>
        <w:tc>
          <w:tcPr>
            <w:tcW w:w="2092" w:type="dxa"/>
            <w:shd w:val="clear" w:color="auto" w:fill="auto"/>
            <w:vAlign w:val="center"/>
          </w:tcPr>
          <w:p w14:paraId="54FB523A" w14:textId="77777777" w:rsidR="00A73C9A" w:rsidRPr="00A73C9A" w:rsidRDefault="00A73C9A"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Information</w:t>
            </w:r>
          </w:p>
        </w:tc>
      </w:tr>
      <w:tr w:rsidR="00A73C9A" w:rsidRPr="00A73C9A" w14:paraId="18E570DE" w14:textId="77777777" w:rsidTr="00A73C9A">
        <w:trPr>
          <w:trHeight w:val="60"/>
        </w:trPr>
        <w:tc>
          <w:tcPr>
            <w:tcW w:w="3119" w:type="dxa"/>
            <w:shd w:val="clear" w:color="auto" w:fill="auto"/>
            <w:vAlign w:val="center"/>
          </w:tcPr>
          <w:p w14:paraId="1956298F" w14:textId="67657B4D" w:rsidR="00A73C9A" w:rsidRPr="00A73C9A" w:rsidRDefault="00A73C9A" w:rsidP="00A73C9A">
            <w:pPr>
              <w:spacing w:before="60" w:after="60"/>
              <w:rPr>
                <w:rFonts w:asciiTheme="minorHAnsi" w:hAnsiTheme="minorHAnsi" w:cstheme="minorHAnsi"/>
                <w:sz w:val="20"/>
                <w:szCs w:val="20"/>
              </w:rPr>
            </w:pPr>
          </w:p>
        </w:tc>
        <w:tc>
          <w:tcPr>
            <w:tcW w:w="2977" w:type="dxa"/>
            <w:shd w:val="clear" w:color="auto" w:fill="auto"/>
            <w:vAlign w:val="center"/>
          </w:tcPr>
          <w:p w14:paraId="19850993" w14:textId="0CD1FF5D" w:rsidR="00A73C9A" w:rsidRPr="00A73C9A" w:rsidRDefault="00A73C9A" w:rsidP="00A73C9A">
            <w:pPr>
              <w:spacing w:before="60" w:after="60"/>
              <w:rPr>
                <w:rFonts w:asciiTheme="minorHAnsi" w:hAnsiTheme="minorHAnsi" w:cstheme="minorHAnsi"/>
                <w:sz w:val="20"/>
                <w:szCs w:val="20"/>
              </w:rPr>
            </w:pPr>
          </w:p>
        </w:tc>
        <w:tc>
          <w:tcPr>
            <w:tcW w:w="2092" w:type="dxa"/>
            <w:shd w:val="clear" w:color="auto" w:fill="auto"/>
            <w:vAlign w:val="center"/>
          </w:tcPr>
          <w:p w14:paraId="1FCD0FD7" w14:textId="77777777" w:rsidR="00A73C9A" w:rsidRPr="00A73C9A" w:rsidRDefault="00A73C9A"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Information</w:t>
            </w:r>
          </w:p>
        </w:tc>
      </w:tr>
      <w:tr w:rsidR="00A73C9A" w:rsidRPr="00A73C9A" w14:paraId="2311BF61" w14:textId="77777777" w:rsidTr="00A73C9A">
        <w:tc>
          <w:tcPr>
            <w:tcW w:w="3119" w:type="dxa"/>
            <w:shd w:val="clear" w:color="auto" w:fill="auto"/>
            <w:vAlign w:val="center"/>
          </w:tcPr>
          <w:p w14:paraId="3527AC3F" w14:textId="3B38277E" w:rsidR="00A73C9A" w:rsidRPr="00A73C9A" w:rsidRDefault="00A73C9A" w:rsidP="00A73C9A">
            <w:pPr>
              <w:pStyle w:val="TableHeader"/>
              <w:spacing w:before="60" w:after="60"/>
              <w:jc w:val="left"/>
              <w:rPr>
                <w:rFonts w:asciiTheme="minorHAnsi" w:hAnsiTheme="minorHAnsi" w:cstheme="minorHAnsi"/>
                <w:b w:val="0"/>
              </w:rPr>
            </w:pPr>
          </w:p>
        </w:tc>
        <w:tc>
          <w:tcPr>
            <w:tcW w:w="2977" w:type="dxa"/>
            <w:shd w:val="clear" w:color="auto" w:fill="auto"/>
            <w:vAlign w:val="center"/>
          </w:tcPr>
          <w:p w14:paraId="4E07BE2F" w14:textId="6F3E53AC" w:rsidR="00A73C9A" w:rsidRPr="00A73C9A" w:rsidRDefault="00A73C9A" w:rsidP="00A73C9A">
            <w:pPr>
              <w:pStyle w:val="TableHeader"/>
              <w:spacing w:before="60" w:after="60"/>
              <w:jc w:val="left"/>
              <w:rPr>
                <w:rFonts w:asciiTheme="minorHAnsi" w:hAnsiTheme="minorHAnsi" w:cstheme="minorHAnsi"/>
                <w:b w:val="0"/>
              </w:rPr>
            </w:pPr>
          </w:p>
        </w:tc>
        <w:tc>
          <w:tcPr>
            <w:tcW w:w="2092" w:type="dxa"/>
            <w:shd w:val="clear" w:color="auto" w:fill="auto"/>
            <w:vAlign w:val="center"/>
          </w:tcPr>
          <w:p w14:paraId="1A17EDFD" w14:textId="77777777" w:rsidR="00A73C9A" w:rsidRPr="00A73C9A" w:rsidRDefault="00A73C9A"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Author Requested</w:t>
            </w:r>
          </w:p>
        </w:tc>
      </w:tr>
      <w:tr w:rsidR="00A73C9A" w:rsidRPr="00A73C9A" w14:paraId="4373DEAC" w14:textId="77777777" w:rsidTr="00A73C9A">
        <w:tc>
          <w:tcPr>
            <w:tcW w:w="3119" w:type="dxa"/>
            <w:shd w:val="clear" w:color="auto" w:fill="auto"/>
            <w:vAlign w:val="center"/>
          </w:tcPr>
          <w:p w14:paraId="7AE7B61D" w14:textId="744FE38A" w:rsidR="00A73C9A" w:rsidRPr="00A73C9A" w:rsidRDefault="00A73C9A" w:rsidP="00A73C9A">
            <w:pPr>
              <w:pStyle w:val="TableHeader"/>
              <w:spacing w:before="60" w:after="60"/>
              <w:jc w:val="left"/>
              <w:rPr>
                <w:rFonts w:asciiTheme="minorHAnsi" w:hAnsiTheme="minorHAnsi" w:cstheme="minorHAnsi"/>
                <w:b w:val="0"/>
              </w:rPr>
            </w:pPr>
          </w:p>
        </w:tc>
        <w:tc>
          <w:tcPr>
            <w:tcW w:w="2977" w:type="dxa"/>
            <w:shd w:val="clear" w:color="auto" w:fill="auto"/>
            <w:vAlign w:val="center"/>
          </w:tcPr>
          <w:p w14:paraId="26427A7C" w14:textId="451CD2DD" w:rsidR="00A73C9A" w:rsidRPr="00A73C9A" w:rsidRDefault="00A73C9A" w:rsidP="00A73C9A">
            <w:pPr>
              <w:pStyle w:val="TableHeader"/>
              <w:spacing w:before="60" w:after="60"/>
              <w:jc w:val="left"/>
              <w:rPr>
                <w:rFonts w:asciiTheme="minorHAnsi" w:hAnsiTheme="minorHAnsi" w:cstheme="minorHAnsi"/>
                <w:b w:val="0"/>
              </w:rPr>
            </w:pPr>
          </w:p>
        </w:tc>
        <w:tc>
          <w:tcPr>
            <w:tcW w:w="2092" w:type="dxa"/>
            <w:shd w:val="clear" w:color="auto" w:fill="auto"/>
            <w:vAlign w:val="center"/>
          </w:tcPr>
          <w:p w14:paraId="5F61BBF0" w14:textId="77777777" w:rsidR="00A73C9A" w:rsidRPr="00A73C9A" w:rsidRDefault="00A73C9A" w:rsidP="00A73C9A">
            <w:pPr>
              <w:spacing w:before="60" w:after="60"/>
              <w:rPr>
                <w:rFonts w:asciiTheme="minorHAnsi" w:hAnsiTheme="minorHAnsi" w:cstheme="minorHAnsi"/>
                <w:sz w:val="20"/>
                <w:szCs w:val="20"/>
              </w:rPr>
            </w:pPr>
            <w:r w:rsidRPr="00A73C9A">
              <w:rPr>
                <w:rFonts w:asciiTheme="minorHAnsi" w:hAnsiTheme="minorHAnsi" w:cstheme="minorHAnsi"/>
                <w:sz w:val="20"/>
                <w:szCs w:val="20"/>
              </w:rPr>
              <w:t>Author Requested</w:t>
            </w:r>
          </w:p>
        </w:tc>
      </w:tr>
    </w:tbl>
    <w:p w14:paraId="4F324952" w14:textId="77777777" w:rsidR="00A73C9A" w:rsidRDefault="00A73C9A" w:rsidP="00A73C9A">
      <w:pPr>
        <w:pStyle w:val="BodyText"/>
        <w:ind w:left="0"/>
      </w:pP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843"/>
        <w:gridCol w:w="1843"/>
        <w:gridCol w:w="3260"/>
      </w:tblGrid>
      <w:tr w:rsidR="00733660" w14:paraId="0A5FFAC8" w14:textId="77777777" w:rsidTr="00733660">
        <w:trPr>
          <w:cantSplit/>
        </w:trPr>
        <w:tc>
          <w:tcPr>
            <w:tcW w:w="8222" w:type="dxa"/>
            <w:gridSpan w:val="4"/>
          </w:tcPr>
          <w:p w14:paraId="6B0DC589" w14:textId="77777777" w:rsidR="00733660" w:rsidRDefault="00733660" w:rsidP="003B1F2D">
            <w:pPr>
              <w:pStyle w:val="TableHeader"/>
              <w:jc w:val="left"/>
              <w:rPr>
                <w:rFonts w:ascii="Arial Narrow" w:hAnsi="Arial Narrow"/>
                <w:sz w:val="18"/>
              </w:rPr>
            </w:pPr>
            <w:r>
              <w:rPr>
                <w:rFonts w:ascii="Arial Narrow" w:hAnsi="Arial Narrow"/>
                <w:sz w:val="18"/>
              </w:rPr>
              <w:t>Change History</w:t>
            </w:r>
          </w:p>
        </w:tc>
      </w:tr>
      <w:tr w:rsidR="00733660" w14:paraId="43EC9C3B" w14:textId="77777777" w:rsidTr="00733660">
        <w:trPr>
          <w:cantSplit/>
        </w:trPr>
        <w:tc>
          <w:tcPr>
            <w:tcW w:w="1276" w:type="dxa"/>
          </w:tcPr>
          <w:p w14:paraId="1F246E40" w14:textId="77777777" w:rsidR="00733660" w:rsidRDefault="00733660" w:rsidP="003B1F2D">
            <w:pPr>
              <w:pStyle w:val="TableHeader"/>
              <w:jc w:val="left"/>
              <w:rPr>
                <w:rFonts w:ascii="Arial Narrow" w:hAnsi="Arial Narrow"/>
                <w:sz w:val="18"/>
              </w:rPr>
            </w:pPr>
            <w:r>
              <w:rPr>
                <w:rFonts w:ascii="Arial Narrow" w:hAnsi="Arial Narrow"/>
                <w:sz w:val="18"/>
              </w:rPr>
              <w:t>Issue</w:t>
            </w:r>
          </w:p>
        </w:tc>
        <w:tc>
          <w:tcPr>
            <w:tcW w:w="1843" w:type="dxa"/>
          </w:tcPr>
          <w:p w14:paraId="53A64B71" w14:textId="77777777" w:rsidR="00733660" w:rsidRDefault="00733660" w:rsidP="003B1F2D">
            <w:pPr>
              <w:pStyle w:val="TableHeader"/>
              <w:rPr>
                <w:rFonts w:ascii="Arial Narrow" w:hAnsi="Arial Narrow"/>
                <w:sz w:val="18"/>
              </w:rPr>
            </w:pPr>
            <w:r>
              <w:rPr>
                <w:rFonts w:ascii="Arial Narrow" w:hAnsi="Arial Narrow"/>
                <w:sz w:val="18"/>
              </w:rPr>
              <w:t>Date</w:t>
            </w:r>
          </w:p>
        </w:tc>
        <w:tc>
          <w:tcPr>
            <w:tcW w:w="1843" w:type="dxa"/>
          </w:tcPr>
          <w:p w14:paraId="2DA8FEC0" w14:textId="77777777" w:rsidR="00733660" w:rsidRDefault="00733660" w:rsidP="003B1F2D">
            <w:pPr>
              <w:pStyle w:val="TableHeader"/>
              <w:jc w:val="left"/>
              <w:rPr>
                <w:rFonts w:ascii="Arial Narrow" w:hAnsi="Arial Narrow"/>
                <w:sz w:val="18"/>
              </w:rPr>
            </w:pPr>
            <w:r>
              <w:rPr>
                <w:rFonts w:ascii="Arial Narrow" w:hAnsi="Arial Narrow"/>
                <w:sz w:val="18"/>
              </w:rPr>
              <w:t>Author/ Editor</w:t>
            </w:r>
          </w:p>
        </w:tc>
        <w:tc>
          <w:tcPr>
            <w:tcW w:w="3260" w:type="dxa"/>
          </w:tcPr>
          <w:p w14:paraId="4741D747" w14:textId="2F9A194F" w:rsidR="00733660" w:rsidRDefault="00E750B0" w:rsidP="003B1F2D">
            <w:pPr>
              <w:pStyle w:val="TableHeader"/>
              <w:jc w:val="left"/>
              <w:rPr>
                <w:rFonts w:ascii="Arial Narrow" w:hAnsi="Arial Narrow"/>
                <w:sz w:val="18"/>
              </w:rPr>
            </w:pPr>
            <w:r>
              <w:rPr>
                <w:rFonts w:ascii="Arial Narrow" w:hAnsi="Arial Narrow"/>
                <w:sz w:val="18"/>
              </w:rPr>
              <w:t xml:space="preserve">Details of </w:t>
            </w:r>
            <w:r w:rsidR="00733660">
              <w:rPr>
                <w:rFonts w:ascii="Arial Narrow" w:hAnsi="Arial Narrow"/>
                <w:sz w:val="18"/>
              </w:rPr>
              <w:t>Change</w:t>
            </w:r>
          </w:p>
        </w:tc>
      </w:tr>
      <w:tr w:rsidR="00733660" w14:paraId="72C4C67D" w14:textId="77777777" w:rsidTr="00733660">
        <w:trPr>
          <w:cantSplit/>
        </w:trPr>
        <w:tc>
          <w:tcPr>
            <w:tcW w:w="1276" w:type="dxa"/>
          </w:tcPr>
          <w:p w14:paraId="67324A50" w14:textId="77777777" w:rsidR="00733660" w:rsidRDefault="00733660" w:rsidP="003B1F2D">
            <w:pPr>
              <w:pStyle w:val="TableHeader"/>
              <w:spacing w:before="60" w:after="60"/>
              <w:jc w:val="left"/>
              <w:rPr>
                <w:rFonts w:ascii="Arial Narrow" w:hAnsi="Arial Narrow"/>
                <w:b w:val="0"/>
                <w:sz w:val="18"/>
              </w:rPr>
            </w:pPr>
            <w:r>
              <w:rPr>
                <w:rFonts w:ascii="Arial Narrow" w:hAnsi="Arial Narrow"/>
                <w:b w:val="0"/>
                <w:sz w:val="18"/>
              </w:rPr>
              <w:t>Issue 1 Draft A</w:t>
            </w:r>
          </w:p>
        </w:tc>
        <w:tc>
          <w:tcPr>
            <w:tcW w:w="1843" w:type="dxa"/>
          </w:tcPr>
          <w:p w14:paraId="0F59D8D3" w14:textId="28A8BF29" w:rsidR="00733660" w:rsidRDefault="004553A2" w:rsidP="004553A2">
            <w:pPr>
              <w:pStyle w:val="TableHeader"/>
              <w:spacing w:before="60" w:after="60"/>
              <w:rPr>
                <w:rFonts w:ascii="Arial Narrow" w:hAnsi="Arial Narrow"/>
                <w:b w:val="0"/>
                <w:sz w:val="18"/>
              </w:rPr>
            </w:pPr>
            <w:r>
              <w:rPr>
                <w:rFonts w:ascii="Arial Narrow" w:hAnsi="Arial Narrow"/>
                <w:b w:val="0"/>
                <w:sz w:val="18"/>
              </w:rPr>
              <w:t>24</w:t>
            </w:r>
            <w:r w:rsidRPr="004553A2">
              <w:rPr>
                <w:rFonts w:ascii="Arial Narrow" w:hAnsi="Arial Narrow"/>
                <w:b w:val="0"/>
                <w:sz w:val="18"/>
                <w:vertAlign w:val="superscript"/>
              </w:rPr>
              <w:t>th</w:t>
            </w:r>
            <w:r>
              <w:rPr>
                <w:rFonts w:ascii="Arial Narrow" w:hAnsi="Arial Narrow"/>
                <w:b w:val="0"/>
                <w:sz w:val="18"/>
              </w:rPr>
              <w:t xml:space="preserve"> Nov 2017</w:t>
            </w:r>
          </w:p>
        </w:tc>
        <w:tc>
          <w:tcPr>
            <w:tcW w:w="1843" w:type="dxa"/>
          </w:tcPr>
          <w:p w14:paraId="04DFD080" w14:textId="4931895D" w:rsidR="00733660" w:rsidRDefault="004553A2" w:rsidP="003B1F2D">
            <w:pPr>
              <w:pStyle w:val="TableHeader"/>
              <w:spacing w:before="60" w:after="60"/>
              <w:jc w:val="left"/>
              <w:rPr>
                <w:rFonts w:ascii="Arial Narrow" w:hAnsi="Arial Narrow"/>
                <w:b w:val="0"/>
                <w:sz w:val="18"/>
              </w:rPr>
            </w:pPr>
            <w:r>
              <w:rPr>
                <w:rFonts w:ascii="Arial Narrow" w:hAnsi="Arial Narrow"/>
                <w:b w:val="0"/>
                <w:color w:val="0000FF"/>
                <w:sz w:val="18"/>
              </w:rPr>
              <w:t>Barry O’Donohoe</w:t>
            </w:r>
          </w:p>
        </w:tc>
        <w:tc>
          <w:tcPr>
            <w:tcW w:w="3260" w:type="dxa"/>
          </w:tcPr>
          <w:p w14:paraId="194E7AAC" w14:textId="6A5052F7" w:rsidR="00733660" w:rsidRDefault="00733660" w:rsidP="007E672B">
            <w:pPr>
              <w:pStyle w:val="TableHeader"/>
              <w:spacing w:before="60" w:after="60"/>
              <w:jc w:val="left"/>
              <w:rPr>
                <w:rFonts w:ascii="Arial Narrow" w:hAnsi="Arial Narrow"/>
                <w:b w:val="0"/>
                <w:sz w:val="18"/>
              </w:rPr>
            </w:pPr>
            <w:r>
              <w:rPr>
                <w:rFonts w:ascii="Arial Narrow" w:hAnsi="Arial Narrow"/>
                <w:b w:val="0"/>
                <w:sz w:val="18"/>
              </w:rPr>
              <w:t xml:space="preserve">Early draft </w:t>
            </w:r>
            <w:r w:rsidR="007E672B">
              <w:rPr>
                <w:rFonts w:ascii="Arial Narrow" w:hAnsi="Arial Narrow"/>
                <w:b w:val="0"/>
                <w:sz w:val="18"/>
              </w:rPr>
              <w:t>for internal review</w:t>
            </w:r>
          </w:p>
        </w:tc>
      </w:tr>
      <w:tr w:rsidR="00733660" w14:paraId="1C1F2414" w14:textId="77777777" w:rsidTr="00733660">
        <w:trPr>
          <w:cantSplit/>
        </w:trPr>
        <w:tc>
          <w:tcPr>
            <w:tcW w:w="1276" w:type="dxa"/>
          </w:tcPr>
          <w:p w14:paraId="01FF977C" w14:textId="2EBC81ED" w:rsidR="00733660" w:rsidRDefault="00733660" w:rsidP="004553A2">
            <w:pPr>
              <w:pStyle w:val="TableHeader"/>
              <w:spacing w:before="60" w:after="60"/>
              <w:jc w:val="left"/>
              <w:rPr>
                <w:rFonts w:ascii="Arial Narrow" w:hAnsi="Arial Narrow"/>
                <w:b w:val="0"/>
                <w:sz w:val="18"/>
              </w:rPr>
            </w:pPr>
            <w:r>
              <w:rPr>
                <w:rFonts w:ascii="Arial Narrow" w:hAnsi="Arial Narrow"/>
                <w:b w:val="0"/>
                <w:sz w:val="18"/>
              </w:rPr>
              <w:t xml:space="preserve">Issue 1 Draft </w:t>
            </w:r>
            <w:r w:rsidR="004553A2">
              <w:rPr>
                <w:rFonts w:ascii="Arial Narrow" w:hAnsi="Arial Narrow"/>
                <w:b w:val="0"/>
                <w:sz w:val="18"/>
              </w:rPr>
              <w:t>B</w:t>
            </w:r>
          </w:p>
        </w:tc>
        <w:tc>
          <w:tcPr>
            <w:tcW w:w="1843" w:type="dxa"/>
          </w:tcPr>
          <w:p w14:paraId="45631D14" w14:textId="550A333C" w:rsidR="00733660" w:rsidRDefault="00733660" w:rsidP="004553A2">
            <w:pPr>
              <w:pStyle w:val="TableHeader"/>
              <w:spacing w:before="60" w:after="60"/>
              <w:rPr>
                <w:rFonts w:ascii="Arial Narrow" w:hAnsi="Arial Narrow"/>
                <w:b w:val="0"/>
                <w:sz w:val="18"/>
              </w:rPr>
            </w:pPr>
            <w:r>
              <w:rPr>
                <w:rFonts w:ascii="Arial Narrow" w:hAnsi="Arial Narrow"/>
                <w:b w:val="0"/>
                <w:sz w:val="18"/>
              </w:rPr>
              <w:t>1</w:t>
            </w:r>
            <w:r w:rsidRPr="005D7514">
              <w:rPr>
                <w:rFonts w:ascii="Arial Narrow" w:hAnsi="Arial Narrow"/>
                <w:b w:val="0"/>
                <w:sz w:val="18"/>
                <w:vertAlign w:val="superscript"/>
              </w:rPr>
              <w:t>st</w:t>
            </w:r>
            <w:r>
              <w:rPr>
                <w:rFonts w:ascii="Arial Narrow" w:hAnsi="Arial Narrow"/>
                <w:b w:val="0"/>
                <w:sz w:val="18"/>
              </w:rPr>
              <w:t xml:space="preserve"> </w:t>
            </w:r>
            <w:r w:rsidR="004553A2">
              <w:rPr>
                <w:rFonts w:ascii="Arial Narrow" w:hAnsi="Arial Narrow"/>
                <w:b w:val="0"/>
                <w:sz w:val="18"/>
              </w:rPr>
              <w:t>Dec 2017</w:t>
            </w:r>
          </w:p>
        </w:tc>
        <w:tc>
          <w:tcPr>
            <w:tcW w:w="1843" w:type="dxa"/>
          </w:tcPr>
          <w:p w14:paraId="065F687B" w14:textId="290C8F88" w:rsidR="00733660" w:rsidRDefault="004553A2" w:rsidP="003B1F2D">
            <w:pPr>
              <w:pStyle w:val="TableHeader"/>
              <w:spacing w:before="60" w:after="60"/>
              <w:jc w:val="left"/>
              <w:rPr>
                <w:rFonts w:ascii="Arial Narrow" w:hAnsi="Arial Narrow"/>
                <w:b w:val="0"/>
                <w:sz w:val="18"/>
              </w:rPr>
            </w:pPr>
            <w:r>
              <w:rPr>
                <w:rFonts w:ascii="Arial Narrow" w:hAnsi="Arial Narrow"/>
                <w:b w:val="0"/>
                <w:color w:val="0000FF"/>
                <w:sz w:val="18"/>
              </w:rPr>
              <w:t>Barry O’Donohoe</w:t>
            </w:r>
          </w:p>
        </w:tc>
        <w:tc>
          <w:tcPr>
            <w:tcW w:w="3260" w:type="dxa"/>
          </w:tcPr>
          <w:p w14:paraId="1537E37E" w14:textId="77777777" w:rsidR="00733660" w:rsidRDefault="00733660" w:rsidP="003B1F2D">
            <w:pPr>
              <w:pStyle w:val="TableHeader"/>
              <w:spacing w:before="60" w:after="60"/>
              <w:jc w:val="left"/>
              <w:rPr>
                <w:rFonts w:ascii="Arial Narrow" w:hAnsi="Arial Narrow"/>
                <w:b w:val="0"/>
                <w:sz w:val="18"/>
              </w:rPr>
            </w:pPr>
            <w:r>
              <w:rPr>
                <w:rFonts w:ascii="Arial Narrow" w:hAnsi="Arial Narrow"/>
                <w:b w:val="0"/>
                <w:sz w:val="18"/>
              </w:rPr>
              <w:t>Second early draft not for full review</w:t>
            </w:r>
          </w:p>
        </w:tc>
      </w:tr>
      <w:tr w:rsidR="00FF0C54" w14:paraId="1DB0408E" w14:textId="77777777" w:rsidTr="00733660">
        <w:trPr>
          <w:cantSplit/>
        </w:trPr>
        <w:tc>
          <w:tcPr>
            <w:tcW w:w="1276" w:type="dxa"/>
          </w:tcPr>
          <w:p w14:paraId="3926F668" w14:textId="0DA95225" w:rsidR="00FF0C54" w:rsidRDefault="00FF0C54" w:rsidP="004553A2">
            <w:pPr>
              <w:pStyle w:val="TableHeader"/>
              <w:spacing w:before="60" w:after="60"/>
              <w:jc w:val="left"/>
              <w:rPr>
                <w:rFonts w:ascii="Arial Narrow" w:hAnsi="Arial Narrow"/>
                <w:b w:val="0"/>
                <w:sz w:val="18"/>
              </w:rPr>
            </w:pPr>
            <w:ins w:id="23" w:author="Barry O'Donohoe" w:date="2017-12-14T16:34:00Z">
              <w:r>
                <w:rPr>
                  <w:rFonts w:ascii="Arial Narrow" w:hAnsi="Arial Narrow"/>
                  <w:b w:val="0"/>
                  <w:sz w:val="18"/>
                </w:rPr>
                <w:t>Issue 1 Draft C</w:t>
              </w:r>
            </w:ins>
          </w:p>
        </w:tc>
        <w:tc>
          <w:tcPr>
            <w:tcW w:w="1843" w:type="dxa"/>
          </w:tcPr>
          <w:p w14:paraId="26C7B93E" w14:textId="1A4FE201" w:rsidR="00FF0C54" w:rsidRDefault="00FF0C54" w:rsidP="004553A2">
            <w:pPr>
              <w:pStyle w:val="TableHeader"/>
              <w:spacing w:before="60" w:after="60"/>
              <w:rPr>
                <w:rFonts w:ascii="Arial Narrow" w:hAnsi="Arial Narrow"/>
                <w:b w:val="0"/>
                <w:sz w:val="18"/>
              </w:rPr>
            </w:pPr>
            <w:ins w:id="24" w:author="Barry O'Donohoe" w:date="2017-12-14T16:34:00Z">
              <w:r>
                <w:rPr>
                  <w:rFonts w:ascii="Arial Narrow" w:hAnsi="Arial Narrow"/>
                  <w:b w:val="0"/>
                  <w:sz w:val="18"/>
                </w:rPr>
                <w:t>15</w:t>
              </w:r>
              <w:r w:rsidRPr="00FF0C54">
                <w:rPr>
                  <w:rFonts w:ascii="Arial Narrow" w:hAnsi="Arial Narrow"/>
                  <w:b w:val="0"/>
                  <w:sz w:val="18"/>
                  <w:vertAlign w:val="superscript"/>
                  <w:rPrChange w:id="25" w:author="Barry O'Donohoe" w:date="2017-12-14T16:34:00Z">
                    <w:rPr>
                      <w:rFonts w:ascii="Arial Narrow" w:hAnsi="Arial Narrow"/>
                      <w:b w:val="0"/>
                      <w:sz w:val="18"/>
                    </w:rPr>
                  </w:rPrChange>
                </w:rPr>
                <w:t>th</w:t>
              </w:r>
              <w:r>
                <w:rPr>
                  <w:rFonts w:ascii="Arial Narrow" w:hAnsi="Arial Narrow"/>
                  <w:b w:val="0"/>
                  <w:sz w:val="18"/>
                </w:rPr>
                <w:t xml:space="preserve"> Dec 2017</w:t>
              </w:r>
            </w:ins>
          </w:p>
        </w:tc>
        <w:tc>
          <w:tcPr>
            <w:tcW w:w="1843" w:type="dxa"/>
          </w:tcPr>
          <w:p w14:paraId="571A419C" w14:textId="5EF3ADEA" w:rsidR="00FF0C54" w:rsidRDefault="00FF0C54" w:rsidP="003B1F2D">
            <w:pPr>
              <w:pStyle w:val="TableHeader"/>
              <w:spacing w:before="60" w:after="60"/>
              <w:jc w:val="left"/>
              <w:rPr>
                <w:rFonts w:ascii="Arial Narrow" w:hAnsi="Arial Narrow"/>
                <w:b w:val="0"/>
                <w:color w:val="0000FF"/>
                <w:sz w:val="18"/>
              </w:rPr>
            </w:pPr>
            <w:ins w:id="26" w:author="Barry O'Donohoe" w:date="2017-12-14T16:34:00Z">
              <w:r>
                <w:rPr>
                  <w:rFonts w:ascii="Arial Narrow" w:hAnsi="Arial Narrow"/>
                  <w:b w:val="0"/>
                  <w:color w:val="0000FF"/>
                  <w:sz w:val="18"/>
                </w:rPr>
                <w:t>Barry O’Donohoe</w:t>
              </w:r>
            </w:ins>
          </w:p>
        </w:tc>
        <w:tc>
          <w:tcPr>
            <w:tcW w:w="3260" w:type="dxa"/>
          </w:tcPr>
          <w:p w14:paraId="2553DF75" w14:textId="20546262" w:rsidR="00FF0C54" w:rsidRDefault="00FF0C54" w:rsidP="003B1F2D">
            <w:pPr>
              <w:pStyle w:val="TableHeader"/>
              <w:spacing w:before="60" w:after="60"/>
              <w:jc w:val="left"/>
              <w:rPr>
                <w:rFonts w:ascii="Arial Narrow" w:hAnsi="Arial Narrow"/>
                <w:b w:val="0"/>
                <w:sz w:val="18"/>
              </w:rPr>
            </w:pPr>
            <w:ins w:id="27" w:author="Barry O'Donohoe" w:date="2017-12-14T16:34:00Z">
              <w:r>
                <w:rPr>
                  <w:rFonts w:ascii="Arial Narrow" w:hAnsi="Arial Narrow"/>
                  <w:b w:val="0"/>
                  <w:sz w:val="18"/>
                </w:rPr>
                <w:t>3</w:t>
              </w:r>
              <w:r w:rsidRPr="00FF0C54">
                <w:rPr>
                  <w:rFonts w:ascii="Arial Narrow" w:hAnsi="Arial Narrow"/>
                  <w:b w:val="0"/>
                  <w:sz w:val="18"/>
                  <w:vertAlign w:val="superscript"/>
                  <w:rPrChange w:id="28" w:author="Barry O'Donohoe" w:date="2017-12-14T16:34:00Z">
                    <w:rPr>
                      <w:rFonts w:ascii="Arial Narrow" w:hAnsi="Arial Narrow"/>
                      <w:b w:val="0"/>
                      <w:sz w:val="18"/>
                    </w:rPr>
                  </w:rPrChange>
                </w:rPr>
                <w:t>rd</w:t>
              </w:r>
              <w:r>
                <w:rPr>
                  <w:rFonts w:ascii="Arial Narrow" w:hAnsi="Arial Narrow"/>
                  <w:b w:val="0"/>
                  <w:sz w:val="18"/>
                </w:rPr>
                <w:t xml:space="preserve"> draft following receipt of feedback from draft B and new sections added.</w:t>
              </w:r>
            </w:ins>
          </w:p>
        </w:tc>
      </w:tr>
      <w:tr w:rsidR="001A1008" w14:paraId="6E23220F" w14:textId="77777777" w:rsidTr="00733660">
        <w:trPr>
          <w:cantSplit/>
          <w:ins w:id="29" w:author="Barry O'Donohoe" w:date="2018-02-05T09:01:00Z"/>
        </w:trPr>
        <w:tc>
          <w:tcPr>
            <w:tcW w:w="1276" w:type="dxa"/>
          </w:tcPr>
          <w:p w14:paraId="05C26AAD" w14:textId="23E13594" w:rsidR="001A1008" w:rsidRDefault="001A1008" w:rsidP="001A1008">
            <w:pPr>
              <w:pStyle w:val="TableHeader"/>
              <w:spacing w:before="60" w:after="60"/>
              <w:jc w:val="left"/>
              <w:rPr>
                <w:ins w:id="30" w:author="Barry O'Donohoe" w:date="2018-02-05T09:01:00Z"/>
                <w:rFonts w:ascii="Arial Narrow" w:hAnsi="Arial Narrow"/>
                <w:b w:val="0"/>
                <w:sz w:val="18"/>
              </w:rPr>
            </w:pPr>
            <w:ins w:id="31" w:author="Barry O'Donohoe" w:date="2018-02-05T09:01:00Z">
              <w:r>
                <w:rPr>
                  <w:rFonts w:ascii="Arial Narrow" w:hAnsi="Arial Narrow"/>
                  <w:b w:val="0"/>
                  <w:sz w:val="18"/>
                </w:rPr>
                <w:t>Issue 1 Draft D</w:t>
              </w:r>
            </w:ins>
          </w:p>
        </w:tc>
        <w:tc>
          <w:tcPr>
            <w:tcW w:w="1843" w:type="dxa"/>
          </w:tcPr>
          <w:p w14:paraId="0E832360" w14:textId="6DFBC02F" w:rsidR="001A1008" w:rsidRDefault="001A1008" w:rsidP="001A1008">
            <w:pPr>
              <w:pStyle w:val="TableHeader"/>
              <w:spacing w:before="60" w:after="60"/>
              <w:rPr>
                <w:ins w:id="32" w:author="Barry O'Donohoe" w:date="2018-02-05T09:01:00Z"/>
                <w:rFonts w:ascii="Arial Narrow" w:hAnsi="Arial Narrow"/>
                <w:b w:val="0"/>
                <w:sz w:val="18"/>
              </w:rPr>
            </w:pPr>
            <w:ins w:id="33" w:author="Barry O'Donohoe" w:date="2018-02-05T09:01:00Z">
              <w:r>
                <w:rPr>
                  <w:rFonts w:ascii="Arial Narrow" w:hAnsi="Arial Narrow"/>
                  <w:b w:val="0"/>
                  <w:sz w:val="18"/>
                </w:rPr>
                <w:t>5</w:t>
              </w:r>
              <w:r w:rsidRPr="001A1008">
                <w:rPr>
                  <w:rFonts w:ascii="Arial Narrow" w:hAnsi="Arial Narrow"/>
                  <w:b w:val="0"/>
                  <w:sz w:val="18"/>
                  <w:vertAlign w:val="superscript"/>
                  <w:rPrChange w:id="34" w:author="Barry O'Donohoe" w:date="2018-02-05T09:01:00Z">
                    <w:rPr>
                      <w:rFonts w:ascii="Arial Narrow" w:hAnsi="Arial Narrow"/>
                      <w:b w:val="0"/>
                      <w:sz w:val="18"/>
                    </w:rPr>
                  </w:rPrChange>
                </w:rPr>
                <w:t>th</w:t>
              </w:r>
              <w:r>
                <w:rPr>
                  <w:rFonts w:ascii="Arial Narrow" w:hAnsi="Arial Narrow"/>
                  <w:b w:val="0"/>
                  <w:sz w:val="18"/>
                </w:rPr>
                <w:t xml:space="preserve"> February</w:t>
              </w:r>
            </w:ins>
          </w:p>
        </w:tc>
        <w:tc>
          <w:tcPr>
            <w:tcW w:w="1843" w:type="dxa"/>
          </w:tcPr>
          <w:p w14:paraId="57F0DA03" w14:textId="468A0E1B" w:rsidR="001A1008" w:rsidRDefault="001A1008" w:rsidP="001A1008">
            <w:pPr>
              <w:pStyle w:val="TableHeader"/>
              <w:spacing w:before="60" w:after="60"/>
              <w:jc w:val="left"/>
              <w:rPr>
                <w:ins w:id="35" w:author="Barry O'Donohoe" w:date="2018-02-05T09:01:00Z"/>
                <w:rFonts w:ascii="Arial Narrow" w:hAnsi="Arial Narrow"/>
                <w:b w:val="0"/>
                <w:color w:val="0000FF"/>
                <w:sz w:val="18"/>
              </w:rPr>
            </w:pPr>
            <w:ins w:id="36" w:author="Barry O'Donohoe" w:date="2018-02-05T09:01:00Z">
              <w:r>
                <w:rPr>
                  <w:rFonts w:ascii="Arial Narrow" w:hAnsi="Arial Narrow"/>
                  <w:b w:val="0"/>
                  <w:color w:val="0000FF"/>
                  <w:sz w:val="18"/>
                </w:rPr>
                <w:t>Barry O’Donohoe</w:t>
              </w:r>
            </w:ins>
          </w:p>
        </w:tc>
        <w:tc>
          <w:tcPr>
            <w:tcW w:w="3260" w:type="dxa"/>
          </w:tcPr>
          <w:p w14:paraId="4DE89183" w14:textId="08DF4B01" w:rsidR="001A1008" w:rsidRDefault="001A1008" w:rsidP="001A1008">
            <w:pPr>
              <w:pStyle w:val="TableHeader"/>
              <w:spacing w:before="60" w:after="60"/>
              <w:jc w:val="left"/>
              <w:rPr>
                <w:ins w:id="37" w:author="Barry O'Donohoe" w:date="2018-02-05T09:01:00Z"/>
                <w:rFonts w:ascii="Arial Narrow" w:hAnsi="Arial Narrow"/>
                <w:b w:val="0"/>
                <w:sz w:val="18"/>
              </w:rPr>
            </w:pPr>
            <w:ins w:id="38" w:author="Barry O'Donohoe" w:date="2018-02-05T09:02:00Z">
              <w:r>
                <w:rPr>
                  <w:rFonts w:ascii="Arial Narrow" w:hAnsi="Arial Narrow"/>
                  <w:b w:val="0"/>
                  <w:sz w:val="18"/>
                </w:rPr>
                <w:t>4</w:t>
              </w:r>
              <w:r w:rsidRPr="001A1008">
                <w:rPr>
                  <w:rFonts w:ascii="Arial Narrow" w:hAnsi="Arial Narrow"/>
                  <w:b w:val="0"/>
                  <w:sz w:val="18"/>
                  <w:vertAlign w:val="superscript"/>
                  <w:rPrChange w:id="39" w:author="Barry O'Donohoe" w:date="2018-02-05T09:02:00Z">
                    <w:rPr>
                      <w:rFonts w:ascii="Arial Narrow" w:hAnsi="Arial Narrow"/>
                      <w:b w:val="0"/>
                      <w:sz w:val="18"/>
                    </w:rPr>
                  </w:rPrChange>
                </w:rPr>
                <w:t>th</w:t>
              </w:r>
              <w:r>
                <w:rPr>
                  <w:rFonts w:ascii="Arial Narrow" w:hAnsi="Arial Narrow"/>
                  <w:b w:val="0"/>
                  <w:sz w:val="18"/>
                </w:rPr>
                <w:t xml:space="preserve">  draft following receipt of feedback from draft B and new sections added.</w:t>
              </w:r>
            </w:ins>
          </w:p>
        </w:tc>
      </w:tr>
      <w:tr w:rsidR="001210A5" w14:paraId="13FA9931" w14:textId="77777777" w:rsidTr="00733660">
        <w:trPr>
          <w:cantSplit/>
          <w:ins w:id="40" w:author="Barry O'Donohoe [2]" w:date="2018-03-12T09:41:00Z"/>
        </w:trPr>
        <w:tc>
          <w:tcPr>
            <w:tcW w:w="1276" w:type="dxa"/>
          </w:tcPr>
          <w:p w14:paraId="647DDE5A" w14:textId="17D9D777" w:rsidR="001210A5" w:rsidRDefault="001210A5" w:rsidP="001A1008">
            <w:pPr>
              <w:pStyle w:val="TableHeader"/>
              <w:spacing w:before="60" w:after="60"/>
              <w:jc w:val="left"/>
              <w:rPr>
                <w:ins w:id="41" w:author="Barry O'Donohoe [2]" w:date="2018-03-12T09:41:00Z"/>
                <w:rFonts w:ascii="Arial Narrow" w:hAnsi="Arial Narrow"/>
                <w:b w:val="0"/>
                <w:sz w:val="18"/>
              </w:rPr>
            </w:pPr>
            <w:ins w:id="42" w:author="Barry O'Donohoe [2]" w:date="2018-03-12T09:41:00Z">
              <w:r>
                <w:rPr>
                  <w:rFonts w:ascii="Arial Narrow" w:hAnsi="Arial Narrow"/>
                  <w:b w:val="0"/>
                  <w:sz w:val="18"/>
                </w:rPr>
                <w:t>Issue 1 Draft E</w:t>
              </w:r>
            </w:ins>
          </w:p>
        </w:tc>
        <w:tc>
          <w:tcPr>
            <w:tcW w:w="1843" w:type="dxa"/>
          </w:tcPr>
          <w:p w14:paraId="4BC80500" w14:textId="3B505510" w:rsidR="001210A5" w:rsidRDefault="006C3667" w:rsidP="001A1008">
            <w:pPr>
              <w:pStyle w:val="TableHeader"/>
              <w:spacing w:before="60" w:after="60"/>
              <w:rPr>
                <w:ins w:id="43" w:author="Barry O'Donohoe [2]" w:date="2018-03-12T09:41:00Z"/>
                <w:rFonts w:ascii="Arial Narrow" w:hAnsi="Arial Narrow"/>
                <w:b w:val="0"/>
                <w:sz w:val="18"/>
              </w:rPr>
            </w:pPr>
            <w:ins w:id="44" w:author="Barry O'Donohoe [2]" w:date="2018-03-23T14:45:00Z">
              <w:r>
                <w:rPr>
                  <w:rFonts w:ascii="Arial Narrow" w:hAnsi="Arial Narrow"/>
                  <w:b w:val="0"/>
                  <w:sz w:val="18"/>
                </w:rPr>
                <w:t>23</w:t>
              </w:r>
            </w:ins>
            <w:ins w:id="45" w:author="Barry O'Donohoe [2]" w:date="2018-03-12T09:41:00Z">
              <w:r w:rsidR="001210A5" w:rsidRPr="001210A5">
                <w:rPr>
                  <w:rFonts w:ascii="Arial Narrow" w:hAnsi="Arial Narrow"/>
                  <w:b w:val="0"/>
                  <w:sz w:val="18"/>
                  <w:vertAlign w:val="superscript"/>
                  <w:rPrChange w:id="46" w:author="Barry O'Donohoe [2]" w:date="2018-03-12T09:41:00Z">
                    <w:rPr>
                      <w:rFonts w:ascii="Arial Narrow" w:hAnsi="Arial Narrow"/>
                      <w:b w:val="0"/>
                      <w:sz w:val="18"/>
                    </w:rPr>
                  </w:rPrChange>
                </w:rPr>
                <w:t>th</w:t>
              </w:r>
              <w:r w:rsidR="001210A5">
                <w:rPr>
                  <w:rFonts w:ascii="Arial Narrow" w:hAnsi="Arial Narrow"/>
                  <w:b w:val="0"/>
                  <w:sz w:val="18"/>
                </w:rPr>
                <w:t xml:space="preserve"> March</w:t>
              </w:r>
            </w:ins>
          </w:p>
        </w:tc>
        <w:tc>
          <w:tcPr>
            <w:tcW w:w="1843" w:type="dxa"/>
          </w:tcPr>
          <w:p w14:paraId="5374B6D4" w14:textId="0A4D418A" w:rsidR="001210A5" w:rsidRDefault="001210A5" w:rsidP="001A1008">
            <w:pPr>
              <w:pStyle w:val="TableHeader"/>
              <w:spacing w:before="60" w:after="60"/>
              <w:jc w:val="left"/>
              <w:rPr>
                <w:ins w:id="47" w:author="Barry O'Donohoe [2]" w:date="2018-03-12T09:41:00Z"/>
                <w:rFonts w:ascii="Arial Narrow" w:hAnsi="Arial Narrow"/>
                <w:b w:val="0"/>
                <w:color w:val="0000FF"/>
                <w:sz w:val="18"/>
              </w:rPr>
            </w:pPr>
            <w:ins w:id="48" w:author="Barry O'Donohoe [2]" w:date="2018-03-12T09:41:00Z">
              <w:r>
                <w:rPr>
                  <w:rFonts w:ascii="Arial Narrow" w:hAnsi="Arial Narrow"/>
                  <w:b w:val="0"/>
                  <w:color w:val="0000FF"/>
                  <w:sz w:val="18"/>
                </w:rPr>
                <w:t>Barry O’Donohoe</w:t>
              </w:r>
            </w:ins>
          </w:p>
        </w:tc>
        <w:tc>
          <w:tcPr>
            <w:tcW w:w="3260" w:type="dxa"/>
          </w:tcPr>
          <w:p w14:paraId="3F96B716" w14:textId="75A8CB3C" w:rsidR="001210A5" w:rsidRDefault="001210A5" w:rsidP="001A1008">
            <w:pPr>
              <w:pStyle w:val="TableHeader"/>
              <w:spacing w:before="60" w:after="60"/>
              <w:jc w:val="left"/>
              <w:rPr>
                <w:ins w:id="49" w:author="Barry O'Donohoe [2]" w:date="2018-03-12T09:41:00Z"/>
                <w:rFonts w:ascii="Arial Narrow" w:hAnsi="Arial Narrow"/>
                <w:b w:val="0"/>
                <w:sz w:val="18"/>
              </w:rPr>
            </w:pPr>
            <w:ins w:id="50" w:author="Barry O'Donohoe [2]" w:date="2018-03-12T09:41:00Z">
              <w:r>
                <w:rPr>
                  <w:rFonts w:ascii="Arial Narrow" w:hAnsi="Arial Narrow"/>
                  <w:b w:val="0"/>
                  <w:sz w:val="18"/>
                </w:rPr>
                <w:t>5</w:t>
              </w:r>
              <w:r w:rsidRPr="001210A5">
                <w:rPr>
                  <w:rFonts w:ascii="Arial Narrow" w:hAnsi="Arial Narrow"/>
                  <w:b w:val="0"/>
                  <w:sz w:val="18"/>
                  <w:vertAlign w:val="superscript"/>
                  <w:rPrChange w:id="51" w:author="Barry O'Donohoe [2]" w:date="2018-03-12T09:41:00Z">
                    <w:rPr>
                      <w:rFonts w:ascii="Arial Narrow" w:hAnsi="Arial Narrow"/>
                      <w:b w:val="0"/>
                      <w:sz w:val="18"/>
                    </w:rPr>
                  </w:rPrChange>
                </w:rPr>
                <w:t>th</w:t>
              </w:r>
              <w:r>
                <w:rPr>
                  <w:rFonts w:ascii="Arial Narrow" w:hAnsi="Arial Narrow"/>
                  <w:b w:val="0"/>
                  <w:sz w:val="18"/>
                </w:rPr>
                <w:t xml:space="preserve"> </w:t>
              </w:r>
            </w:ins>
            <w:ins w:id="52" w:author="Barry O'Donohoe [2]" w:date="2018-03-23T14:45:00Z">
              <w:r w:rsidR="006C3667">
                <w:rPr>
                  <w:rFonts w:ascii="Arial Narrow" w:hAnsi="Arial Narrow"/>
                  <w:b w:val="0"/>
                  <w:sz w:val="18"/>
                </w:rPr>
                <w:t xml:space="preserve">and final </w:t>
              </w:r>
            </w:ins>
            <w:ins w:id="53" w:author="Barry O'Donohoe [2]" w:date="2018-03-12T09:41:00Z">
              <w:r>
                <w:rPr>
                  <w:rFonts w:ascii="Arial Narrow" w:hAnsi="Arial Narrow"/>
                  <w:b w:val="0"/>
                  <w:sz w:val="18"/>
                </w:rPr>
                <w:t>draft following receipt of feedback from earlier draft</w:t>
              </w:r>
              <w:r w:rsidR="008E7F1E">
                <w:rPr>
                  <w:rFonts w:ascii="Arial Narrow" w:hAnsi="Arial Narrow"/>
                  <w:b w:val="0"/>
                  <w:sz w:val="18"/>
                </w:rPr>
                <w:t>.</w:t>
              </w:r>
            </w:ins>
          </w:p>
        </w:tc>
      </w:tr>
    </w:tbl>
    <w:p w14:paraId="5F4B55E1" w14:textId="0E9D37C7" w:rsidR="005D767A" w:rsidRPr="00854841" w:rsidRDefault="005D767A" w:rsidP="005D767A">
      <w:pPr>
        <w:pStyle w:val="HeadingTOC"/>
        <w:rPr>
          <w:rFonts w:asciiTheme="minorHAnsi" w:hAnsiTheme="minorHAnsi"/>
        </w:rPr>
      </w:pPr>
      <w:r w:rsidRPr="00854841">
        <w:rPr>
          <w:rFonts w:asciiTheme="minorHAnsi" w:hAnsiTheme="minorHAnsi"/>
        </w:rPr>
        <w:lastRenderedPageBreak/>
        <w:t>TABLE OF CONTENTS</w:t>
      </w:r>
    </w:p>
    <w:p w14:paraId="18D9BBC1" w14:textId="77777777" w:rsidR="0007758D" w:rsidRDefault="005D767A">
      <w:pPr>
        <w:pStyle w:val="TOC1"/>
        <w:rPr>
          <w:ins w:id="54" w:author="Barry O'Donohoe" w:date="2018-01-05T10:15:00Z"/>
          <w:rFonts w:asciiTheme="minorHAnsi" w:eastAsiaTheme="minorEastAsia" w:hAnsiTheme="minorHAnsi" w:cstheme="minorBidi"/>
          <w:b w:val="0"/>
          <w:caps w:val="0"/>
          <w:noProof/>
        </w:rPr>
      </w:pPr>
      <w:r w:rsidRPr="008A10DD">
        <w:rPr>
          <w:rFonts w:asciiTheme="minorHAnsi" w:hAnsiTheme="minorHAnsi"/>
          <w:b w:val="0"/>
          <w:sz w:val="28"/>
        </w:rPr>
        <w:fldChar w:fldCharType="begin"/>
      </w:r>
      <w:r w:rsidRPr="008A10DD">
        <w:rPr>
          <w:rFonts w:asciiTheme="minorHAnsi" w:hAnsiTheme="minorHAnsi"/>
          <w:b w:val="0"/>
          <w:sz w:val="28"/>
        </w:rPr>
        <w:instrText xml:space="preserve"> TOC \o "1-2" \t "Doc control first,1,Doc control other,1,Preface 1,1,Preface 2,2" </w:instrText>
      </w:r>
      <w:r w:rsidRPr="008A10DD">
        <w:rPr>
          <w:rFonts w:asciiTheme="minorHAnsi" w:hAnsiTheme="minorHAnsi"/>
          <w:b w:val="0"/>
          <w:sz w:val="28"/>
        </w:rPr>
        <w:fldChar w:fldCharType="separate"/>
      </w:r>
      <w:ins w:id="55" w:author="Barry O'Donohoe" w:date="2018-01-05T10:15:00Z">
        <w:r w:rsidR="0007758D">
          <w:rPr>
            <w:noProof/>
          </w:rPr>
          <w:t>1</w:t>
        </w:r>
        <w:r w:rsidR="0007758D">
          <w:rPr>
            <w:rFonts w:asciiTheme="minorHAnsi" w:eastAsiaTheme="minorEastAsia" w:hAnsiTheme="minorHAnsi" w:cstheme="minorBidi"/>
            <w:b w:val="0"/>
            <w:caps w:val="0"/>
            <w:noProof/>
          </w:rPr>
          <w:tab/>
        </w:r>
        <w:r w:rsidR="0007758D">
          <w:rPr>
            <w:noProof/>
          </w:rPr>
          <w:t>Preface</w:t>
        </w:r>
        <w:r w:rsidR="0007758D">
          <w:rPr>
            <w:noProof/>
          </w:rPr>
          <w:tab/>
        </w:r>
        <w:r w:rsidR="0007758D">
          <w:rPr>
            <w:noProof/>
          </w:rPr>
          <w:fldChar w:fldCharType="begin"/>
        </w:r>
        <w:r w:rsidR="0007758D">
          <w:rPr>
            <w:noProof/>
          </w:rPr>
          <w:instrText xml:space="preserve"> PAGEREF _Toc502910666 \h </w:instrText>
        </w:r>
      </w:ins>
      <w:r w:rsidR="0007758D">
        <w:rPr>
          <w:noProof/>
        </w:rPr>
      </w:r>
      <w:r w:rsidR="0007758D">
        <w:rPr>
          <w:noProof/>
        </w:rPr>
        <w:fldChar w:fldCharType="separate"/>
      </w:r>
      <w:ins w:id="56" w:author="Barry O'Donohoe" w:date="2018-01-05T10:15:00Z">
        <w:r w:rsidR="0007758D">
          <w:rPr>
            <w:noProof/>
          </w:rPr>
          <w:t>4</w:t>
        </w:r>
        <w:r w:rsidR="0007758D">
          <w:rPr>
            <w:noProof/>
          </w:rPr>
          <w:fldChar w:fldCharType="end"/>
        </w:r>
      </w:ins>
    </w:p>
    <w:p w14:paraId="740491E2" w14:textId="77777777" w:rsidR="0007758D" w:rsidRDefault="0007758D">
      <w:pPr>
        <w:pStyle w:val="TOC2"/>
        <w:rPr>
          <w:ins w:id="57" w:author="Barry O'Donohoe" w:date="2018-01-05T10:15:00Z"/>
          <w:rFonts w:asciiTheme="minorHAnsi" w:eastAsiaTheme="minorEastAsia" w:hAnsiTheme="minorHAnsi" w:cstheme="minorBidi"/>
          <w:b w:val="0"/>
          <w:noProof/>
        </w:rPr>
      </w:pPr>
      <w:ins w:id="58" w:author="Barry O'Donohoe" w:date="2018-01-05T10:15:00Z">
        <w:r w:rsidRPr="00B0096B">
          <w:rPr>
            <w:rFonts w:ascii="Calibri" w:hAnsi="Calibri"/>
            <w:noProof/>
            <w:color w:val="000000" w:themeColor="text1"/>
          </w:rPr>
          <w:t>1.1</w:t>
        </w:r>
        <w:r>
          <w:rPr>
            <w:rFonts w:asciiTheme="minorHAnsi" w:eastAsiaTheme="minorEastAsia" w:hAnsiTheme="minorHAnsi" w:cstheme="minorBidi"/>
            <w:b w:val="0"/>
            <w:noProof/>
          </w:rPr>
          <w:tab/>
        </w:r>
        <w:r w:rsidRPr="00B0096B">
          <w:rPr>
            <w:rFonts w:ascii="Calibri" w:hAnsi="Calibri"/>
            <w:noProof/>
          </w:rPr>
          <w:t>Purpose of this document</w:t>
        </w:r>
        <w:r>
          <w:rPr>
            <w:noProof/>
          </w:rPr>
          <w:tab/>
        </w:r>
        <w:r>
          <w:rPr>
            <w:noProof/>
          </w:rPr>
          <w:fldChar w:fldCharType="begin"/>
        </w:r>
        <w:r>
          <w:rPr>
            <w:noProof/>
          </w:rPr>
          <w:instrText xml:space="preserve"> PAGEREF _Toc502910667 \h </w:instrText>
        </w:r>
      </w:ins>
      <w:r>
        <w:rPr>
          <w:noProof/>
        </w:rPr>
      </w:r>
      <w:r>
        <w:rPr>
          <w:noProof/>
        </w:rPr>
        <w:fldChar w:fldCharType="separate"/>
      </w:r>
      <w:ins w:id="59" w:author="Barry O'Donohoe" w:date="2018-01-05T10:15:00Z">
        <w:r>
          <w:rPr>
            <w:noProof/>
          </w:rPr>
          <w:t>4</w:t>
        </w:r>
        <w:r>
          <w:rPr>
            <w:noProof/>
          </w:rPr>
          <w:fldChar w:fldCharType="end"/>
        </w:r>
      </w:ins>
    </w:p>
    <w:p w14:paraId="6E5D82D6" w14:textId="77777777" w:rsidR="0007758D" w:rsidRDefault="0007758D">
      <w:pPr>
        <w:pStyle w:val="TOC2"/>
        <w:rPr>
          <w:ins w:id="60" w:author="Barry O'Donohoe" w:date="2018-01-05T10:15:00Z"/>
          <w:rFonts w:asciiTheme="minorHAnsi" w:eastAsiaTheme="minorEastAsia" w:hAnsiTheme="minorHAnsi" w:cstheme="minorBidi"/>
          <w:b w:val="0"/>
          <w:noProof/>
        </w:rPr>
      </w:pPr>
      <w:ins w:id="61" w:author="Barry O'Donohoe" w:date="2018-01-05T10:15:00Z">
        <w:r w:rsidRPr="00B0096B">
          <w:rPr>
            <w:rFonts w:ascii="Calibri" w:hAnsi="Calibri"/>
            <w:noProof/>
            <w:color w:val="000000" w:themeColor="text1"/>
          </w:rPr>
          <w:t>1.2</w:t>
        </w:r>
        <w:r>
          <w:rPr>
            <w:rFonts w:asciiTheme="minorHAnsi" w:eastAsiaTheme="minorEastAsia" w:hAnsiTheme="minorHAnsi" w:cstheme="minorBidi"/>
            <w:b w:val="0"/>
            <w:noProof/>
          </w:rPr>
          <w:tab/>
        </w:r>
        <w:r w:rsidRPr="00B0096B">
          <w:rPr>
            <w:rFonts w:ascii="Calibri" w:hAnsi="Calibri"/>
            <w:noProof/>
          </w:rPr>
          <w:t>Objectives and Scope</w:t>
        </w:r>
        <w:r>
          <w:rPr>
            <w:noProof/>
          </w:rPr>
          <w:tab/>
        </w:r>
        <w:r>
          <w:rPr>
            <w:noProof/>
          </w:rPr>
          <w:fldChar w:fldCharType="begin"/>
        </w:r>
        <w:r>
          <w:rPr>
            <w:noProof/>
          </w:rPr>
          <w:instrText xml:space="preserve"> PAGEREF _Toc502910668 \h </w:instrText>
        </w:r>
      </w:ins>
      <w:r>
        <w:rPr>
          <w:noProof/>
        </w:rPr>
      </w:r>
      <w:r>
        <w:rPr>
          <w:noProof/>
        </w:rPr>
        <w:fldChar w:fldCharType="separate"/>
      </w:r>
      <w:ins w:id="62" w:author="Barry O'Donohoe" w:date="2018-01-05T10:15:00Z">
        <w:r>
          <w:rPr>
            <w:noProof/>
          </w:rPr>
          <w:t>4</w:t>
        </w:r>
        <w:r>
          <w:rPr>
            <w:noProof/>
          </w:rPr>
          <w:fldChar w:fldCharType="end"/>
        </w:r>
      </w:ins>
    </w:p>
    <w:p w14:paraId="14712FC6" w14:textId="77777777" w:rsidR="0007758D" w:rsidRDefault="0007758D">
      <w:pPr>
        <w:pStyle w:val="TOC2"/>
        <w:rPr>
          <w:ins w:id="63" w:author="Barry O'Donohoe" w:date="2018-01-05T10:15:00Z"/>
          <w:rFonts w:asciiTheme="minorHAnsi" w:eastAsiaTheme="minorEastAsia" w:hAnsiTheme="minorHAnsi" w:cstheme="minorBidi"/>
          <w:b w:val="0"/>
          <w:noProof/>
        </w:rPr>
      </w:pPr>
      <w:ins w:id="64" w:author="Barry O'Donohoe" w:date="2018-01-05T10:15:00Z">
        <w:r w:rsidRPr="00B0096B">
          <w:rPr>
            <w:rFonts w:ascii="Calibri" w:hAnsi="Calibri"/>
            <w:noProof/>
            <w:color w:val="000000" w:themeColor="text1"/>
          </w:rPr>
          <w:t>1.3</w:t>
        </w:r>
        <w:r>
          <w:rPr>
            <w:rFonts w:asciiTheme="minorHAnsi" w:eastAsiaTheme="minorEastAsia" w:hAnsiTheme="minorHAnsi" w:cstheme="minorBidi"/>
            <w:b w:val="0"/>
            <w:noProof/>
          </w:rPr>
          <w:tab/>
        </w:r>
        <w:r w:rsidRPr="00B0096B">
          <w:rPr>
            <w:rFonts w:ascii="Calibri" w:hAnsi="Calibri"/>
            <w:noProof/>
          </w:rPr>
          <w:t>Project overview / context</w:t>
        </w:r>
        <w:r>
          <w:rPr>
            <w:noProof/>
          </w:rPr>
          <w:tab/>
        </w:r>
        <w:r>
          <w:rPr>
            <w:noProof/>
          </w:rPr>
          <w:fldChar w:fldCharType="begin"/>
        </w:r>
        <w:r>
          <w:rPr>
            <w:noProof/>
          </w:rPr>
          <w:instrText xml:space="preserve"> PAGEREF _Toc502910669 \h </w:instrText>
        </w:r>
      </w:ins>
      <w:r>
        <w:rPr>
          <w:noProof/>
        </w:rPr>
      </w:r>
      <w:r>
        <w:rPr>
          <w:noProof/>
        </w:rPr>
        <w:fldChar w:fldCharType="separate"/>
      </w:r>
      <w:ins w:id="65" w:author="Barry O'Donohoe" w:date="2018-01-05T10:15:00Z">
        <w:r>
          <w:rPr>
            <w:noProof/>
          </w:rPr>
          <w:t>5</w:t>
        </w:r>
        <w:r>
          <w:rPr>
            <w:noProof/>
          </w:rPr>
          <w:fldChar w:fldCharType="end"/>
        </w:r>
      </w:ins>
    </w:p>
    <w:p w14:paraId="55428549" w14:textId="77777777" w:rsidR="0007758D" w:rsidRDefault="0007758D">
      <w:pPr>
        <w:pStyle w:val="TOC2"/>
        <w:rPr>
          <w:ins w:id="66" w:author="Barry O'Donohoe" w:date="2018-01-05T10:15:00Z"/>
          <w:rFonts w:asciiTheme="minorHAnsi" w:eastAsiaTheme="minorEastAsia" w:hAnsiTheme="minorHAnsi" w:cstheme="minorBidi"/>
          <w:b w:val="0"/>
          <w:noProof/>
        </w:rPr>
      </w:pPr>
      <w:ins w:id="67" w:author="Barry O'Donohoe" w:date="2018-01-05T10:15:00Z">
        <w:r w:rsidRPr="00B0096B">
          <w:rPr>
            <w:rFonts w:ascii="Calibri" w:hAnsi="Calibri"/>
            <w:noProof/>
            <w:color w:val="000000" w:themeColor="text1"/>
          </w:rPr>
          <w:t>1.4</w:t>
        </w:r>
        <w:r>
          <w:rPr>
            <w:rFonts w:asciiTheme="minorHAnsi" w:eastAsiaTheme="minorEastAsia" w:hAnsiTheme="minorHAnsi" w:cstheme="minorBidi"/>
            <w:b w:val="0"/>
            <w:noProof/>
          </w:rPr>
          <w:tab/>
        </w:r>
        <w:r w:rsidRPr="00B0096B">
          <w:rPr>
            <w:rFonts w:ascii="Calibri" w:hAnsi="Calibri"/>
            <w:noProof/>
          </w:rPr>
          <w:t>Project scope</w:t>
        </w:r>
        <w:r>
          <w:rPr>
            <w:noProof/>
          </w:rPr>
          <w:tab/>
        </w:r>
        <w:r>
          <w:rPr>
            <w:noProof/>
          </w:rPr>
          <w:fldChar w:fldCharType="begin"/>
        </w:r>
        <w:r>
          <w:rPr>
            <w:noProof/>
          </w:rPr>
          <w:instrText xml:space="preserve"> PAGEREF _Toc502910670 \h </w:instrText>
        </w:r>
      </w:ins>
      <w:r>
        <w:rPr>
          <w:noProof/>
        </w:rPr>
      </w:r>
      <w:r>
        <w:rPr>
          <w:noProof/>
        </w:rPr>
        <w:fldChar w:fldCharType="separate"/>
      </w:r>
      <w:ins w:id="68" w:author="Barry O'Donohoe" w:date="2018-01-05T10:15:00Z">
        <w:r>
          <w:rPr>
            <w:noProof/>
          </w:rPr>
          <w:t>6</w:t>
        </w:r>
        <w:r>
          <w:rPr>
            <w:noProof/>
          </w:rPr>
          <w:fldChar w:fldCharType="end"/>
        </w:r>
      </w:ins>
    </w:p>
    <w:p w14:paraId="740030DC" w14:textId="77777777" w:rsidR="0007758D" w:rsidRDefault="0007758D">
      <w:pPr>
        <w:pStyle w:val="TOC1"/>
        <w:rPr>
          <w:ins w:id="69" w:author="Barry O'Donohoe" w:date="2018-01-05T10:15:00Z"/>
          <w:rFonts w:asciiTheme="minorHAnsi" w:eastAsiaTheme="minorEastAsia" w:hAnsiTheme="minorHAnsi" w:cstheme="minorBidi"/>
          <w:b w:val="0"/>
          <w:caps w:val="0"/>
          <w:noProof/>
        </w:rPr>
      </w:pPr>
      <w:ins w:id="70" w:author="Barry O'Donohoe" w:date="2018-01-05T10:15:00Z">
        <w:r w:rsidRPr="00B0096B">
          <w:rPr>
            <w:rFonts w:asciiTheme="minorHAnsi" w:hAnsiTheme="minorHAnsi"/>
            <w:noProof/>
          </w:rPr>
          <w:t>2</w:t>
        </w:r>
        <w:r>
          <w:rPr>
            <w:rFonts w:asciiTheme="minorHAnsi" w:eastAsiaTheme="minorEastAsia" w:hAnsiTheme="minorHAnsi" w:cstheme="minorBidi"/>
            <w:b w:val="0"/>
            <w:caps w:val="0"/>
            <w:noProof/>
          </w:rPr>
          <w:tab/>
        </w:r>
        <w:r w:rsidRPr="00B0096B">
          <w:rPr>
            <w:rFonts w:asciiTheme="minorHAnsi" w:hAnsiTheme="minorHAnsi"/>
            <w:noProof/>
          </w:rPr>
          <w:t>System Overview</w:t>
        </w:r>
        <w:r>
          <w:rPr>
            <w:noProof/>
          </w:rPr>
          <w:tab/>
        </w:r>
        <w:r>
          <w:rPr>
            <w:noProof/>
          </w:rPr>
          <w:fldChar w:fldCharType="begin"/>
        </w:r>
        <w:r>
          <w:rPr>
            <w:noProof/>
          </w:rPr>
          <w:instrText xml:space="preserve"> PAGEREF _Toc502910671 \h </w:instrText>
        </w:r>
      </w:ins>
      <w:r>
        <w:rPr>
          <w:noProof/>
        </w:rPr>
      </w:r>
      <w:r>
        <w:rPr>
          <w:noProof/>
        </w:rPr>
        <w:fldChar w:fldCharType="separate"/>
      </w:r>
      <w:ins w:id="71" w:author="Barry O'Donohoe" w:date="2018-01-05T10:15:00Z">
        <w:r>
          <w:rPr>
            <w:noProof/>
          </w:rPr>
          <w:t>7</w:t>
        </w:r>
        <w:r>
          <w:rPr>
            <w:noProof/>
          </w:rPr>
          <w:fldChar w:fldCharType="end"/>
        </w:r>
      </w:ins>
    </w:p>
    <w:p w14:paraId="465F64FA" w14:textId="77777777" w:rsidR="0007758D" w:rsidRDefault="0007758D">
      <w:pPr>
        <w:pStyle w:val="TOC2"/>
        <w:rPr>
          <w:ins w:id="72" w:author="Barry O'Donohoe" w:date="2018-01-05T10:15:00Z"/>
          <w:rFonts w:asciiTheme="minorHAnsi" w:eastAsiaTheme="minorEastAsia" w:hAnsiTheme="minorHAnsi" w:cstheme="minorBidi"/>
          <w:b w:val="0"/>
          <w:noProof/>
        </w:rPr>
      </w:pPr>
      <w:ins w:id="73" w:author="Barry O'Donohoe" w:date="2018-01-05T10:15:00Z">
        <w:r w:rsidRPr="00B0096B">
          <w:rPr>
            <w:noProof/>
            <w:color w:val="000000" w:themeColor="text1"/>
          </w:rPr>
          <w:t>2.1</w:t>
        </w:r>
        <w:r>
          <w:rPr>
            <w:rFonts w:asciiTheme="minorHAnsi" w:eastAsiaTheme="minorEastAsia" w:hAnsiTheme="minorHAnsi" w:cstheme="minorBidi"/>
            <w:b w:val="0"/>
            <w:noProof/>
          </w:rPr>
          <w:tab/>
        </w:r>
        <w:r>
          <w:rPr>
            <w:noProof/>
          </w:rPr>
          <w:t>System Characteristics</w:t>
        </w:r>
        <w:r>
          <w:rPr>
            <w:noProof/>
          </w:rPr>
          <w:tab/>
        </w:r>
        <w:r>
          <w:rPr>
            <w:noProof/>
          </w:rPr>
          <w:fldChar w:fldCharType="begin"/>
        </w:r>
        <w:r>
          <w:rPr>
            <w:noProof/>
          </w:rPr>
          <w:instrText xml:space="preserve"> PAGEREF _Toc502910672 \h </w:instrText>
        </w:r>
      </w:ins>
      <w:r>
        <w:rPr>
          <w:noProof/>
        </w:rPr>
      </w:r>
      <w:r>
        <w:rPr>
          <w:noProof/>
        </w:rPr>
        <w:fldChar w:fldCharType="separate"/>
      </w:r>
      <w:ins w:id="74" w:author="Barry O'Donohoe" w:date="2018-01-05T10:15:00Z">
        <w:r>
          <w:rPr>
            <w:noProof/>
          </w:rPr>
          <w:t>7</w:t>
        </w:r>
        <w:r>
          <w:rPr>
            <w:noProof/>
          </w:rPr>
          <w:fldChar w:fldCharType="end"/>
        </w:r>
      </w:ins>
    </w:p>
    <w:p w14:paraId="54B1AACD" w14:textId="77777777" w:rsidR="0007758D" w:rsidRDefault="0007758D">
      <w:pPr>
        <w:pStyle w:val="TOC2"/>
        <w:rPr>
          <w:ins w:id="75" w:author="Barry O'Donohoe" w:date="2018-01-05T10:15:00Z"/>
          <w:rFonts w:asciiTheme="minorHAnsi" w:eastAsiaTheme="minorEastAsia" w:hAnsiTheme="minorHAnsi" w:cstheme="minorBidi"/>
          <w:b w:val="0"/>
          <w:noProof/>
        </w:rPr>
      </w:pPr>
      <w:ins w:id="76" w:author="Barry O'Donohoe" w:date="2018-01-05T10:15:00Z">
        <w:r w:rsidRPr="00B0096B">
          <w:rPr>
            <w:noProof/>
            <w:color w:val="000000" w:themeColor="text1"/>
          </w:rPr>
          <w:t>2.2</w:t>
        </w:r>
        <w:r>
          <w:rPr>
            <w:rFonts w:asciiTheme="minorHAnsi" w:eastAsiaTheme="minorEastAsia" w:hAnsiTheme="minorHAnsi" w:cstheme="minorBidi"/>
            <w:b w:val="0"/>
            <w:noProof/>
          </w:rPr>
          <w:tab/>
        </w:r>
        <w:r>
          <w:rPr>
            <w:noProof/>
          </w:rPr>
          <w:t>System Architecture</w:t>
        </w:r>
        <w:r>
          <w:rPr>
            <w:noProof/>
          </w:rPr>
          <w:tab/>
        </w:r>
        <w:r>
          <w:rPr>
            <w:noProof/>
          </w:rPr>
          <w:fldChar w:fldCharType="begin"/>
        </w:r>
        <w:r>
          <w:rPr>
            <w:noProof/>
          </w:rPr>
          <w:instrText xml:space="preserve"> PAGEREF _Toc502910673 \h </w:instrText>
        </w:r>
      </w:ins>
      <w:r>
        <w:rPr>
          <w:noProof/>
        </w:rPr>
      </w:r>
      <w:r>
        <w:rPr>
          <w:noProof/>
        </w:rPr>
        <w:fldChar w:fldCharType="separate"/>
      </w:r>
      <w:ins w:id="77" w:author="Barry O'Donohoe" w:date="2018-01-05T10:15:00Z">
        <w:r>
          <w:rPr>
            <w:noProof/>
          </w:rPr>
          <w:t>8</w:t>
        </w:r>
        <w:r>
          <w:rPr>
            <w:noProof/>
          </w:rPr>
          <w:fldChar w:fldCharType="end"/>
        </w:r>
      </w:ins>
    </w:p>
    <w:p w14:paraId="3EF26E76" w14:textId="77777777" w:rsidR="0007758D" w:rsidRDefault="0007758D">
      <w:pPr>
        <w:pStyle w:val="TOC2"/>
        <w:rPr>
          <w:ins w:id="78" w:author="Barry O'Donohoe" w:date="2018-01-05T10:15:00Z"/>
          <w:rFonts w:asciiTheme="minorHAnsi" w:eastAsiaTheme="minorEastAsia" w:hAnsiTheme="minorHAnsi" w:cstheme="minorBidi"/>
          <w:b w:val="0"/>
          <w:noProof/>
        </w:rPr>
      </w:pPr>
      <w:ins w:id="79" w:author="Barry O'Donohoe" w:date="2018-01-05T10:15:00Z">
        <w:r w:rsidRPr="00B0096B">
          <w:rPr>
            <w:noProof/>
            <w:color w:val="000000" w:themeColor="text1"/>
          </w:rPr>
          <w:t>2.3</w:t>
        </w:r>
        <w:r>
          <w:rPr>
            <w:rFonts w:asciiTheme="minorHAnsi" w:eastAsiaTheme="minorEastAsia" w:hAnsiTheme="minorHAnsi" w:cstheme="minorBidi"/>
            <w:b w:val="0"/>
            <w:noProof/>
          </w:rPr>
          <w:tab/>
        </w:r>
        <w:r w:rsidRPr="00B0096B">
          <w:rPr>
            <w:noProof/>
            <w:color w:val="000000" w:themeColor="text1"/>
          </w:rPr>
          <w:t>Technology Stack</w:t>
        </w:r>
        <w:r>
          <w:rPr>
            <w:noProof/>
          </w:rPr>
          <w:tab/>
        </w:r>
        <w:r>
          <w:rPr>
            <w:noProof/>
          </w:rPr>
          <w:fldChar w:fldCharType="begin"/>
        </w:r>
        <w:r>
          <w:rPr>
            <w:noProof/>
          </w:rPr>
          <w:instrText xml:space="preserve"> PAGEREF _Toc502910674 \h </w:instrText>
        </w:r>
      </w:ins>
      <w:r>
        <w:rPr>
          <w:noProof/>
        </w:rPr>
      </w:r>
      <w:r>
        <w:rPr>
          <w:noProof/>
        </w:rPr>
        <w:fldChar w:fldCharType="separate"/>
      </w:r>
      <w:ins w:id="80" w:author="Barry O'Donohoe" w:date="2018-01-05T10:15:00Z">
        <w:r>
          <w:rPr>
            <w:noProof/>
          </w:rPr>
          <w:t>9</w:t>
        </w:r>
        <w:r>
          <w:rPr>
            <w:noProof/>
          </w:rPr>
          <w:fldChar w:fldCharType="end"/>
        </w:r>
      </w:ins>
    </w:p>
    <w:p w14:paraId="75848599" w14:textId="77777777" w:rsidR="0007758D" w:rsidRDefault="0007758D">
      <w:pPr>
        <w:pStyle w:val="TOC2"/>
        <w:rPr>
          <w:ins w:id="81" w:author="Barry O'Donohoe" w:date="2018-01-05T10:15:00Z"/>
          <w:rFonts w:asciiTheme="minorHAnsi" w:eastAsiaTheme="minorEastAsia" w:hAnsiTheme="minorHAnsi" w:cstheme="minorBidi"/>
          <w:b w:val="0"/>
          <w:noProof/>
        </w:rPr>
      </w:pPr>
      <w:ins w:id="82" w:author="Barry O'Donohoe" w:date="2018-01-05T10:15:00Z">
        <w:r w:rsidRPr="00B0096B">
          <w:rPr>
            <w:noProof/>
            <w:color w:val="000000" w:themeColor="text1"/>
          </w:rPr>
          <w:t>2.4</w:t>
        </w:r>
        <w:r>
          <w:rPr>
            <w:rFonts w:asciiTheme="minorHAnsi" w:eastAsiaTheme="minorEastAsia" w:hAnsiTheme="minorHAnsi" w:cstheme="minorBidi"/>
            <w:b w:val="0"/>
            <w:noProof/>
          </w:rPr>
          <w:tab/>
        </w:r>
        <w:r>
          <w:rPr>
            <w:noProof/>
          </w:rPr>
          <w:t>Component summary</w:t>
        </w:r>
        <w:r>
          <w:rPr>
            <w:noProof/>
          </w:rPr>
          <w:tab/>
        </w:r>
        <w:r>
          <w:rPr>
            <w:noProof/>
          </w:rPr>
          <w:fldChar w:fldCharType="begin"/>
        </w:r>
        <w:r>
          <w:rPr>
            <w:noProof/>
          </w:rPr>
          <w:instrText xml:space="preserve"> PAGEREF _Toc502910675 \h </w:instrText>
        </w:r>
      </w:ins>
      <w:r>
        <w:rPr>
          <w:noProof/>
        </w:rPr>
      </w:r>
      <w:r>
        <w:rPr>
          <w:noProof/>
        </w:rPr>
        <w:fldChar w:fldCharType="separate"/>
      </w:r>
      <w:ins w:id="83" w:author="Barry O'Donohoe" w:date="2018-01-05T10:15:00Z">
        <w:r>
          <w:rPr>
            <w:noProof/>
          </w:rPr>
          <w:t>9</w:t>
        </w:r>
        <w:r>
          <w:rPr>
            <w:noProof/>
          </w:rPr>
          <w:fldChar w:fldCharType="end"/>
        </w:r>
      </w:ins>
    </w:p>
    <w:p w14:paraId="78062B86" w14:textId="77777777" w:rsidR="0007758D" w:rsidRDefault="0007758D">
      <w:pPr>
        <w:pStyle w:val="TOC2"/>
        <w:rPr>
          <w:ins w:id="84" w:author="Barry O'Donohoe" w:date="2018-01-05T10:15:00Z"/>
          <w:rFonts w:asciiTheme="minorHAnsi" w:eastAsiaTheme="minorEastAsia" w:hAnsiTheme="minorHAnsi" w:cstheme="minorBidi"/>
          <w:b w:val="0"/>
          <w:noProof/>
        </w:rPr>
      </w:pPr>
      <w:ins w:id="85" w:author="Barry O'Donohoe" w:date="2018-01-05T10:15:00Z">
        <w:r w:rsidRPr="00B0096B">
          <w:rPr>
            <w:noProof/>
            <w:color w:val="000000" w:themeColor="text1"/>
          </w:rPr>
          <w:t>2.5</w:t>
        </w:r>
        <w:r>
          <w:rPr>
            <w:rFonts w:asciiTheme="minorHAnsi" w:eastAsiaTheme="minorEastAsia" w:hAnsiTheme="minorHAnsi" w:cstheme="minorBidi"/>
            <w:b w:val="0"/>
            <w:noProof/>
          </w:rPr>
          <w:tab/>
        </w:r>
        <w:r>
          <w:rPr>
            <w:noProof/>
          </w:rPr>
          <w:t>Logical component design</w:t>
        </w:r>
        <w:r>
          <w:rPr>
            <w:noProof/>
          </w:rPr>
          <w:tab/>
        </w:r>
        <w:r>
          <w:rPr>
            <w:noProof/>
          </w:rPr>
          <w:fldChar w:fldCharType="begin"/>
        </w:r>
        <w:r>
          <w:rPr>
            <w:noProof/>
          </w:rPr>
          <w:instrText xml:space="preserve"> PAGEREF _Toc502910676 \h </w:instrText>
        </w:r>
      </w:ins>
      <w:r>
        <w:rPr>
          <w:noProof/>
        </w:rPr>
      </w:r>
      <w:r>
        <w:rPr>
          <w:noProof/>
        </w:rPr>
        <w:fldChar w:fldCharType="separate"/>
      </w:r>
      <w:ins w:id="86" w:author="Barry O'Donohoe" w:date="2018-01-05T10:15:00Z">
        <w:r>
          <w:rPr>
            <w:noProof/>
          </w:rPr>
          <w:t>10</w:t>
        </w:r>
        <w:r>
          <w:rPr>
            <w:noProof/>
          </w:rPr>
          <w:fldChar w:fldCharType="end"/>
        </w:r>
      </w:ins>
    </w:p>
    <w:p w14:paraId="1FC0B815" w14:textId="77777777" w:rsidR="0007758D" w:rsidRDefault="0007758D">
      <w:pPr>
        <w:pStyle w:val="TOC2"/>
        <w:rPr>
          <w:ins w:id="87" w:author="Barry O'Donohoe" w:date="2018-01-05T10:15:00Z"/>
          <w:rFonts w:asciiTheme="minorHAnsi" w:eastAsiaTheme="minorEastAsia" w:hAnsiTheme="minorHAnsi" w:cstheme="minorBidi"/>
          <w:b w:val="0"/>
          <w:noProof/>
        </w:rPr>
      </w:pPr>
      <w:ins w:id="88" w:author="Barry O'Donohoe" w:date="2018-01-05T10:15:00Z">
        <w:r w:rsidRPr="00B0096B">
          <w:rPr>
            <w:noProof/>
            <w:color w:val="000000" w:themeColor="text1"/>
          </w:rPr>
          <w:t>2.6</w:t>
        </w:r>
        <w:r>
          <w:rPr>
            <w:rFonts w:asciiTheme="minorHAnsi" w:eastAsiaTheme="minorEastAsia" w:hAnsiTheme="minorHAnsi" w:cstheme="minorBidi"/>
            <w:b w:val="0"/>
            <w:noProof/>
          </w:rPr>
          <w:tab/>
        </w:r>
        <w:r w:rsidRPr="00B0096B">
          <w:rPr>
            <w:noProof/>
            <w:color w:val="000000" w:themeColor="text1"/>
          </w:rPr>
          <w:t>Integration Connectivity</w:t>
        </w:r>
        <w:r>
          <w:rPr>
            <w:noProof/>
          </w:rPr>
          <w:tab/>
        </w:r>
        <w:r>
          <w:rPr>
            <w:noProof/>
          </w:rPr>
          <w:fldChar w:fldCharType="begin"/>
        </w:r>
        <w:r>
          <w:rPr>
            <w:noProof/>
          </w:rPr>
          <w:instrText xml:space="preserve"> PAGEREF _Toc502910677 \h </w:instrText>
        </w:r>
      </w:ins>
      <w:r>
        <w:rPr>
          <w:noProof/>
        </w:rPr>
      </w:r>
      <w:r>
        <w:rPr>
          <w:noProof/>
        </w:rPr>
        <w:fldChar w:fldCharType="separate"/>
      </w:r>
      <w:ins w:id="89" w:author="Barry O'Donohoe" w:date="2018-01-05T10:15:00Z">
        <w:r>
          <w:rPr>
            <w:noProof/>
          </w:rPr>
          <w:t>11</w:t>
        </w:r>
        <w:r>
          <w:rPr>
            <w:noProof/>
          </w:rPr>
          <w:fldChar w:fldCharType="end"/>
        </w:r>
      </w:ins>
    </w:p>
    <w:p w14:paraId="3F62AF9B" w14:textId="77777777" w:rsidR="0007758D" w:rsidRDefault="0007758D">
      <w:pPr>
        <w:pStyle w:val="TOC2"/>
        <w:rPr>
          <w:ins w:id="90" w:author="Barry O'Donohoe" w:date="2018-01-05T10:15:00Z"/>
          <w:rFonts w:asciiTheme="minorHAnsi" w:eastAsiaTheme="minorEastAsia" w:hAnsiTheme="minorHAnsi" w:cstheme="minorBidi"/>
          <w:b w:val="0"/>
          <w:noProof/>
        </w:rPr>
      </w:pPr>
      <w:ins w:id="91" w:author="Barry O'Donohoe" w:date="2018-01-05T10:15:00Z">
        <w:r w:rsidRPr="00B0096B">
          <w:rPr>
            <w:noProof/>
            <w:color w:val="000000" w:themeColor="text1"/>
          </w:rPr>
          <w:t>2.7</w:t>
        </w:r>
        <w:r>
          <w:rPr>
            <w:rFonts w:asciiTheme="minorHAnsi" w:eastAsiaTheme="minorEastAsia" w:hAnsiTheme="minorHAnsi" w:cstheme="minorBidi"/>
            <w:b w:val="0"/>
            <w:noProof/>
          </w:rPr>
          <w:tab/>
        </w:r>
        <w:r>
          <w:rPr>
            <w:noProof/>
          </w:rPr>
          <w:t>Ports &amp; Protocols</w:t>
        </w:r>
        <w:r>
          <w:rPr>
            <w:noProof/>
          </w:rPr>
          <w:tab/>
        </w:r>
        <w:r>
          <w:rPr>
            <w:noProof/>
          </w:rPr>
          <w:fldChar w:fldCharType="begin"/>
        </w:r>
        <w:r>
          <w:rPr>
            <w:noProof/>
          </w:rPr>
          <w:instrText xml:space="preserve"> PAGEREF _Toc502910678 \h </w:instrText>
        </w:r>
      </w:ins>
      <w:r>
        <w:rPr>
          <w:noProof/>
        </w:rPr>
      </w:r>
      <w:r>
        <w:rPr>
          <w:noProof/>
        </w:rPr>
        <w:fldChar w:fldCharType="separate"/>
      </w:r>
      <w:ins w:id="92" w:author="Barry O'Donohoe" w:date="2018-01-05T10:15:00Z">
        <w:r>
          <w:rPr>
            <w:noProof/>
          </w:rPr>
          <w:t>13</w:t>
        </w:r>
        <w:r>
          <w:rPr>
            <w:noProof/>
          </w:rPr>
          <w:fldChar w:fldCharType="end"/>
        </w:r>
      </w:ins>
    </w:p>
    <w:p w14:paraId="47F7AD11" w14:textId="77777777" w:rsidR="0007758D" w:rsidRDefault="0007758D">
      <w:pPr>
        <w:pStyle w:val="TOC2"/>
        <w:rPr>
          <w:ins w:id="93" w:author="Barry O'Donohoe" w:date="2018-01-05T10:15:00Z"/>
          <w:rFonts w:asciiTheme="minorHAnsi" w:eastAsiaTheme="minorEastAsia" w:hAnsiTheme="minorHAnsi" w:cstheme="minorBidi"/>
          <w:b w:val="0"/>
          <w:noProof/>
        </w:rPr>
      </w:pPr>
      <w:ins w:id="94" w:author="Barry O'Donohoe" w:date="2018-01-05T10:15:00Z">
        <w:r w:rsidRPr="00B0096B">
          <w:rPr>
            <w:noProof/>
            <w:color w:val="000000" w:themeColor="text1"/>
          </w:rPr>
          <w:t>2.8</w:t>
        </w:r>
        <w:r>
          <w:rPr>
            <w:rFonts w:asciiTheme="minorHAnsi" w:eastAsiaTheme="minorEastAsia" w:hAnsiTheme="minorHAnsi" w:cstheme="minorBidi"/>
            <w:b w:val="0"/>
            <w:noProof/>
          </w:rPr>
          <w:tab/>
        </w:r>
        <w:r>
          <w:rPr>
            <w:noProof/>
          </w:rPr>
          <w:t>Data Architecture</w:t>
        </w:r>
        <w:r>
          <w:rPr>
            <w:noProof/>
          </w:rPr>
          <w:tab/>
        </w:r>
        <w:r>
          <w:rPr>
            <w:noProof/>
          </w:rPr>
          <w:fldChar w:fldCharType="begin"/>
        </w:r>
        <w:r>
          <w:rPr>
            <w:noProof/>
          </w:rPr>
          <w:instrText xml:space="preserve"> PAGEREF _Toc502910679 \h </w:instrText>
        </w:r>
      </w:ins>
      <w:r>
        <w:rPr>
          <w:noProof/>
        </w:rPr>
      </w:r>
      <w:r>
        <w:rPr>
          <w:noProof/>
        </w:rPr>
        <w:fldChar w:fldCharType="separate"/>
      </w:r>
      <w:ins w:id="95" w:author="Barry O'Donohoe" w:date="2018-01-05T10:15:00Z">
        <w:r>
          <w:rPr>
            <w:noProof/>
          </w:rPr>
          <w:t>13</w:t>
        </w:r>
        <w:r>
          <w:rPr>
            <w:noProof/>
          </w:rPr>
          <w:fldChar w:fldCharType="end"/>
        </w:r>
      </w:ins>
    </w:p>
    <w:p w14:paraId="03B74444" w14:textId="77777777" w:rsidR="0007758D" w:rsidRDefault="0007758D">
      <w:pPr>
        <w:pStyle w:val="TOC2"/>
        <w:rPr>
          <w:ins w:id="96" w:author="Barry O'Donohoe" w:date="2018-01-05T10:15:00Z"/>
          <w:rFonts w:asciiTheme="minorHAnsi" w:eastAsiaTheme="minorEastAsia" w:hAnsiTheme="minorHAnsi" w:cstheme="minorBidi"/>
          <w:b w:val="0"/>
          <w:noProof/>
        </w:rPr>
      </w:pPr>
      <w:ins w:id="97" w:author="Barry O'Donohoe" w:date="2018-01-05T10:15:00Z">
        <w:r w:rsidRPr="00B0096B">
          <w:rPr>
            <w:noProof/>
            <w:color w:val="000000" w:themeColor="text1"/>
          </w:rPr>
          <w:t>2.9</w:t>
        </w:r>
        <w:r>
          <w:rPr>
            <w:rFonts w:asciiTheme="minorHAnsi" w:eastAsiaTheme="minorEastAsia" w:hAnsiTheme="minorHAnsi" w:cstheme="minorBidi"/>
            <w:b w:val="0"/>
            <w:noProof/>
          </w:rPr>
          <w:tab/>
        </w:r>
        <w:r>
          <w:rPr>
            <w:noProof/>
          </w:rPr>
          <w:t>System &amp; MI requirements</w:t>
        </w:r>
        <w:r>
          <w:rPr>
            <w:noProof/>
          </w:rPr>
          <w:tab/>
        </w:r>
        <w:r>
          <w:rPr>
            <w:noProof/>
          </w:rPr>
          <w:fldChar w:fldCharType="begin"/>
        </w:r>
        <w:r>
          <w:rPr>
            <w:noProof/>
          </w:rPr>
          <w:instrText xml:space="preserve"> PAGEREF _Toc502910680 \h </w:instrText>
        </w:r>
      </w:ins>
      <w:r>
        <w:rPr>
          <w:noProof/>
        </w:rPr>
      </w:r>
      <w:r>
        <w:rPr>
          <w:noProof/>
        </w:rPr>
        <w:fldChar w:fldCharType="separate"/>
      </w:r>
      <w:ins w:id="98" w:author="Barry O'Donohoe" w:date="2018-01-05T10:15:00Z">
        <w:r>
          <w:rPr>
            <w:noProof/>
          </w:rPr>
          <w:t>18</w:t>
        </w:r>
        <w:r>
          <w:rPr>
            <w:noProof/>
          </w:rPr>
          <w:fldChar w:fldCharType="end"/>
        </w:r>
      </w:ins>
    </w:p>
    <w:p w14:paraId="28C28513" w14:textId="77777777" w:rsidR="0007758D" w:rsidRDefault="0007758D">
      <w:pPr>
        <w:pStyle w:val="TOC2"/>
        <w:tabs>
          <w:tab w:val="left" w:pos="1077"/>
        </w:tabs>
        <w:rPr>
          <w:ins w:id="99" w:author="Barry O'Donohoe" w:date="2018-01-05T10:15:00Z"/>
          <w:rFonts w:asciiTheme="minorHAnsi" w:eastAsiaTheme="minorEastAsia" w:hAnsiTheme="minorHAnsi" w:cstheme="minorBidi"/>
          <w:b w:val="0"/>
          <w:noProof/>
        </w:rPr>
      </w:pPr>
      <w:ins w:id="100" w:author="Barry O'Donohoe" w:date="2018-01-05T10:15:00Z">
        <w:r w:rsidRPr="00B0096B">
          <w:rPr>
            <w:noProof/>
            <w:color w:val="000000" w:themeColor="text1"/>
          </w:rPr>
          <w:t>2.10</w:t>
        </w:r>
        <w:r>
          <w:rPr>
            <w:rFonts w:asciiTheme="minorHAnsi" w:eastAsiaTheme="minorEastAsia" w:hAnsiTheme="minorHAnsi" w:cstheme="minorBidi"/>
            <w:b w:val="0"/>
            <w:noProof/>
          </w:rPr>
          <w:tab/>
        </w:r>
        <w:r>
          <w:rPr>
            <w:noProof/>
          </w:rPr>
          <w:t>Security Design</w:t>
        </w:r>
        <w:r>
          <w:rPr>
            <w:noProof/>
          </w:rPr>
          <w:tab/>
        </w:r>
        <w:r>
          <w:rPr>
            <w:noProof/>
          </w:rPr>
          <w:fldChar w:fldCharType="begin"/>
        </w:r>
        <w:r>
          <w:rPr>
            <w:noProof/>
          </w:rPr>
          <w:instrText xml:space="preserve"> PAGEREF _Toc502910681 \h </w:instrText>
        </w:r>
      </w:ins>
      <w:r>
        <w:rPr>
          <w:noProof/>
        </w:rPr>
      </w:r>
      <w:r>
        <w:rPr>
          <w:noProof/>
        </w:rPr>
        <w:fldChar w:fldCharType="separate"/>
      </w:r>
      <w:ins w:id="101" w:author="Barry O'Donohoe" w:date="2018-01-05T10:15:00Z">
        <w:r>
          <w:rPr>
            <w:noProof/>
          </w:rPr>
          <w:t>18</w:t>
        </w:r>
        <w:r>
          <w:rPr>
            <w:noProof/>
          </w:rPr>
          <w:fldChar w:fldCharType="end"/>
        </w:r>
      </w:ins>
    </w:p>
    <w:p w14:paraId="4977EF5C" w14:textId="77777777" w:rsidR="0007758D" w:rsidRDefault="0007758D">
      <w:pPr>
        <w:pStyle w:val="TOC2"/>
        <w:tabs>
          <w:tab w:val="left" w:pos="1077"/>
        </w:tabs>
        <w:rPr>
          <w:ins w:id="102" w:author="Barry O'Donohoe" w:date="2018-01-05T10:15:00Z"/>
          <w:rFonts w:asciiTheme="minorHAnsi" w:eastAsiaTheme="minorEastAsia" w:hAnsiTheme="minorHAnsi" w:cstheme="minorBidi"/>
          <w:b w:val="0"/>
          <w:noProof/>
        </w:rPr>
      </w:pPr>
      <w:ins w:id="103" w:author="Barry O'Donohoe" w:date="2018-01-05T10:15:00Z">
        <w:r w:rsidRPr="00B0096B">
          <w:rPr>
            <w:noProof/>
            <w:color w:val="000000" w:themeColor="text1"/>
          </w:rPr>
          <w:t>2.11</w:t>
        </w:r>
        <w:r>
          <w:rPr>
            <w:rFonts w:asciiTheme="minorHAnsi" w:eastAsiaTheme="minorEastAsia" w:hAnsiTheme="minorHAnsi" w:cstheme="minorBidi"/>
            <w:b w:val="0"/>
            <w:noProof/>
          </w:rPr>
          <w:tab/>
        </w:r>
        <w:r>
          <w:rPr>
            <w:noProof/>
          </w:rPr>
          <w:t>Cryptographic Key Inventory</w:t>
        </w:r>
        <w:r>
          <w:rPr>
            <w:noProof/>
          </w:rPr>
          <w:tab/>
        </w:r>
        <w:r>
          <w:rPr>
            <w:noProof/>
          </w:rPr>
          <w:fldChar w:fldCharType="begin"/>
        </w:r>
        <w:r>
          <w:rPr>
            <w:noProof/>
          </w:rPr>
          <w:instrText xml:space="preserve"> PAGEREF _Toc502910682 \h </w:instrText>
        </w:r>
      </w:ins>
      <w:r>
        <w:rPr>
          <w:noProof/>
        </w:rPr>
      </w:r>
      <w:r>
        <w:rPr>
          <w:noProof/>
        </w:rPr>
        <w:fldChar w:fldCharType="separate"/>
      </w:r>
      <w:ins w:id="104" w:author="Barry O'Donohoe" w:date="2018-01-05T10:15:00Z">
        <w:r>
          <w:rPr>
            <w:noProof/>
          </w:rPr>
          <w:t>21</w:t>
        </w:r>
        <w:r>
          <w:rPr>
            <w:noProof/>
          </w:rPr>
          <w:fldChar w:fldCharType="end"/>
        </w:r>
      </w:ins>
    </w:p>
    <w:p w14:paraId="192684E0" w14:textId="77777777" w:rsidR="0007758D" w:rsidRDefault="0007758D">
      <w:pPr>
        <w:pStyle w:val="TOC1"/>
        <w:rPr>
          <w:ins w:id="105" w:author="Barry O'Donohoe" w:date="2018-01-05T10:15:00Z"/>
          <w:rFonts w:asciiTheme="minorHAnsi" w:eastAsiaTheme="minorEastAsia" w:hAnsiTheme="minorHAnsi" w:cstheme="minorBidi"/>
          <w:b w:val="0"/>
          <w:caps w:val="0"/>
          <w:noProof/>
        </w:rPr>
      </w:pPr>
      <w:ins w:id="106" w:author="Barry O'Donohoe" w:date="2018-01-05T10:15:00Z">
        <w:r w:rsidRPr="00B0096B">
          <w:rPr>
            <w:rFonts w:asciiTheme="minorHAnsi" w:hAnsiTheme="minorHAnsi"/>
            <w:noProof/>
          </w:rPr>
          <w:t>3</w:t>
        </w:r>
        <w:r>
          <w:rPr>
            <w:rFonts w:asciiTheme="minorHAnsi" w:eastAsiaTheme="minorEastAsia" w:hAnsiTheme="minorHAnsi" w:cstheme="minorBidi"/>
            <w:b w:val="0"/>
            <w:caps w:val="0"/>
            <w:noProof/>
          </w:rPr>
          <w:tab/>
        </w:r>
        <w:r w:rsidRPr="00B0096B">
          <w:rPr>
            <w:rFonts w:asciiTheme="minorHAnsi" w:hAnsiTheme="minorHAnsi"/>
            <w:noProof/>
          </w:rPr>
          <w:t>Integration design – Authentication &amp; consent</w:t>
        </w:r>
        <w:r>
          <w:rPr>
            <w:noProof/>
          </w:rPr>
          <w:tab/>
        </w:r>
        <w:r>
          <w:rPr>
            <w:noProof/>
          </w:rPr>
          <w:fldChar w:fldCharType="begin"/>
        </w:r>
        <w:r>
          <w:rPr>
            <w:noProof/>
          </w:rPr>
          <w:instrText xml:space="preserve"> PAGEREF _Toc502910683 \h </w:instrText>
        </w:r>
      </w:ins>
      <w:r>
        <w:rPr>
          <w:noProof/>
        </w:rPr>
      </w:r>
      <w:r>
        <w:rPr>
          <w:noProof/>
        </w:rPr>
        <w:fldChar w:fldCharType="separate"/>
      </w:r>
      <w:ins w:id="107" w:author="Barry O'Donohoe" w:date="2018-01-05T10:15:00Z">
        <w:r>
          <w:rPr>
            <w:noProof/>
          </w:rPr>
          <w:t>22</w:t>
        </w:r>
        <w:r>
          <w:rPr>
            <w:noProof/>
          </w:rPr>
          <w:fldChar w:fldCharType="end"/>
        </w:r>
      </w:ins>
    </w:p>
    <w:p w14:paraId="75C440CA" w14:textId="77777777" w:rsidR="0007758D" w:rsidRDefault="0007758D">
      <w:pPr>
        <w:pStyle w:val="TOC2"/>
        <w:rPr>
          <w:ins w:id="108" w:author="Barry O'Donohoe" w:date="2018-01-05T10:15:00Z"/>
          <w:rFonts w:asciiTheme="minorHAnsi" w:eastAsiaTheme="minorEastAsia" w:hAnsiTheme="minorHAnsi" w:cstheme="minorBidi"/>
          <w:b w:val="0"/>
          <w:noProof/>
        </w:rPr>
      </w:pPr>
      <w:ins w:id="109" w:author="Barry O'Donohoe" w:date="2018-01-05T10:15:00Z">
        <w:r w:rsidRPr="00B0096B">
          <w:rPr>
            <w:noProof/>
            <w:color w:val="000000" w:themeColor="text1"/>
          </w:rPr>
          <w:t>3.1</w:t>
        </w:r>
        <w:r>
          <w:rPr>
            <w:rFonts w:asciiTheme="minorHAnsi" w:eastAsiaTheme="minorEastAsia" w:hAnsiTheme="minorHAnsi" w:cstheme="minorBidi"/>
            <w:b w:val="0"/>
            <w:noProof/>
          </w:rPr>
          <w:tab/>
        </w:r>
        <w:r>
          <w:rPr>
            <w:noProof/>
          </w:rPr>
          <w:t>Authentication &amp; Consent Component Interaction Diagram</w:t>
        </w:r>
        <w:r>
          <w:rPr>
            <w:noProof/>
          </w:rPr>
          <w:tab/>
        </w:r>
        <w:r>
          <w:rPr>
            <w:noProof/>
          </w:rPr>
          <w:fldChar w:fldCharType="begin"/>
        </w:r>
        <w:r>
          <w:rPr>
            <w:noProof/>
          </w:rPr>
          <w:instrText xml:space="preserve"> PAGEREF _Toc502910684 \h </w:instrText>
        </w:r>
      </w:ins>
      <w:r>
        <w:rPr>
          <w:noProof/>
        </w:rPr>
      </w:r>
      <w:r>
        <w:rPr>
          <w:noProof/>
        </w:rPr>
        <w:fldChar w:fldCharType="separate"/>
      </w:r>
      <w:ins w:id="110" w:author="Barry O'Donohoe" w:date="2018-01-05T10:15:00Z">
        <w:r>
          <w:rPr>
            <w:noProof/>
          </w:rPr>
          <w:t>23</w:t>
        </w:r>
        <w:r>
          <w:rPr>
            <w:noProof/>
          </w:rPr>
          <w:fldChar w:fldCharType="end"/>
        </w:r>
      </w:ins>
    </w:p>
    <w:p w14:paraId="04F6872A" w14:textId="77777777" w:rsidR="0007758D" w:rsidRDefault="0007758D">
      <w:pPr>
        <w:pStyle w:val="TOC2"/>
        <w:rPr>
          <w:ins w:id="111" w:author="Barry O'Donohoe" w:date="2018-01-05T10:15:00Z"/>
          <w:rFonts w:asciiTheme="minorHAnsi" w:eastAsiaTheme="minorEastAsia" w:hAnsiTheme="minorHAnsi" w:cstheme="minorBidi"/>
          <w:b w:val="0"/>
          <w:noProof/>
        </w:rPr>
      </w:pPr>
      <w:ins w:id="112" w:author="Barry O'Donohoe" w:date="2018-01-05T10:15:00Z">
        <w:r w:rsidRPr="00B0096B">
          <w:rPr>
            <w:noProof/>
            <w:color w:val="000000" w:themeColor="text1"/>
          </w:rPr>
          <w:t>3.2</w:t>
        </w:r>
        <w:r>
          <w:rPr>
            <w:rFonts w:asciiTheme="minorHAnsi" w:eastAsiaTheme="minorEastAsia" w:hAnsiTheme="minorHAnsi" w:cstheme="minorBidi"/>
            <w:b w:val="0"/>
            <w:noProof/>
          </w:rPr>
          <w:tab/>
        </w:r>
        <w:r>
          <w:rPr>
            <w:noProof/>
          </w:rPr>
          <w:t>Consent &amp; Authentication Sequence Flow Diagram</w:t>
        </w:r>
        <w:r>
          <w:rPr>
            <w:noProof/>
          </w:rPr>
          <w:tab/>
        </w:r>
        <w:r>
          <w:rPr>
            <w:noProof/>
          </w:rPr>
          <w:fldChar w:fldCharType="begin"/>
        </w:r>
        <w:r>
          <w:rPr>
            <w:noProof/>
          </w:rPr>
          <w:instrText xml:space="preserve"> PAGEREF _Toc502910686 \h </w:instrText>
        </w:r>
      </w:ins>
      <w:r>
        <w:rPr>
          <w:noProof/>
        </w:rPr>
      </w:r>
      <w:r>
        <w:rPr>
          <w:noProof/>
        </w:rPr>
        <w:fldChar w:fldCharType="separate"/>
      </w:r>
      <w:ins w:id="113" w:author="Barry O'Donohoe" w:date="2018-01-05T10:15:00Z">
        <w:r>
          <w:rPr>
            <w:noProof/>
          </w:rPr>
          <w:t>24</w:t>
        </w:r>
        <w:r>
          <w:rPr>
            <w:noProof/>
          </w:rPr>
          <w:fldChar w:fldCharType="end"/>
        </w:r>
      </w:ins>
    </w:p>
    <w:p w14:paraId="00ABFA74" w14:textId="77777777" w:rsidR="0007758D" w:rsidRDefault="0007758D">
      <w:pPr>
        <w:pStyle w:val="TOC2"/>
        <w:rPr>
          <w:ins w:id="114" w:author="Barry O'Donohoe" w:date="2018-01-05T10:15:00Z"/>
          <w:rFonts w:asciiTheme="minorHAnsi" w:eastAsiaTheme="minorEastAsia" w:hAnsiTheme="minorHAnsi" w:cstheme="minorBidi"/>
          <w:b w:val="0"/>
          <w:noProof/>
        </w:rPr>
      </w:pPr>
      <w:ins w:id="115" w:author="Barry O'Donohoe" w:date="2018-01-05T10:15:00Z">
        <w:r w:rsidRPr="00B0096B">
          <w:rPr>
            <w:noProof/>
            <w:color w:val="000000" w:themeColor="text1"/>
          </w:rPr>
          <w:t>3.3</w:t>
        </w:r>
        <w:r>
          <w:rPr>
            <w:rFonts w:asciiTheme="minorHAnsi" w:eastAsiaTheme="minorEastAsia" w:hAnsiTheme="minorHAnsi" w:cstheme="minorBidi"/>
            <w:b w:val="0"/>
            <w:noProof/>
          </w:rPr>
          <w:tab/>
        </w:r>
        <w:r>
          <w:rPr>
            <w:noProof/>
          </w:rPr>
          <w:t>Pingfederate agentless integration kit</w:t>
        </w:r>
        <w:r>
          <w:rPr>
            <w:noProof/>
          </w:rPr>
          <w:tab/>
        </w:r>
        <w:r>
          <w:rPr>
            <w:noProof/>
          </w:rPr>
          <w:fldChar w:fldCharType="begin"/>
        </w:r>
        <w:r>
          <w:rPr>
            <w:noProof/>
          </w:rPr>
          <w:instrText xml:space="preserve"> PAGEREF _Toc502910687 \h </w:instrText>
        </w:r>
      </w:ins>
      <w:r>
        <w:rPr>
          <w:noProof/>
        </w:rPr>
      </w:r>
      <w:r>
        <w:rPr>
          <w:noProof/>
        </w:rPr>
        <w:fldChar w:fldCharType="separate"/>
      </w:r>
      <w:ins w:id="116" w:author="Barry O'Donohoe" w:date="2018-01-05T10:15:00Z">
        <w:r>
          <w:rPr>
            <w:noProof/>
          </w:rPr>
          <w:t>24</w:t>
        </w:r>
        <w:r>
          <w:rPr>
            <w:noProof/>
          </w:rPr>
          <w:fldChar w:fldCharType="end"/>
        </w:r>
      </w:ins>
    </w:p>
    <w:p w14:paraId="60B3DD59" w14:textId="77777777" w:rsidR="0007758D" w:rsidRDefault="0007758D">
      <w:pPr>
        <w:pStyle w:val="TOC1"/>
        <w:rPr>
          <w:ins w:id="117" w:author="Barry O'Donohoe" w:date="2018-01-05T10:15:00Z"/>
          <w:rFonts w:asciiTheme="minorHAnsi" w:eastAsiaTheme="minorEastAsia" w:hAnsiTheme="minorHAnsi" w:cstheme="minorBidi"/>
          <w:b w:val="0"/>
          <w:caps w:val="0"/>
          <w:noProof/>
        </w:rPr>
      </w:pPr>
      <w:ins w:id="118" w:author="Barry O'Donohoe" w:date="2018-01-05T10:15:00Z">
        <w:r w:rsidRPr="00B0096B">
          <w:rPr>
            <w:rFonts w:asciiTheme="minorHAnsi" w:hAnsiTheme="minorHAnsi"/>
            <w:noProof/>
          </w:rPr>
          <w:t>4</w:t>
        </w:r>
        <w:r>
          <w:rPr>
            <w:rFonts w:asciiTheme="minorHAnsi" w:eastAsiaTheme="minorEastAsia" w:hAnsiTheme="minorHAnsi" w:cstheme="minorBidi"/>
            <w:b w:val="0"/>
            <w:caps w:val="0"/>
            <w:noProof/>
          </w:rPr>
          <w:tab/>
        </w:r>
        <w:r w:rsidRPr="00B0096B">
          <w:rPr>
            <w:rFonts w:asciiTheme="minorHAnsi" w:hAnsiTheme="minorHAnsi"/>
            <w:noProof/>
          </w:rPr>
          <w:t>System Design</w:t>
        </w:r>
        <w:r>
          <w:rPr>
            <w:noProof/>
          </w:rPr>
          <w:tab/>
        </w:r>
        <w:r>
          <w:rPr>
            <w:noProof/>
          </w:rPr>
          <w:fldChar w:fldCharType="begin"/>
        </w:r>
        <w:r>
          <w:rPr>
            <w:noProof/>
          </w:rPr>
          <w:instrText xml:space="preserve"> PAGEREF _Toc502910688 \h </w:instrText>
        </w:r>
      </w:ins>
      <w:r>
        <w:rPr>
          <w:noProof/>
        </w:rPr>
      </w:r>
      <w:r>
        <w:rPr>
          <w:noProof/>
        </w:rPr>
        <w:fldChar w:fldCharType="separate"/>
      </w:r>
      <w:ins w:id="119" w:author="Barry O'Donohoe" w:date="2018-01-05T10:15:00Z">
        <w:r>
          <w:rPr>
            <w:noProof/>
          </w:rPr>
          <w:t>27</w:t>
        </w:r>
        <w:r>
          <w:rPr>
            <w:noProof/>
          </w:rPr>
          <w:fldChar w:fldCharType="end"/>
        </w:r>
      </w:ins>
    </w:p>
    <w:p w14:paraId="6F3F9BC9" w14:textId="77777777" w:rsidR="0007758D" w:rsidRDefault="0007758D">
      <w:pPr>
        <w:pStyle w:val="TOC2"/>
        <w:rPr>
          <w:ins w:id="120" w:author="Barry O'Donohoe" w:date="2018-01-05T10:15:00Z"/>
          <w:rFonts w:asciiTheme="minorHAnsi" w:eastAsiaTheme="minorEastAsia" w:hAnsiTheme="minorHAnsi" w:cstheme="minorBidi"/>
          <w:b w:val="0"/>
          <w:noProof/>
        </w:rPr>
      </w:pPr>
      <w:ins w:id="121" w:author="Barry O'Donohoe" w:date="2018-01-05T10:15:00Z">
        <w:r w:rsidRPr="00B0096B">
          <w:rPr>
            <w:noProof/>
            <w:color w:val="000000" w:themeColor="text1"/>
          </w:rPr>
          <w:t>4.1</w:t>
        </w:r>
        <w:r>
          <w:rPr>
            <w:rFonts w:asciiTheme="minorHAnsi" w:eastAsiaTheme="minorEastAsia" w:hAnsiTheme="minorHAnsi" w:cstheme="minorBidi"/>
            <w:b w:val="0"/>
            <w:noProof/>
          </w:rPr>
          <w:tab/>
        </w:r>
        <w:r>
          <w:rPr>
            <w:noProof/>
          </w:rPr>
          <w:t>URL Naming conventions</w:t>
        </w:r>
        <w:r>
          <w:rPr>
            <w:noProof/>
          </w:rPr>
          <w:tab/>
        </w:r>
        <w:r>
          <w:rPr>
            <w:noProof/>
          </w:rPr>
          <w:fldChar w:fldCharType="begin"/>
        </w:r>
        <w:r>
          <w:rPr>
            <w:noProof/>
          </w:rPr>
          <w:instrText xml:space="preserve"> PAGEREF _Toc502910689 \h </w:instrText>
        </w:r>
      </w:ins>
      <w:r>
        <w:rPr>
          <w:noProof/>
        </w:rPr>
      </w:r>
      <w:r>
        <w:rPr>
          <w:noProof/>
        </w:rPr>
        <w:fldChar w:fldCharType="separate"/>
      </w:r>
      <w:ins w:id="122" w:author="Barry O'Donohoe" w:date="2018-01-05T10:15:00Z">
        <w:r>
          <w:rPr>
            <w:noProof/>
          </w:rPr>
          <w:t>27</w:t>
        </w:r>
        <w:r>
          <w:rPr>
            <w:noProof/>
          </w:rPr>
          <w:fldChar w:fldCharType="end"/>
        </w:r>
      </w:ins>
    </w:p>
    <w:p w14:paraId="76486E5E" w14:textId="77777777" w:rsidR="0007758D" w:rsidRDefault="0007758D">
      <w:pPr>
        <w:pStyle w:val="TOC2"/>
        <w:rPr>
          <w:ins w:id="123" w:author="Barry O'Donohoe" w:date="2018-01-05T10:15:00Z"/>
          <w:rFonts w:asciiTheme="minorHAnsi" w:eastAsiaTheme="minorEastAsia" w:hAnsiTheme="minorHAnsi" w:cstheme="minorBidi"/>
          <w:b w:val="0"/>
          <w:noProof/>
        </w:rPr>
      </w:pPr>
      <w:ins w:id="124" w:author="Barry O'Donohoe" w:date="2018-01-05T10:15:00Z">
        <w:r w:rsidRPr="00B0096B">
          <w:rPr>
            <w:noProof/>
            <w:color w:val="000000" w:themeColor="text1"/>
          </w:rPr>
          <w:t>4.2</w:t>
        </w:r>
        <w:r>
          <w:rPr>
            <w:rFonts w:asciiTheme="minorHAnsi" w:eastAsiaTheme="minorEastAsia" w:hAnsiTheme="minorHAnsi" w:cstheme="minorBidi"/>
            <w:b w:val="0"/>
            <w:noProof/>
          </w:rPr>
          <w:tab/>
        </w:r>
        <w:r>
          <w:rPr>
            <w:noProof/>
          </w:rPr>
          <w:t>Design Decisions</w:t>
        </w:r>
        <w:r>
          <w:rPr>
            <w:noProof/>
          </w:rPr>
          <w:tab/>
        </w:r>
        <w:r>
          <w:rPr>
            <w:noProof/>
          </w:rPr>
          <w:fldChar w:fldCharType="begin"/>
        </w:r>
        <w:r>
          <w:rPr>
            <w:noProof/>
          </w:rPr>
          <w:instrText xml:space="preserve"> PAGEREF _Toc502910690 \h </w:instrText>
        </w:r>
      </w:ins>
      <w:r>
        <w:rPr>
          <w:noProof/>
        </w:rPr>
      </w:r>
      <w:r>
        <w:rPr>
          <w:noProof/>
        </w:rPr>
        <w:fldChar w:fldCharType="separate"/>
      </w:r>
      <w:ins w:id="125" w:author="Barry O'Donohoe" w:date="2018-01-05T10:15:00Z">
        <w:r>
          <w:rPr>
            <w:noProof/>
          </w:rPr>
          <w:t>27</w:t>
        </w:r>
        <w:r>
          <w:rPr>
            <w:noProof/>
          </w:rPr>
          <w:fldChar w:fldCharType="end"/>
        </w:r>
      </w:ins>
    </w:p>
    <w:p w14:paraId="53BF1232" w14:textId="77777777" w:rsidR="0007758D" w:rsidRDefault="0007758D">
      <w:pPr>
        <w:pStyle w:val="TOC1"/>
        <w:rPr>
          <w:ins w:id="126" w:author="Barry O'Donohoe" w:date="2018-01-05T10:15:00Z"/>
          <w:rFonts w:asciiTheme="minorHAnsi" w:eastAsiaTheme="minorEastAsia" w:hAnsiTheme="minorHAnsi" w:cstheme="minorBidi"/>
          <w:b w:val="0"/>
          <w:caps w:val="0"/>
          <w:noProof/>
        </w:rPr>
      </w:pPr>
      <w:ins w:id="127" w:author="Barry O'Donohoe" w:date="2018-01-05T10:15:00Z">
        <w:r w:rsidRPr="00B0096B">
          <w:rPr>
            <w:rFonts w:asciiTheme="minorHAnsi" w:hAnsiTheme="minorHAnsi"/>
            <w:noProof/>
          </w:rPr>
          <w:t>5</w:t>
        </w:r>
        <w:r>
          <w:rPr>
            <w:rFonts w:asciiTheme="minorHAnsi" w:eastAsiaTheme="minorEastAsia" w:hAnsiTheme="minorHAnsi" w:cstheme="minorBidi"/>
            <w:b w:val="0"/>
            <w:caps w:val="0"/>
            <w:noProof/>
          </w:rPr>
          <w:tab/>
        </w:r>
        <w:r w:rsidRPr="00B0096B">
          <w:rPr>
            <w:rFonts w:asciiTheme="minorHAnsi" w:hAnsiTheme="minorHAnsi"/>
            <w:noProof/>
          </w:rPr>
          <w:t>Component Description</w:t>
        </w:r>
        <w:r>
          <w:rPr>
            <w:noProof/>
          </w:rPr>
          <w:tab/>
        </w:r>
        <w:r>
          <w:rPr>
            <w:noProof/>
          </w:rPr>
          <w:fldChar w:fldCharType="begin"/>
        </w:r>
        <w:r>
          <w:rPr>
            <w:noProof/>
          </w:rPr>
          <w:instrText xml:space="preserve"> PAGEREF _Toc502910691 \h </w:instrText>
        </w:r>
      </w:ins>
      <w:r>
        <w:rPr>
          <w:noProof/>
        </w:rPr>
      </w:r>
      <w:r>
        <w:rPr>
          <w:noProof/>
        </w:rPr>
        <w:fldChar w:fldCharType="separate"/>
      </w:r>
      <w:ins w:id="128" w:author="Barry O'Donohoe" w:date="2018-01-05T10:15:00Z">
        <w:r>
          <w:rPr>
            <w:noProof/>
          </w:rPr>
          <w:t>28</w:t>
        </w:r>
        <w:r>
          <w:rPr>
            <w:noProof/>
          </w:rPr>
          <w:fldChar w:fldCharType="end"/>
        </w:r>
      </w:ins>
    </w:p>
    <w:p w14:paraId="6429E05A" w14:textId="77777777" w:rsidR="0007758D" w:rsidRDefault="0007758D">
      <w:pPr>
        <w:pStyle w:val="TOC2"/>
        <w:rPr>
          <w:ins w:id="129" w:author="Barry O'Donohoe" w:date="2018-01-05T10:15:00Z"/>
          <w:rFonts w:asciiTheme="minorHAnsi" w:eastAsiaTheme="minorEastAsia" w:hAnsiTheme="minorHAnsi" w:cstheme="minorBidi"/>
          <w:b w:val="0"/>
          <w:noProof/>
        </w:rPr>
      </w:pPr>
      <w:ins w:id="130" w:author="Barry O'Donohoe" w:date="2018-01-05T10:15:00Z">
        <w:r w:rsidRPr="00B0096B">
          <w:rPr>
            <w:noProof/>
            <w:color w:val="000000" w:themeColor="text1"/>
          </w:rPr>
          <w:t>5.1</w:t>
        </w:r>
        <w:r>
          <w:rPr>
            <w:rFonts w:asciiTheme="minorHAnsi" w:eastAsiaTheme="minorEastAsia" w:hAnsiTheme="minorHAnsi" w:cstheme="minorBidi"/>
            <w:b w:val="0"/>
            <w:noProof/>
          </w:rPr>
          <w:tab/>
        </w:r>
        <w:r>
          <w:rPr>
            <w:noProof/>
          </w:rPr>
          <w:t>State management design</w:t>
        </w:r>
        <w:r>
          <w:rPr>
            <w:noProof/>
          </w:rPr>
          <w:tab/>
        </w:r>
        <w:r>
          <w:rPr>
            <w:noProof/>
          </w:rPr>
          <w:fldChar w:fldCharType="begin"/>
        </w:r>
        <w:r>
          <w:rPr>
            <w:noProof/>
          </w:rPr>
          <w:instrText xml:space="preserve"> PAGEREF _Toc502910692 \h </w:instrText>
        </w:r>
      </w:ins>
      <w:r>
        <w:rPr>
          <w:noProof/>
        </w:rPr>
      </w:r>
      <w:r>
        <w:rPr>
          <w:noProof/>
        </w:rPr>
        <w:fldChar w:fldCharType="separate"/>
      </w:r>
      <w:ins w:id="131" w:author="Barry O'Donohoe" w:date="2018-01-05T10:15:00Z">
        <w:r>
          <w:rPr>
            <w:noProof/>
          </w:rPr>
          <w:t>28</w:t>
        </w:r>
        <w:r>
          <w:rPr>
            <w:noProof/>
          </w:rPr>
          <w:fldChar w:fldCharType="end"/>
        </w:r>
      </w:ins>
    </w:p>
    <w:p w14:paraId="3590D4E2" w14:textId="77777777" w:rsidR="0007758D" w:rsidRDefault="0007758D">
      <w:pPr>
        <w:pStyle w:val="TOC2"/>
        <w:rPr>
          <w:ins w:id="132" w:author="Barry O'Donohoe" w:date="2018-01-05T10:15:00Z"/>
          <w:rFonts w:asciiTheme="minorHAnsi" w:eastAsiaTheme="minorEastAsia" w:hAnsiTheme="minorHAnsi" w:cstheme="minorBidi"/>
          <w:b w:val="0"/>
          <w:noProof/>
        </w:rPr>
      </w:pPr>
      <w:ins w:id="133" w:author="Barry O'Donohoe" w:date="2018-01-05T10:15:00Z">
        <w:r w:rsidRPr="00B0096B">
          <w:rPr>
            <w:noProof/>
            <w:color w:val="000000" w:themeColor="text1"/>
          </w:rPr>
          <w:t>5.2</w:t>
        </w:r>
        <w:r>
          <w:rPr>
            <w:rFonts w:asciiTheme="minorHAnsi" w:eastAsiaTheme="minorEastAsia" w:hAnsiTheme="minorHAnsi" w:cstheme="minorBidi"/>
            <w:b w:val="0"/>
            <w:noProof/>
          </w:rPr>
          <w:tab/>
        </w:r>
        <w:r>
          <w:rPr>
            <w:noProof/>
          </w:rPr>
          <w:t>PingFederate clustering</w:t>
        </w:r>
        <w:r>
          <w:rPr>
            <w:noProof/>
          </w:rPr>
          <w:tab/>
        </w:r>
        <w:r>
          <w:rPr>
            <w:noProof/>
          </w:rPr>
          <w:fldChar w:fldCharType="begin"/>
        </w:r>
        <w:r>
          <w:rPr>
            <w:noProof/>
          </w:rPr>
          <w:instrText xml:space="preserve"> PAGEREF _Toc502910693 \h </w:instrText>
        </w:r>
      </w:ins>
      <w:r>
        <w:rPr>
          <w:noProof/>
        </w:rPr>
      </w:r>
      <w:r>
        <w:rPr>
          <w:noProof/>
        </w:rPr>
        <w:fldChar w:fldCharType="separate"/>
      </w:r>
      <w:ins w:id="134" w:author="Barry O'Donohoe" w:date="2018-01-05T10:15:00Z">
        <w:r>
          <w:rPr>
            <w:noProof/>
          </w:rPr>
          <w:t>28</w:t>
        </w:r>
        <w:r>
          <w:rPr>
            <w:noProof/>
          </w:rPr>
          <w:fldChar w:fldCharType="end"/>
        </w:r>
      </w:ins>
    </w:p>
    <w:p w14:paraId="1043A311" w14:textId="77777777" w:rsidR="0007758D" w:rsidRDefault="0007758D">
      <w:pPr>
        <w:pStyle w:val="TOC2"/>
        <w:rPr>
          <w:ins w:id="135" w:author="Barry O'Donohoe" w:date="2018-01-05T10:15:00Z"/>
          <w:rFonts w:asciiTheme="minorHAnsi" w:eastAsiaTheme="minorEastAsia" w:hAnsiTheme="minorHAnsi" w:cstheme="minorBidi"/>
          <w:b w:val="0"/>
          <w:noProof/>
        </w:rPr>
      </w:pPr>
      <w:ins w:id="136" w:author="Barry O'Donohoe" w:date="2018-01-05T10:15:00Z">
        <w:r w:rsidRPr="00B0096B">
          <w:rPr>
            <w:noProof/>
            <w:color w:val="000000" w:themeColor="text1"/>
          </w:rPr>
          <w:t>5.3</w:t>
        </w:r>
        <w:r>
          <w:rPr>
            <w:rFonts w:asciiTheme="minorHAnsi" w:eastAsiaTheme="minorEastAsia" w:hAnsiTheme="minorHAnsi" w:cstheme="minorBidi"/>
            <w:b w:val="0"/>
            <w:noProof/>
          </w:rPr>
          <w:tab/>
        </w:r>
        <w:r>
          <w:rPr>
            <w:noProof/>
          </w:rPr>
          <w:t>Ping deployment topology and decisions.</w:t>
        </w:r>
        <w:r>
          <w:rPr>
            <w:noProof/>
          </w:rPr>
          <w:tab/>
        </w:r>
        <w:r>
          <w:rPr>
            <w:noProof/>
          </w:rPr>
          <w:fldChar w:fldCharType="begin"/>
        </w:r>
        <w:r>
          <w:rPr>
            <w:noProof/>
          </w:rPr>
          <w:instrText xml:space="preserve"> PAGEREF _Toc502910694 \h </w:instrText>
        </w:r>
      </w:ins>
      <w:r>
        <w:rPr>
          <w:noProof/>
        </w:rPr>
      </w:r>
      <w:r>
        <w:rPr>
          <w:noProof/>
        </w:rPr>
        <w:fldChar w:fldCharType="separate"/>
      </w:r>
      <w:ins w:id="137" w:author="Barry O'Donohoe" w:date="2018-01-05T10:15:00Z">
        <w:r>
          <w:rPr>
            <w:noProof/>
          </w:rPr>
          <w:t>29</w:t>
        </w:r>
        <w:r>
          <w:rPr>
            <w:noProof/>
          </w:rPr>
          <w:fldChar w:fldCharType="end"/>
        </w:r>
      </w:ins>
    </w:p>
    <w:p w14:paraId="0DD3892A" w14:textId="77777777" w:rsidR="0007758D" w:rsidRDefault="0007758D">
      <w:pPr>
        <w:pStyle w:val="TOC1"/>
        <w:rPr>
          <w:ins w:id="138" w:author="Barry O'Donohoe" w:date="2018-01-05T10:15:00Z"/>
          <w:rFonts w:asciiTheme="minorHAnsi" w:eastAsiaTheme="minorEastAsia" w:hAnsiTheme="minorHAnsi" w:cstheme="minorBidi"/>
          <w:b w:val="0"/>
          <w:caps w:val="0"/>
          <w:noProof/>
        </w:rPr>
      </w:pPr>
      <w:ins w:id="139" w:author="Barry O'Donohoe" w:date="2018-01-05T10:15:00Z">
        <w:r w:rsidRPr="00B0096B">
          <w:rPr>
            <w:rFonts w:asciiTheme="minorHAnsi" w:hAnsiTheme="minorHAnsi"/>
            <w:noProof/>
          </w:rPr>
          <w:t>6</w:t>
        </w:r>
        <w:r>
          <w:rPr>
            <w:rFonts w:asciiTheme="minorHAnsi" w:eastAsiaTheme="minorEastAsia" w:hAnsiTheme="minorHAnsi" w:cstheme="minorBidi"/>
            <w:b w:val="0"/>
            <w:caps w:val="0"/>
            <w:noProof/>
          </w:rPr>
          <w:tab/>
        </w:r>
        <w:r w:rsidRPr="00B0096B">
          <w:rPr>
            <w:rFonts w:asciiTheme="minorHAnsi" w:hAnsiTheme="minorHAnsi"/>
            <w:noProof/>
          </w:rPr>
          <w:t>system configuration</w:t>
        </w:r>
        <w:r>
          <w:rPr>
            <w:noProof/>
          </w:rPr>
          <w:tab/>
        </w:r>
        <w:r>
          <w:rPr>
            <w:noProof/>
          </w:rPr>
          <w:fldChar w:fldCharType="begin"/>
        </w:r>
        <w:r>
          <w:rPr>
            <w:noProof/>
          </w:rPr>
          <w:instrText xml:space="preserve"> PAGEREF _Toc502910695 \h </w:instrText>
        </w:r>
      </w:ins>
      <w:r>
        <w:rPr>
          <w:noProof/>
        </w:rPr>
      </w:r>
      <w:r>
        <w:rPr>
          <w:noProof/>
        </w:rPr>
        <w:fldChar w:fldCharType="separate"/>
      </w:r>
      <w:ins w:id="140" w:author="Barry O'Donohoe" w:date="2018-01-05T10:15:00Z">
        <w:r>
          <w:rPr>
            <w:noProof/>
          </w:rPr>
          <w:t>30</w:t>
        </w:r>
        <w:r>
          <w:rPr>
            <w:noProof/>
          </w:rPr>
          <w:fldChar w:fldCharType="end"/>
        </w:r>
      </w:ins>
    </w:p>
    <w:p w14:paraId="0741B666" w14:textId="77777777" w:rsidR="0007758D" w:rsidRDefault="0007758D">
      <w:pPr>
        <w:pStyle w:val="TOC2"/>
        <w:rPr>
          <w:ins w:id="141" w:author="Barry O'Donohoe" w:date="2018-01-05T10:15:00Z"/>
          <w:rFonts w:asciiTheme="minorHAnsi" w:eastAsiaTheme="minorEastAsia" w:hAnsiTheme="minorHAnsi" w:cstheme="minorBidi"/>
          <w:b w:val="0"/>
          <w:noProof/>
        </w:rPr>
      </w:pPr>
      <w:ins w:id="142" w:author="Barry O'Donohoe" w:date="2018-01-05T10:15:00Z">
        <w:r w:rsidRPr="00B0096B">
          <w:rPr>
            <w:noProof/>
            <w:color w:val="000000" w:themeColor="text1"/>
          </w:rPr>
          <w:t>6.1</w:t>
        </w:r>
        <w:r>
          <w:rPr>
            <w:rFonts w:asciiTheme="minorHAnsi" w:eastAsiaTheme="minorEastAsia" w:hAnsiTheme="minorHAnsi" w:cstheme="minorBidi"/>
            <w:b w:val="0"/>
            <w:noProof/>
          </w:rPr>
          <w:tab/>
        </w:r>
        <w:r>
          <w:rPr>
            <w:noProof/>
          </w:rPr>
          <w:t>Mulesoft Token Provider</w:t>
        </w:r>
        <w:r>
          <w:rPr>
            <w:noProof/>
          </w:rPr>
          <w:tab/>
        </w:r>
        <w:r>
          <w:rPr>
            <w:noProof/>
          </w:rPr>
          <w:fldChar w:fldCharType="begin"/>
        </w:r>
        <w:r>
          <w:rPr>
            <w:noProof/>
          </w:rPr>
          <w:instrText xml:space="preserve"> PAGEREF _Toc502910696 \h </w:instrText>
        </w:r>
      </w:ins>
      <w:r>
        <w:rPr>
          <w:noProof/>
        </w:rPr>
      </w:r>
      <w:r>
        <w:rPr>
          <w:noProof/>
        </w:rPr>
        <w:fldChar w:fldCharType="separate"/>
      </w:r>
      <w:ins w:id="143" w:author="Barry O'Donohoe" w:date="2018-01-05T10:15:00Z">
        <w:r>
          <w:rPr>
            <w:noProof/>
          </w:rPr>
          <w:t>30</w:t>
        </w:r>
        <w:r>
          <w:rPr>
            <w:noProof/>
          </w:rPr>
          <w:fldChar w:fldCharType="end"/>
        </w:r>
      </w:ins>
    </w:p>
    <w:p w14:paraId="7EFF2BFC" w14:textId="77777777" w:rsidR="0007758D" w:rsidRDefault="0007758D">
      <w:pPr>
        <w:pStyle w:val="TOC2"/>
        <w:rPr>
          <w:ins w:id="144" w:author="Barry O'Donohoe" w:date="2018-01-05T10:15:00Z"/>
          <w:rFonts w:asciiTheme="minorHAnsi" w:eastAsiaTheme="minorEastAsia" w:hAnsiTheme="minorHAnsi" w:cstheme="minorBidi"/>
          <w:b w:val="0"/>
          <w:noProof/>
        </w:rPr>
      </w:pPr>
      <w:ins w:id="145" w:author="Barry O'Donohoe" w:date="2018-01-05T10:15:00Z">
        <w:r w:rsidRPr="00B0096B">
          <w:rPr>
            <w:noProof/>
            <w:color w:val="000000" w:themeColor="text1"/>
          </w:rPr>
          <w:t>6.2</w:t>
        </w:r>
        <w:r>
          <w:rPr>
            <w:rFonts w:asciiTheme="minorHAnsi" w:eastAsiaTheme="minorEastAsia" w:hAnsiTheme="minorHAnsi" w:cstheme="minorBidi"/>
            <w:b w:val="0"/>
            <w:noProof/>
          </w:rPr>
          <w:tab/>
        </w:r>
        <w:r>
          <w:rPr>
            <w:noProof/>
          </w:rPr>
          <w:t>PingFederate DataSTORES</w:t>
        </w:r>
        <w:r>
          <w:rPr>
            <w:noProof/>
          </w:rPr>
          <w:tab/>
        </w:r>
        <w:r>
          <w:rPr>
            <w:noProof/>
          </w:rPr>
          <w:fldChar w:fldCharType="begin"/>
        </w:r>
        <w:r>
          <w:rPr>
            <w:noProof/>
          </w:rPr>
          <w:instrText xml:space="preserve"> PAGEREF _Toc502910697 \h </w:instrText>
        </w:r>
      </w:ins>
      <w:r>
        <w:rPr>
          <w:noProof/>
        </w:rPr>
      </w:r>
      <w:r>
        <w:rPr>
          <w:noProof/>
        </w:rPr>
        <w:fldChar w:fldCharType="separate"/>
      </w:r>
      <w:ins w:id="146" w:author="Barry O'Donohoe" w:date="2018-01-05T10:15:00Z">
        <w:r>
          <w:rPr>
            <w:noProof/>
          </w:rPr>
          <w:t>30</w:t>
        </w:r>
        <w:r>
          <w:rPr>
            <w:noProof/>
          </w:rPr>
          <w:fldChar w:fldCharType="end"/>
        </w:r>
      </w:ins>
    </w:p>
    <w:p w14:paraId="1E4766F3" w14:textId="77777777" w:rsidR="0007758D" w:rsidRDefault="0007758D">
      <w:pPr>
        <w:pStyle w:val="TOC2"/>
        <w:rPr>
          <w:ins w:id="147" w:author="Barry O'Donohoe" w:date="2018-01-05T10:15:00Z"/>
          <w:rFonts w:asciiTheme="minorHAnsi" w:eastAsiaTheme="minorEastAsia" w:hAnsiTheme="minorHAnsi" w:cstheme="minorBidi"/>
          <w:b w:val="0"/>
          <w:noProof/>
        </w:rPr>
      </w:pPr>
      <w:ins w:id="148" w:author="Barry O'Donohoe" w:date="2018-01-05T10:15:00Z">
        <w:r w:rsidRPr="00B0096B">
          <w:rPr>
            <w:noProof/>
            <w:color w:val="000000" w:themeColor="text1"/>
          </w:rPr>
          <w:t>6.3</w:t>
        </w:r>
        <w:r>
          <w:rPr>
            <w:rFonts w:asciiTheme="minorHAnsi" w:eastAsiaTheme="minorEastAsia" w:hAnsiTheme="minorHAnsi" w:cstheme="minorBidi"/>
            <w:b w:val="0"/>
            <w:noProof/>
          </w:rPr>
          <w:tab/>
        </w:r>
        <w:r>
          <w:rPr>
            <w:noProof/>
          </w:rPr>
          <w:t>Listeners &amp; Security Settings (Certificates &amp; Key Pairs)</w:t>
        </w:r>
        <w:r>
          <w:rPr>
            <w:noProof/>
          </w:rPr>
          <w:tab/>
        </w:r>
        <w:r>
          <w:rPr>
            <w:noProof/>
          </w:rPr>
          <w:fldChar w:fldCharType="begin"/>
        </w:r>
        <w:r>
          <w:rPr>
            <w:noProof/>
          </w:rPr>
          <w:instrText xml:space="preserve"> PAGEREF _Toc502910698 \h </w:instrText>
        </w:r>
      </w:ins>
      <w:r>
        <w:rPr>
          <w:noProof/>
        </w:rPr>
      </w:r>
      <w:r>
        <w:rPr>
          <w:noProof/>
        </w:rPr>
        <w:fldChar w:fldCharType="separate"/>
      </w:r>
      <w:ins w:id="149" w:author="Barry O'Donohoe" w:date="2018-01-05T10:15:00Z">
        <w:r>
          <w:rPr>
            <w:noProof/>
          </w:rPr>
          <w:t>30</w:t>
        </w:r>
        <w:r>
          <w:rPr>
            <w:noProof/>
          </w:rPr>
          <w:fldChar w:fldCharType="end"/>
        </w:r>
      </w:ins>
    </w:p>
    <w:p w14:paraId="34452A41" w14:textId="77777777" w:rsidR="0007758D" w:rsidRDefault="0007758D">
      <w:pPr>
        <w:pStyle w:val="TOC2"/>
        <w:rPr>
          <w:ins w:id="150" w:author="Barry O'Donohoe" w:date="2018-01-05T10:15:00Z"/>
          <w:rFonts w:asciiTheme="minorHAnsi" w:eastAsiaTheme="minorEastAsia" w:hAnsiTheme="minorHAnsi" w:cstheme="minorBidi"/>
          <w:b w:val="0"/>
          <w:noProof/>
        </w:rPr>
      </w:pPr>
      <w:ins w:id="151" w:author="Barry O'Donohoe" w:date="2018-01-05T10:15:00Z">
        <w:r w:rsidRPr="00B0096B">
          <w:rPr>
            <w:noProof/>
            <w:color w:val="000000" w:themeColor="text1"/>
          </w:rPr>
          <w:t>6.4</w:t>
        </w:r>
        <w:r>
          <w:rPr>
            <w:rFonts w:asciiTheme="minorHAnsi" w:eastAsiaTheme="minorEastAsia" w:hAnsiTheme="minorHAnsi" w:cstheme="minorBidi"/>
            <w:b w:val="0"/>
            <w:noProof/>
          </w:rPr>
          <w:tab/>
        </w:r>
        <w:r>
          <w:rPr>
            <w:noProof/>
          </w:rPr>
          <w:t>Access token management</w:t>
        </w:r>
        <w:r>
          <w:rPr>
            <w:noProof/>
          </w:rPr>
          <w:tab/>
        </w:r>
        <w:r>
          <w:rPr>
            <w:noProof/>
          </w:rPr>
          <w:fldChar w:fldCharType="begin"/>
        </w:r>
        <w:r>
          <w:rPr>
            <w:noProof/>
          </w:rPr>
          <w:instrText xml:space="preserve"> PAGEREF _Toc502910699 \h </w:instrText>
        </w:r>
      </w:ins>
      <w:r>
        <w:rPr>
          <w:noProof/>
        </w:rPr>
      </w:r>
      <w:r>
        <w:rPr>
          <w:noProof/>
        </w:rPr>
        <w:fldChar w:fldCharType="separate"/>
      </w:r>
      <w:ins w:id="152" w:author="Barry O'Donohoe" w:date="2018-01-05T10:15:00Z">
        <w:r>
          <w:rPr>
            <w:noProof/>
          </w:rPr>
          <w:t>30</w:t>
        </w:r>
        <w:r>
          <w:rPr>
            <w:noProof/>
          </w:rPr>
          <w:fldChar w:fldCharType="end"/>
        </w:r>
      </w:ins>
    </w:p>
    <w:p w14:paraId="5C72DF5F" w14:textId="77777777" w:rsidR="0007758D" w:rsidRDefault="0007758D">
      <w:pPr>
        <w:pStyle w:val="TOC2"/>
        <w:rPr>
          <w:ins w:id="153" w:author="Barry O'Donohoe" w:date="2018-01-05T10:15:00Z"/>
          <w:rFonts w:asciiTheme="minorHAnsi" w:eastAsiaTheme="minorEastAsia" w:hAnsiTheme="minorHAnsi" w:cstheme="minorBidi"/>
          <w:b w:val="0"/>
          <w:noProof/>
        </w:rPr>
      </w:pPr>
      <w:ins w:id="154" w:author="Barry O'Donohoe" w:date="2018-01-05T10:15:00Z">
        <w:r w:rsidRPr="00B0096B">
          <w:rPr>
            <w:noProof/>
            <w:color w:val="000000" w:themeColor="text1"/>
          </w:rPr>
          <w:t>6.5</w:t>
        </w:r>
        <w:r>
          <w:rPr>
            <w:rFonts w:asciiTheme="minorHAnsi" w:eastAsiaTheme="minorEastAsia" w:hAnsiTheme="minorHAnsi" w:cstheme="minorBidi"/>
            <w:b w:val="0"/>
            <w:noProof/>
          </w:rPr>
          <w:tab/>
        </w:r>
        <w:r>
          <w:rPr>
            <w:noProof/>
          </w:rPr>
          <w:t>Oauth Client (various)</w:t>
        </w:r>
        <w:r>
          <w:rPr>
            <w:noProof/>
          </w:rPr>
          <w:tab/>
        </w:r>
        <w:r>
          <w:rPr>
            <w:noProof/>
          </w:rPr>
          <w:fldChar w:fldCharType="begin"/>
        </w:r>
        <w:r>
          <w:rPr>
            <w:noProof/>
          </w:rPr>
          <w:instrText xml:space="preserve"> PAGEREF _Toc502910700 \h </w:instrText>
        </w:r>
      </w:ins>
      <w:r>
        <w:rPr>
          <w:noProof/>
        </w:rPr>
      </w:r>
      <w:r>
        <w:rPr>
          <w:noProof/>
        </w:rPr>
        <w:fldChar w:fldCharType="separate"/>
      </w:r>
      <w:ins w:id="155" w:author="Barry O'Donohoe" w:date="2018-01-05T10:15:00Z">
        <w:r>
          <w:rPr>
            <w:noProof/>
          </w:rPr>
          <w:t>30</w:t>
        </w:r>
        <w:r>
          <w:rPr>
            <w:noProof/>
          </w:rPr>
          <w:fldChar w:fldCharType="end"/>
        </w:r>
      </w:ins>
    </w:p>
    <w:p w14:paraId="3DF01E99" w14:textId="77777777" w:rsidR="0007758D" w:rsidRDefault="0007758D">
      <w:pPr>
        <w:pStyle w:val="TOC1"/>
        <w:rPr>
          <w:ins w:id="156" w:author="Barry O'Donohoe" w:date="2018-01-05T10:15:00Z"/>
          <w:rFonts w:asciiTheme="minorHAnsi" w:eastAsiaTheme="minorEastAsia" w:hAnsiTheme="minorHAnsi" w:cstheme="minorBidi"/>
          <w:b w:val="0"/>
          <w:caps w:val="0"/>
          <w:noProof/>
        </w:rPr>
      </w:pPr>
      <w:ins w:id="157" w:author="Barry O'Donohoe" w:date="2018-01-05T10:15:00Z">
        <w:r w:rsidRPr="00B0096B">
          <w:rPr>
            <w:rFonts w:asciiTheme="minorHAnsi" w:hAnsiTheme="minorHAnsi"/>
            <w:noProof/>
          </w:rPr>
          <w:t>7</w:t>
        </w:r>
        <w:r>
          <w:rPr>
            <w:rFonts w:asciiTheme="minorHAnsi" w:eastAsiaTheme="minorEastAsia" w:hAnsiTheme="minorHAnsi" w:cstheme="minorBidi"/>
            <w:b w:val="0"/>
            <w:caps w:val="0"/>
            <w:noProof/>
          </w:rPr>
          <w:tab/>
        </w:r>
        <w:r w:rsidRPr="00B0096B">
          <w:rPr>
            <w:rFonts w:asciiTheme="minorHAnsi" w:hAnsiTheme="minorHAnsi"/>
            <w:noProof/>
          </w:rPr>
          <w:t>Appendix</w:t>
        </w:r>
        <w:r>
          <w:rPr>
            <w:noProof/>
          </w:rPr>
          <w:tab/>
        </w:r>
        <w:r>
          <w:rPr>
            <w:noProof/>
          </w:rPr>
          <w:fldChar w:fldCharType="begin"/>
        </w:r>
        <w:r>
          <w:rPr>
            <w:noProof/>
          </w:rPr>
          <w:instrText xml:space="preserve"> PAGEREF _Toc502910701 \h </w:instrText>
        </w:r>
      </w:ins>
      <w:r>
        <w:rPr>
          <w:noProof/>
        </w:rPr>
      </w:r>
      <w:r>
        <w:rPr>
          <w:noProof/>
        </w:rPr>
        <w:fldChar w:fldCharType="separate"/>
      </w:r>
      <w:ins w:id="158" w:author="Barry O'Donohoe" w:date="2018-01-05T10:15:00Z">
        <w:r>
          <w:rPr>
            <w:noProof/>
          </w:rPr>
          <w:t>31</w:t>
        </w:r>
        <w:r>
          <w:rPr>
            <w:noProof/>
          </w:rPr>
          <w:fldChar w:fldCharType="end"/>
        </w:r>
      </w:ins>
    </w:p>
    <w:p w14:paraId="3FD29A51" w14:textId="77777777" w:rsidR="0007758D" w:rsidRDefault="0007758D">
      <w:pPr>
        <w:pStyle w:val="TOC2"/>
        <w:rPr>
          <w:ins w:id="159" w:author="Barry O'Donohoe" w:date="2018-01-05T10:15:00Z"/>
          <w:rFonts w:asciiTheme="minorHAnsi" w:eastAsiaTheme="minorEastAsia" w:hAnsiTheme="minorHAnsi" w:cstheme="minorBidi"/>
          <w:b w:val="0"/>
          <w:noProof/>
        </w:rPr>
      </w:pPr>
      <w:ins w:id="160" w:author="Barry O'Donohoe" w:date="2018-01-05T10:15:00Z">
        <w:r w:rsidRPr="00B0096B">
          <w:rPr>
            <w:noProof/>
            <w:color w:val="000000" w:themeColor="text1"/>
          </w:rPr>
          <w:t>7.1</w:t>
        </w:r>
        <w:r>
          <w:rPr>
            <w:rFonts w:asciiTheme="minorHAnsi" w:eastAsiaTheme="minorEastAsia" w:hAnsiTheme="minorHAnsi" w:cstheme="minorBidi"/>
            <w:b w:val="0"/>
            <w:noProof/>
          </w:rPr>
          <w:tab/>
        </w:r>
        <w:r>
          <w:rPr>
            <w:noProof/>
          </w:rPr>
          <w:t>PIngfederate endpoints</w:t>
        </w:r>
        <w:r>
          <w:rPr>
            <w:noProof/>
          </w:rPr>
          <w:tab/>
        </w:r>
        <w:r>
          <w:rPr>
            <w:noProof/>
          </w:rPr>
          <w:fldChar w:fldCharType="begin"/>
        </w:r>
        <w:r>
          <w:rPr>
            <w:noProof/>
          </w:rPr>
          <w:instrText xml:space="preserve"> PAGEREF _Toc502910702 \h </w:instrText>
        </w:r>
      </w:ins>
      <w:r>
        <w:rPr>
          <w:noProof/>
        </w:rPr>
      </w:r>
      <w:r>
        <w:rPr>
          <w:noProof/>
        </w:rPr>
        <w:fldChar w:fldCharType="separate"/>
      </w:r>
      <w:ins w:id="161" w:author="Barry O'Donohoe" w:date="2018-01-05T10:15:00Z">
        <w:r>
          <w:rPr>
            <w:noProof/>
          </w:rPr>
          <w:t>31</w:t>
        </w:r>
        <w:r>
          <w:rPr>
            <w:noProof/>
          </w:rPr>
          <w:fldChar w:fldCharType="end"/>
        </w:r>
      </w:ins>
    </w:p>
    <w:p w14:paraId="0D76DAE3" w14:textId="77777777" w:rsidR="0007758D" w:rsidRDefault="0007758D">
      <w:pPr>
        <w:pStyle w:val="TOC1"/>
        <w:rPr>
          <w:ins w:id="162" w:author="Barry O'Donohoe" w:date="2018-01-05T10:15:00Z"/>
          <w:rFonts w:asciiTheme="minorHAnsi" w:eastAsiaTheme="minorEastAsia" w:hAnsiTheme="minorHAnsi" w:cstheme="minorBidi"/>
          <w:b w:val="0"/>
          <w:caps w:val="0"/>
          <w:noProof/>
        </w:rPr>
      </w:pPr>
      <w:ins w:id="163" w:author="Barry O'Donohoe" w:date="2018-01-05T10:15:00Z">
        <w:r w:rsidRPr="00B0096B">
          <w:rPr>
            <w:rFonts w:asciiTheme="minorHAnsi" w:hAnsiTheme="minorHAnsi" w:cstheme="minorHAnsi"/>
            <w:noProof/>
          </w:rPr>
          <w:t>8</w:t>
        </w:r>
        <w:r>
          <w:rPr>
            <w:rFonts w:asciiTheme="minorHAnsi" w:eastAsiaTheme="minorEastAsia" w:hAnsiTheme="minorHAnsi" w:cstheme="minorBidi"/>
            <w:b w:val="0"/>
            <w:caps w:val="0"/>
            <w:noProof/>
          </w:rPr>
          <w:tab/>
        </w:r>
        <w:r w:rsidRPr="00B0096B">
          <w:rPr>
            <w:rFonts w:asciiTheme="minorHAnsi" w:hAnsiTheme="minorHAnsi" w:cstheme="minorHAnsi"/>
            <w:noProof/>
          </w:rPr>
          <w:t>Definitions, Acronyms and Abbreviations</w:t>
        </w:r>
        <w:r>
          <w:rPr>
            <w:noProof/>
          </w:rPr>
          <w:tab/>
        </w:r>
        <w:r>
          <w:rPr>
            <w:noProof/>
          </w:rPr>
          <w:fldChar w:fldCharType="begin"/>
        </w:r>
        <w:r>
          <w:rPr>
            <w:noProof/>
          </w:rPr>
          <w:instrText xml:space="preserve"> PAGEREF _Toc502910703 \h </w:instrText>
        </w:r>
      </w:ins>
      <w:r>
        <w:rPr>
          <w:noProof/>
        </w:rPr>
      </w:r>
      <w:r>
        <w:rPr>
          <w:noProof/>
        </w:rPr>
        <w:fldChar w:fldCharType="separate"/>
      </w:r>
      <w:ins w:id="164" w:author="Barry O'Donohoe" w:date="2018-01-05T10:15:00Z">
        <w:r>
          <w:rPr>
            <w:noProof/>
          </w:rPr>
          <w:t>36</w:t>
        </w:r>
        <w:r>
          <w:rPr>
            <w:noProof/>
          </w:rPr>
          <w:fldChar w:fldCharType="end"/>
        </w:r>
      </w:ins>
    </w:p>
    <w:p w14:paraId="23B7F88E" w14:textId="77777777" w:rsidR="0007758D" w:rsidRDefault="0007758D">
      <w:pPr>
        <w:pStyle w:val="TOC2"/>
        <w:rPr>
          <w:ins w:id="165" w:author="Barry O'Donohoe" w:date="2018-01-05T10:15:00Z"/>
          <w:rFonts w:asciiTheme="minorHAnsi" w:eastAsiaTheme="minorEastAsia" w:hAnsiTheme="minorHAnsi" w:cstheme="minorBidi"/>
          <w:b w:val="0"/>
          <w:noProof/>
        </w:rPr>
      </w:pPr>
      <w:ins w:id="166" w:author="Barry O'Donohoe" w:date="2018-01-05T10:15:00Z">
        <w:r w:rsidRPr="00B0096B">
          <w:rPr>
            <w:noProof/>
            <w:color w:val="000000" w:themeColor="text1"/>
          </w:rPr>
          <w:t>8.1</w:t>
        </w:r>
        <w:r>
          <w:rPr>
            <w:rFonts w:asciiTheme="minorHAnsi" w:eastAsiaTheme="minorEastAsia" w:hAnsiTheme="minorHAnsi" w:cstheme="minorBidi"/>
            <w:b w:val="0"/>
            <w:noProof/>
          </w:rPr>
          <w:tab/>
        </w:r>
        <w:r>
          <w:rPr>
            <w:noProof/>
          </w:rPr>
          <w:t>PSD2 Glossary</w:t>
        </w:r>
        <w:r>
          <w:rPr>
            <w:noProof/>
          </w:rPr>
          <w:tab/>
        </w:r>
        <w:r>
          <w:rPr>
            <w:noProof/>
          </w:rPr>
          <w:fldChar w:fldCharType="begin"/>
        </w:r>
        <w:r>
          <w:rPr>
            <w:noProof/>
          </w:rPr>
          <w:instrText xml:space="preserve"> PAGEREF _Toc502910704 \h </w:instrText>
        </w:r>
      </w:ins>
      <w:r>
        <w:rPr>
          <w:noProof/>
        </w:rPr>
      </w:r>
      <w:r>
        <w:rPr>
          <w:noProof/>
        </w:rPr>
        <w:fldChar w:fldCharType="separate"/>
      </w:r>
      <w:ins w:id="167" w:author="Barry O'Donohoe" w:date="2018-01-05T10:15:00Z">
        <w:r>
          <w:rPr>
            <w:noProof/>
          </w:rPr>
          <w:t>36</w:t>
        </w:r>
        <w:r>
          <w:rPr>
            <w:noProof/>
          </w:rPr>
          <w:fldChar w:fldCharType="end"/>
        </w:r>
      </w:ins>
    </w:p>
    <w:p w14:paraId="63C71B01" w14:textId="77777777" w:rsidR="0007758D" w:rsidRDefault="0007758D">
      <w:pPr>
        <w:pStyle w:val="TOC2"/>
        <w:rPr>
          <w:ins w:id="168" w:author="Barry O'Donohoe" w:date="2018-01-05T10:15:00Z"/>
          <w:rFonts w:asciiTheme="minorHAnsi" w:eastAsiaTheme="minorEastAsia" w:hAnsiTheme="minorHAnsi" w:cstheme="minorBidi"/>
          <w:b w:val="0"/>
          <w:noProof/>
        </w:rPr>
      </w:pPr>
      <w:ins w:id="169" w:author="Barry O'Donohoe" w:date="2018-01-05T10:15:00Z">
        <w:r w:rsidRPr="00B0096B">
          <w:rPr>
            <w:noProof/>
            <w:color w:val="000000" w:themeColor="text1"/>
          </w:rPr>
          <w:t>8.2</w:t>
        </w:r>
        <w:r>
          <w:rPr>
            <w:rFonts w:asciiTheme="minorHAnsi" w:eastAsiaTheme="minorEastAsia" w:hAnsiTheme="minorHAnsi" w:cstheme="minorBidi"/>
            <w:b w:val="0"/>
            <w:noProof/>
          </w:rPr>
          <w:tab/>
        </w:r>
        <w:r>
          <w:rPr>
            <w:noProof/>
          </w:rPr>
          <w:t>References</w:t>
        </w:r>
        <w:r>
          <w:rPr>
            <w:noProof/>
          </w:rPr>
          <w:tab/>
        </w:r>
        <w:r>
          <w:rPr>
            <w:noProof/>
          </w:rPr>
          <w:fldChar w:fldCharType="begin"/>
        </w:r>
        <w:r>
          <w:rPr>
            <w:noProof/>
          </w:rPr>
          <w:instrText xml:space="preserve"> PAGEREF _Toc502910705 \h </w:instrText>
        </w:r>
      </w:ins>
      <w:r>
        <w:rPr>
          <w:noProof/>
        </w:rPr>
      </w:r>
      <w:r>
        <w:rPr>
          <w:noProof/>
        </w:rPr>
        <w:fldChar w:fldCharType="separate"/>
      </w:r>
      <w:ins w:id="170" w:author="Barry O'Donohoe" w:date="2018-01-05T10:15:00Z">
        <w:r>
          <w:rPr>
            <w:noProof/>
          </w:rPr>
          <w:t>36</w:t>
        </w:r>
        <w:r>
          <w:rPr>
            <w:noProof/>
          </w:rPr>
          <w:fldChar w:fldCharType="end"/>
        </w:r>
      </w:ins>
    </w:p>
    <w:p w14:paraId="0B84C724" w14:textId="77777777" w:rsidR="008A10DD" w:rsidRPr="008A10DD" w:rsidDel="0007758D" w:rsidRDefault="008A10DD">
      <w:pPr>
        <w:pStyle w:val="TOC1"/>
        <w:rPr>
          <w:del w:id="171" w:author="Barry O'Donohoe" w:date="2018-01-05T10:15:00Z"/>
          <w:rFonts w:asciiTheme="minorHAnsi" w:eastAsiaTheme="minorEastAsia" w:hAnsiTheme="minorHAnsi" w:cstheme="minorBidi"/>
          <w:b w:val="0"/>
          <w:caps w:val="0"/>
          <w:noProof/>
        </w:rPr>
      </w:pPr>
      <w:del w:id="172" w:author="Barry O'Donohoe" w:date="2018-01-05T10:15:00Z">
        <w:r w:rsidRPr="008A10DD" w:rsidDel="0007758D">
          <w:rPr>
            <w:rFonts w:asciiTheme="minorHAnsi" w:hAnsiTheme="minorHAnsi"/>
            <w:noProof/>
          </w:rPr>
          <w:delText>1</w:delText>
        </w:r>
        <w:r w:rsidRPr="008A10DD" w:rsidDel="0007758D">
          <w:rPr>
            <w:rFonts w:asciiTheme="minorHAnsi" w:eastAsiaTheme="minorEastAsia" w:hAnsiTheme="minorHAnsi" w:cstheme="minorBidi"/>
            <w:b w:val="0"/>
            <w:caps w:val="0"/>
            <w:noProof/>
          </w:rPr>
          <w:tab/>
        </w:r>
        <w:r w:rsidRPr="008A10DD" w:rsidDel="0007758D">
          <w:rPr>
            <w:rFonts w:asciiTheme="minorHAnsi" w:hAnsiTheme="minorHAnsi"/>
            <w:noProof/>
          </w:rPr>
          <w:delText>Preface</w:delText>
        </w:r>
        <w:r w:rsidRPr="008A10DD" w:rsidDel="0007758D">
          <w:rPr>
            <w:rFonts w:asciiTheme="minorHAnsi" w:hAnsiTheme="minorHAnsi"/>
            <w:noProof/>
          </w:rPr>
          <w:tab/>
          <w:delText>4</w:delText>
        </w:r>
      </w:del>
    </w:p>
    <w:p w14:paraId="7FD8614D" w14:textId="77777777" w:rsidR="008A10DD" w:rsidRPr="008A10DD" w:rsidDel="0007758D" w:rsidRDefault="008A10DD">
      <w:pPr>
        <w:pStyle w:val="TOC2"/>
        <w:rPr>
          <w:del w:id="173" w:author="Barry O'Donohoe" w:date="2018-01-05T10:15:00Z"/>
          <w:rFonts w:asciiTheme="minorHAnsi" w:eastAsiaTheme="minorEastAsia" w:hAnsiTheme="minorHAnsi" w:cstheme="minorBidi"/>
          <w:b w:val="0"/>
          <w:noProof/>
        </w:rPr>
      </w:pPr>
      <w:del w:id="174" w:author="Barry O'Donohoe" w:date="2018-01-05T10:15:00Z">
        <w:r w:rsidRPr="008A10DD" w:rsidDel="0007758D">
          <w:rPr>
            <w:rFonts w:asciiTheme="minorHAnsi" w:hAnsiTheme="minorHAnsi"/>
            <w:noProof/>
            <w:color w:val="000000" w:themeColor="text1"/>
          </w:rPr>
          <w:delText>1.1</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Purpose of this document</w:delText>
        </w:r>
        <w:r w:rsidRPr="008A10DD" w:rsidDel="0007758D">
          <w:rPr>
            <w:rFonts w:asciiTheme="minorHAnsi" w:hAnsiTheme="minorHAnsi"/>
            <w:noProof/>
          </w:rPr>
          <w:tab/>
          <w:delText>4</w:delText>
        </w:r>
      </w:del>
    </w:p>
    <w:p w14:paraId="2B19D424" w14:textId="77777777" w:rsidR="008A10DD" w:rsidRPr="008A10DD" w:rsidDel="0007758D" w:rsidRDefault="008A10DD">
      <w:pPr>
        <w:pStyle w:val="TOC2"/>
        <w:rPr>
          <w:del w:id="175" w:author="Barry O'Donohoe" w:date="2018-01-05T10:15:00Z"/>
          <w:rFonts w:asciiTheme="minorHAnsi" w:eastAsiaTheme="minorEastAsia" w:hAnsiTheme="minorHAnsi" w:cstheme="minorBidi"/>
          <w:b w:val="0"/>
          <w:noProof/>
        </w:rPr>
      </w:pPr>
      <w:del w:id="176" w:author="Barry O'Donohoe" w:date="2018-01-05T10:15:00Z">
        <w:r w:rsidRPr="008A10DD" w:rsidDel="0007758D">
          <w:rPr>
            <w:rFonts w:asciiTheme="minorHAnsi" w:hAnsiTheme="minorHAnsi"/>
            <w:noProof/>
            <w:color w:val="000000" w:themeColor="text1"/>
          </w:rPr>
          <w:delText>1.2</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Objectives and Scope</w:delText>
        </w:r>
        <w:r w:rsidRPr="008A10DD" w:rsidDel="0007758D">
          <w:rPr>
            <w:rFonts w:asciiTheme="minorHAnsi" w:hAnsiTheme="minorHAnsi"/>
            <w:noProof/>
          </w:rPr>
          <w:tab/>
          <w:delText>4</w:delText>
        </w:r>
      </w:del>
    </w:p>
    <w:p w14:paraId="18EC24A6" w14:textId="77777777" w:rsidR="008A10DD" w:rsidRPr="008A10DD" w:rsidDel="0007758D" w:rsidRDefault="008A10DD">
      <w:pPr>
        <w:pStyle w:val="TOC2"/>
        <w:rPr>
          <w:del w:id="177" w:author="Barry O'Donohoe" w:date="2018-01-05T10:15:00Z"/>
          <w:rFonts w:asciiTheme="minorHAnsi" w:eastAsiaTheme="minorEastAsia" w:hAnsiTheme="minorHAnsi" w:cstheme="minorBidi"/>
          <w:b w:val="0"/>
          <w:noProof/>
        </w:rPr>
      </w:pPr>
      <w:del w:id="178" w:author="Barry O'Donohoe" w:date="2018-01-05T10:15:00Z">
        <w:r w:rsidRPr="008A10DD" w:rsidDel="0007758D">
          <w:rPr>
            <w:rFonts w:asciiTheme="minorHAnsi" w:hAnsiTheme="minorHAnsi"/>
            <w:noProof/>
            <w:color w:val="000000" w:themeColor="text1"/>
          </w:rPr>
          <w:delText>1.3</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Project overview / context</w:delText>
        </w:r>
        <w:r w:rsidRPr="008A10DD" w:rsidDel="0007758D">
          <w:rPr>
            <w:rFonts w:asciiTheme="minorHAnsi" w:hAnsiTheme="minorHAnsi"/>
            <w:noProof/>
          </w:rPr>
          <w:tab/>
          <w:delText>5</w:delText>
        </w:r>
      </w:del>
    </w:p>
    <w:p w14:paraId="3646B74B" w14:textId="77777777" w:rsidR="008A10DD" w:rsidRPr="008A10DD" w:rsidDel="0007758D" w:rsidRDefault="008A10DD">
      <w:pPr>
        <w:pStyle w:val="TOC2"/>
        <w:rPr>
          <w:del w:id="179" w:author="Barry O'Donohoe" w:date="2018-01-05T10:15:00Z"/>
          <w:rFonts w:asciiTheme="minorHAnsi" w:eastAsiaTheme="minorEastAsia" w:hAnsiTheme="minorHAnsi" w:cstheme="minorBidi"/>
          <w:b w:val="0"/>
          <w:noProof/>
        </w:rPr>
      </w:pPr>
      <w:del w:id="180" w:author="Barry O'Donohoe" w:date="2018-01-05T10:15:00Z">
        <w:r w:rsidRPr="008A10DD" w:rsidDel="0007758D">
          <w:rPr>
            <w:rFonts w:asciiTheme="minorHAnsi" w:hAnsiTheme="minorHAnsi"/>
            <w:noProof/>
            <w:color w:val="000000" w:themeColor="text1"/>
          </w:rPr>
          <w:delText>1.4</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Project scope</w:delText>
        </w:r>
        <w:r w:rsidRPr="008A10DD" w:rsidDel="0007758D">
          <w:rPr>
            <w:rFonts w:asciiTheme="minorHAnsi" w:hAnsiTheme="minorHAnsi"/>
            <w:noProof/>
          </w:rPr>
          <w:tab/>
          <w:delText>6</w:delText>
        </w:r>
      </w:del>
    </w:p>
    <w:p w14:paraId="51F27A8F" w14:textId="77777777" w:rsidR="008A10DD" w:rsidRPr="008A10DD" w:rsidDel="0007758D" w:rsidRDefault="008A10DD">
      <w:pPr>
        <w:pStyle w:val="TOC1"/>
        <w:rPr>
          <w:del w:id="181" w:author="Barry O'Donohoe" w:date="2018-01-05T10:15:00Z"/>
          <w:rFonts w:asciiTheme="minorHAnsi" w:eastAsiaTheme="minorEastAsia" w:hAnsiTheme="minorHAnsi" w:cstheme="minorBidi"/>
          <w:b w:val="0"/>
          <w:caps w:val="0"/>
          <w:noProof/>
        </w:rPr>
      </w:pPr>
      <w:del w:id="182" w:author="Barry O'Donohoe" w:date="2018-01-05T10:15:00Z">
        <w:r w:rsidRPr="008A10DD" w:rsidDel="0007758D">
          <w:rPr>
            <w:rFonts w:asciiTheme="minorHAnsi" w:hAnsiTheme="minorHAnsi"/>
            <w:noProof/>
          </w:rPr>
          <w:delText>2</w:delText>
        </w:r>
        <w:r w:rsidRPr="008A10DD" w:rsidDel="0007758D">
          <w:rPr>
            <w:rFonts w:asciiTheme="minorHAnsi" w:eastAsiaTheme="minorEastAsia" w:hAnsiTheme="minorHAnsi" w:cstheme="minorBidi"/>
            <w:b w:val="0"/>
            <w:caps w:val="0"/>
            <w:noProof/>
          </w:rPr>
          <w:tab/>
        </w:r>
        <w:r w:rsidRPr="008A10DD" w:rsidDel="0007758D">
          <w:rPr>
            <w:rFonts w:asciiTheme="minorHAnsi" w:hAnsiTheme="minorHAnsi"/>
            <w:noProof/>
          </w:rPr>
          <w:delText>System Overview</w:delText>
        </w:r>
        <w:r w:rsidRPr="008A10DD" w:rsidDel="0007758D">
          <w:rPr>
            <w:rFonts w:asciiTheme="minorHAnsi" w:hAnsiTheme="minorHAnsi"/>
            <w:noProof/>
          </w:rPr>
          <w:tab/>
          <w:delText>7</w:delText>
        </w:r>
      </w:del>
    </w:p>
    <w:p w14:paraId="5E549045" w14:textId="77777777" w:rsidR="008A10DD" w:rsidRPr="008A10DD" w:rsidDel="0007758D" w:rsidRDefault="008A10DD">
      <w:pPr>
        <w:pStyle w:val="TOC2"/>
        <w:rPr>
          <w:del w:id="183" w:author="Barry O'Donohoe" w:date="2018-01-05T10:15:00Z"/>
          <w:rFonts w:asciiTheme="minorHAnsi" w:eastAsiaTheme="minorEastAsia" w:hAnsiTheme="minorHAnsi" w:cstheme="minorBidi"/>
          <w:b w:val="0"/>
          <w:noProof/>
        </w:rPr>
      </w:pPr>
      <w:del w:id="184" w:author="Barry O'Donohoe" w:date="2018-01-05T10:15:00Z">
        <w:r w:rsidRPr="008A10DD" w:rsidDel="0007758D">
          <w:rPr>
            <w:rFonts w:asciiTheme="minorHAnsi" w:hAnsiTheme="minorHAnsi"/>
            <w:noProof/>
            <w:color w:val="000000" w:themeColor="text1"/>
          </w:rPr>
          <w:delText>2.1</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System Characteristics</w:delText>
        </w:r>
        <w:r w:rsidRPr="008A10DD" w:rsidDel="0007758D">
          <w:rPr>
            <w:rFonts w:asciiTheme="minorHAnsi" w:hAnsiTheme="minorHAnsi"/>
            <w:noProof/>
          </w:rPr>
          <w:tab/>
          <w:delText>7</w:delText>
        </w:r>
      </w:del>
    </w:p>
    <w:p w14:paraId="6D2F9C7A" w14:textId="77777777" w:rsidR="008A10DD" w:rsidRPr="008A10DD" w:rsidDel="0007758D" w:rsidRDefault="008A10DD">
      <w:pPr>
        <w:pStyle w:val="TOC2"/>
        <w:rPr>
          <w:del w:id="185" w:author="Barry O'Donohoe" w:date="2018-01-05T10:15:00Z"/>
          <w:rFonts w:asciiTheme="minorHAnsi" w:eastAsiaTheme="minorEastAsia" w:hAnsiTheme="minorHAnsi" w:cstheme="minorBidi"/>
          <w:b w:val="0"/>
          <w:noProof/>
        </w:rPr>
      </w:pPr>
      <w:del w:id="186" w:author="Barry O'Donohoe" w:date="2018-01-05T10:15:00Z">
        <w:r w:rsidRPr="008A10DD" w:rsidDel="0007758D">
          <w:rPr>
            <w:rFonts w:asciiTheme="minorHAnsi" w:hAnsiTheme="minorHAnsi"/>
            <w:noProof/>
            <w:color w:val="000000" w:themeColor="text1"/>
          </w:rPr>
          <w:delText>2.2</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System Architecture</w:delText>
        </w:r>
        <w:r w:rsidRPr="008A10DD" w:rsidDel="0007758D">
          <w:rPr>
            <w:rFonts w:asciiTheme="minorHAnsi" w:hAnsiTheme="minorHAnsi"/>
            <w:noProof/>
          </w:rPr>
          <w:tab/>
          <w:delText>8</w:delText>
        </w:r>
      </w:del>
    </w:p>
    <w:p w14:paraId="5692E65C" w14:textId="77777777" w:rsidR="008A10DD" w:rsidRPr="008A10DD" w:rsidDel="0007758D" w:rsidRDefault="008A10DD">
      <w:pPr>
        <w:pStyle w:val="TOC2"/>
        <w:rPr>
          <w:del w:id="187" w:author="Barry O'Donohoe" w:date="2018-01-05T10:15:00Z"/>
          <w:rFonts w:asciiTheme="minorHAnsi" w:eastAsiaTheme="minorEastAsia" w:hAnsiTheme="minorHAnsi" w:cstheme="minorBidi"/>
          <w:b w:val="0"/>
          <w:noProof/>
        </w:rPr>
      </w:pPr>
      <w:del w:id="188" w:author="Barry O'Donohoe" w:date="2018-01-05T10:15:00Z">
        <w:r w:rsidRPr="008A10DD" w:rsidDel="0007758D">
          <w:rPr>
            <w:rFonts w:asciiTheme="minorHAnsi" w:hAnsiTheme="minorHAnsi"/>
            <w:noProof/>
            <w:color w:val="000000" w:themeColor="text1"/>
          </w:rPr>
          <w:delText>2.3</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color w:val="000000" w:themeColor="text1"/>
          </w:rPr>
          <w:delText>Technology Stack</w:delText>
        </w:r>
        <w:r w:rsidRPr="008A10DD" w:rsidDel="0007758D">
          <w:rPr>
            <w:rFonts w:asciiTheme="minorHAnsi" w:hAnsiTheme="minorHAnsi"/>
            <w:noProof/>
          </w:rPr>
          <w:tab/>
          <w:delText>9</w:delText>
        </w:r>
      </w:del>
    </w:p>
    <w:p w14:paraId="5C9C42F1" w14:textId="77777777" w:rsidR="008A10DD" w:rsidRPr="008A10DD" w:rsidDel="0007758D" w:rsidRDefault="008A10DD">
      <w:pPr>
        <w:pStyle w:val="TOC2"/>
        <w:rPr>
          <w:del w:id="189" w:author="Barry O'Donohoe" w:date="2018-01-05T10:15:00Z"/>
          <w:rFonts w:asciiTheme="minorHAnsi" w:eastAsiaTheme="minorEastAsia" w:hAnsiTheme="minorHAnsi" w:cstheme="minorBidi"/>
          <w:b w:val="0"/>
          <w:noProof/>
        </w:rPr>
      </w:pPr>
      <w:del w:id="190" w:author="Barry O'Donohoe" w:date="2018-01-05T10:15:00Z">
        <w:r w:rsidRPr="008A10DD" w:rsidDel="0007758D">
          <w:rPr>
            <w:rFonts w:asciiTheme="minorHAnsi" w:hAnsiTheme="minorHAnsi"/>
            <w:noProof/>
            <w:color w:val="000000" w:themeColor="text1"/>
          </w:rPr>
          <w:delText>2.4</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Component summary</w:delText>
        </w:r>
        <w:r w:rsidRPr="008A10DD" w:rsidDel="0007758D">
          <w:rPr>
            <w:rFonts w:asciiTheme="minorHAnsi" w:hAnsiTheme="minorHAnsi"/>
            <w:noProof/>
          </w:rPr>
          <w:tab/>
          <w:delText>9</w:delText>
        </w:r>
      </w:del>
    </w:p>
    <w:p w14:paraId="71C10A7D" w14:textId="77777777" w:rsidR="008A10DD" w:rsidRPr="008A10DD" w:rsidDel="0007758D" w:rsidRDefault="008A10DD">
      <w:pPr>
        <w:pStyle w:val="TOC2"/>
        <w:rPr>
          <w:del w:id="191" w:author="Barry O'Donohoe" w:date="2018-01-05T10:15:00Z"/>
          <w:rFonts w:asciiTheme="minorHAnsi" w:eastAsiaTheme="minorEastAsia" w:hAnsiTheme="minorHAnsi" w:cstheme="minorBidi"/>
          <w:b w:val="0"/>
          <w:noProof/>
        </w:rPr>
      </w:pPr>
      <w:del w:id="192" w:author="Barry O'Donohoe" w:date="2018-01-05T10:15:00Z">
        <w:r w:rsidRPr="008A10DD" w:rsidDel="0007758D">
          <w:rPr>
            <w:rFonts w:asciiTheme="minorHAnsi" w:hAnsiTheme="minorHAnsi"/>
            <w:noProof/>
            <w:color w:val="000000" w:themeColor="text1"/>
          </w:rPr>
          <w:delText>2.5</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Logical component design</w:delText>
        </w:r>
        <w:r w:rsidRPr="008A10DD" w:rsidDel="0007758D">
          <w:rPr>
            <w:rFonts w:asciiTheme="minorHAnsi" w:hAnsiTheme="minorHAnsi"/>
            <w:noProof/>
          </w:rPr>
          <w:tab/>
          <w:delText>10</w:delText>
        </w:r>
      </w:del>
    </w:p>
    <w:p w14:paraId="15BC4FAE" w14:textId="77777777" w:rsidR="008A10DD" w:rsidRPr="008A10DD" w:rsidDel="0007758D" w:rsidRDefault="008A10DD">
      <w:pPr>
        <w:pStyle w:val="TOC2"/>
        <w:rPr>
          <w:del w:id="193" w:author="Barry O'Donohoe" w:date="2018-01-05T10:15:00Z"/>
          <w:rFonts w:asciiTheme="minorHAnsi" w:eastAsiaTheme="minorEastAsia" w:hAnsiTheme="minorHAnsi" w:cstheme="minorBidi"/>
          <w:b w:val="0"/>
          <w:noProof/>
        </w:rPr>
      </w:pPr>
      <w:del w:id="194" w:author="Barry O'Donohoe" w:date="2018-01-05T10:15:00Z">
        <w:r w:rsidRPr="008A10DD" w:rsidDel="0007758D">
          <w:rPr>
            <w:rFonts w:asciiTheme="minorHAnsi" w:hAnsiTheme="minorHAnsi"/>
            <w:noProof/>
            <w:color w:val="000000" w:themeColor="text1"/>
          </w:rPr>
          <w:delText>2.6</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color w:val="000000" w:themeColor="text1"/>
          </w:rPr>
          <w:delText>Integration Connectivity</w:delText>
        </w:r>
        <w:r w:rsidRPr="008A10DD" w:rsidDel="0007758D">
          <w:rPr>
            <w:rFonts w:asciiTheme="minorHAnsi" w:hAnsiTheme="minorHAnsi"/>
            <w:noProof/>
          </w:rPr>
          <w:tab/>
          <w:delText>11</w:delText>
        </w:r>
      </w:del>
    </w:p>
    <w:p w14:paraId="744979D5" w14:textId="77777777" w:rsidR="008A10DD" w:rsidRPr="008A10DD" w:rsidDel="0007758D" w:rsidRDefault="008A10DD">
      <w:pPr>
        <w:pStyle w:val="TOC2"/>
        <w:rPr>
          <w:del w:id="195" w:author="Barry O'Donohoe" w:date="2018-01-05T10:15:00Z"/>
          <w:rFonts w:asciiTheme="minorHAnsi" w:eastAsiaTheme="minorEastAsia" w:hAnsiTheme="minorHAnsi" w:cstheme="minorBidi"/>
          <w:b w:val="0"/>
          <w:noProof/>
        </w:rPr>
      </w:pPr>
      <w:del w:id="196" w:author="Barry O'Donohoe" w:date="2018-01-05T10:15:00Z">
        <w:r w:rsidRPr="008A10DD" w:rsidDel="0007758D">
          <w:rPr>
            <w:rFonts w:asciiTheme="minorHAnsi" w:hAnsiTheme="minorHAnsi"/>
            <w:noProof/>
            <w:color w:val="000000" w:themeColor="text1"/>
          </w:rPr>
          <w:delText>2.7</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Ports &amp; Protocols</w:delText>
        </w:r>
        <w:r w:rsidRPr="008A10DD" w:rsidDel="0007758D">
          <w:rPr>
            <w:rFonts w:asciiTheme="minorHAnsi" w:hAnsiTheme="minorHAnsi"/>
            <w:noProof/>
          </w:rPr>
          <w:tab/>
          <w:delText>13</w:delText>
        </w:r>
      </w:del>
    </w:p>
    <w:p w14:paraId="41D3E65A" w14:textId="77777777" w:rsidR="008A10DD" w:rsidRPr="008A10DD" w:rsidDel="0007758D" w:rsidRDefault="008A10DD">
      <w:pPr>
        <w:pStyle w:val="TOC2"/>
        <w:rPr>
          <w:del w:id="197" w:author="Barry O'Donohoe" w:date="2018-01-05T10:15:00Z"/>
          <w:rFonts w:asciiTheme="minorHAnsi" w:eastAsiaTheme="minorEastAsia" w:hAnsiTheme="minorHAnsi" w:cstheme="minorBidi"/>
          <w:b w:val="0"/>
          <w:noProof/>
        </w:rPr>
      </w:pPr>
      <w:del w:id="198" w:author="Barry O'Donohoe" w:date="2018-01-05T10:15:00Z">
        <w:r w:rsidRPr="008A10DD" w:rsidDel="0007758D">
          <w:rPr>
            <w:rFonts w:asciiTheme="minorHAnsi" w:hAnsiTheme="minorHAnsi"/>
            <w:noProof/>
            <w:color w:val="000000" w:themeColor="text1"/>
          </w:rPr>
          <w:delText>2.8</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Data Architecture</w:delText>
        </w:r>
        <w:r w:rsidRPr="008A10DD" w:rsidDel="0007758D">
          <w:rPr>
            <w:rFonts w:asciiTheme="minorHAnsi" w:hAnsiTheme="minorHAnsi"/>
            <w:noProof/>
          </w:rPr>
          <w:tab/>
          <w:delText>13</w:delText>
        </w:r>
      </w:del>
    </w:p>
    <w:p w14:paraId="7938DBD7" w14:textId="77777777" w:rsidR="008A10DD" w:rsidRPr="008A10DD" w:rsidDel="0007758D" w:rsidRDefault="008A10DD">
      <w:pPr>
        <w:pStyle w:val="TOC2"/>
        <w:rPr>
          <w:del w:id="199" w:author="Barry O'Donohoe" w:date="2018-01-05T10:15:00Z"/>
          <w:rFonts w:asciiTheme="minorHAnsi" w:eastAsiaTheme="minorEastAsia" w:hAnsiTheme="minorHAnsi" w:cstheme="minorBidi"/>
          <w:b w:val="0"/>
          <w:noProof/>
        </w:rPr>
      </w:pPr>
      <w:del w:id="200" w:author="Barry O'Donohoe" w:date="2018-01-05T10:15:00Z">
        <w:r w:rsidRPr="008A10DD" w:rsidDel="0007758D">
          <w:rPr>
            <w:rFonts w:asciiTheme="minorHAnsi" w:hAnsiTheme="minorHAnsi"/>
            <w:noProof/>
            <w:color w:val="000000" w:themeColor="text1"/>
          </w:rPr>
          <w:delText>2.9</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System &amp; MI requirements</w:delText>
        </w:r>
        <w:r w:rsidRPr="008A10DD" w:rsidDel="0007758D">
          <w:rPr>
            <w:rFonts w:asciiTheme="minorHAnsi" w:hAnsiTheme="minorHAnsi"/>
            <w:noProof/>
          </w:rPr>
          <w:tab/>
          <w:delText>14</w:delText>
        </w:r>
      </w:del>
    </w:p>
    <w:p w14:paraId="1556BC72" w14:textId="77777777" w:rsidR="008A10DD" w:rsidRPr="008A10DD" w:rsidDel="0007758D" w:rsidRDefault="008A10DD">
      <w:pPr>
        <w:pStyle w:val="TOC2"/>
        <w:tabs>
          <w:tab w:val="left" w:pos="1077"/>
        </w:tabs>
        <w:rPr>
          <w:del w:id="201" w:author="Barry O'Donohoe" w:date="2018-01-05T10:15:00Z"/>
          <w:rFonts w:asciiTheme="minorHAnsi" w:eastAsiaTheme="minorEastAsia" w:hAnsiTheme="minorHAnsi" w:cstheme="minorBidi"/>
          <w:b w:val="0"/>
          <w:noProof/>
        </w:rPr>
      </w:pPr>
      <w:del w:id="202" w:author="Barry O'Donohoe" w:date="2018-01-05T10:15:00Z">
        <w:r w:rsidRPr="008A10DD" w:rsidDel="0007758D">
          <w:rPr>
            <w:rFonts w:asciiTheme="minorHAnsi" w:hAnsiTheme="minorHAnsi"/>
            <w:noProof/>
            <w:color w:val="000000" w:themeColor="text1"/>
          </w:rPr>
          <w:delText>2.10</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Security Design</w:delText>
        </w:r>
        <w:r w:rsidRPr="008A10DD" w:rsidDel="0007758D">
          <w:rPr>
            <w:rFonts w:asciiTheme="minorHAnsi" w:hAnsiTheme="minorHAnsi"/>
            <w:noProof/>
          </w:rPr>
          <w:tab/>
          <w:delText>14</w:delText>
        </w:r>
      </w:del>
    </w:p>
    <w:p w14:paraId="3B882646" w14:textId="77777777" w:rsidR="008A10DD" w:rsidRPr="008A10DD" w:rsidDel="0007758D" w:rsidRDefault="008A10DD">
      <w:pPr>
        <w:pStyle w:val="TOC2"/>
        <w:tabs>
          <w:tab w:val="left" w:pos="1077"/>
        </w:tabs>
        <w:rPr>
          <w:del w:id="203" w:author="Barry O'Donohoe" w:date="2018-01-05T10:15:00Z"/>
          <w:rFonts w:asciiTheme="minorHAnsi" w:eastAsiaTheme="minorEastAsia" w:hAnsiTheme="minorHAnsi" w:cstheme="minorBidi"/>
          <w:b w:val="0"/>
          <w:noProof/>
        </w:rPr>
      </w:pPr>
      <w:del w:id="204" w:author="Barry O'Donohoe" w:date="2018-01-05T10:15:00Z">
        <w:r w:rsidRPr="008A10DD" w:rsidDel="0007758D">
          <w:rPr>
            <w:rFonts w:asciiTheme="minorHAnsi" w:hAnsiTheme="minorHAnsi"/>
            <w:noProof/>
            <w:color w:val="000000" w:themeColor="text1"/>
          </w:rPr>
          <w:delText>2.11</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Cryptographic Key Inventory</w:delText>
        </w:r>
        <w:r w:rsidRPr="008A10DD" w:rsidDel="0007758D">
          <w:rPr>
            <w:rFonts w:asciiTheme="minorHAnsi" w:hAnsiTheme="minorHAnsi"/>
            <w:noProof/>
          </w:rPr>
          <w:tab/>
          <w:delText>16</w:delText>
        </w:r>
      </w:del>
    </w:p>
    <w:p w14:paraId="7131227E" w14:textId="77777777" w:rsidR="008A10DD" w:rsidRPr="008A10DD" w:rsidDel="0007758D" w:rsidRDefault="008A10DD">
      <w:pPr>
        <w:pStyle w:val="TOC1"/>
        <w:rPr>
          <w:del w:id="205" w:author="Barry O'Donohoe" w:date="2018-01-05T10:15:00Z"/>
          <w:rFonts w:asciiTheme="minorHAnsi" w:eastAsiaTheme="minorEastAsia" w:hAnsiTheme="minorHAnsi" w:cstheme="minorBidi"/>
          <w:b w:val="0"/>
          <w:caps w:val="0"/>
          <w:noProof/>
        </w:rPr>
      </w:pPr>
      <w:del w:id="206" w:author="Barry O'Donohoe" w:date="2018-01-05T10:15:00Z">
        <w:r w:rsidRPr="008A10DD" w:rsidDel="0007758D">
          <w:rPr>
            <w:rFonts w:asciiTheme="minorHAnsi" w:hAnsiTheme="minorHAnsi"/>
            <w:noProof/>
          </w:rPr>
          <w:delText>3</w:delText>
        </w:r>
        <w:r w:rsidRPr="008A10DD" w:rsidDel="0007758D">
          <w:rPr>
            <w:rFonts w:asciiTheme="minorHAnsi" w:eastAsiaTheme="minorEastAsia" w:hAnsiTheme="minorHAnsi" w:cstheme="minorBidi"/>
            <w:b w:val="0"/>
            <w:caps w:val="0"/>
            <w:noProof/>
          </w:rPr>
          <w:tab/>
        </w:r>
        <w:r w:rsidRPr="008A10DD" w:rsidDel="0007758D">
          <w:rPr>
            <w:rFonts w:asciiTheme="minorHAnsi" w:hAnsiTheme="minorHAnsi"/>
            <w:noProof/>
          </w:rPr>
          <w:delText>Integration design – Authentication &amp; consent</w:delText>
        </w:r>
        <w:r w:rsidRPr="008A10DD" w:rsidDel="0007758D">
          <w:rPr>
            <w:rFonts w:asciiTheme="minorHAnsi" w:hAnsiTheme="minorHAnsi"/>
            <w:noProof/>
          </w:rPr>
          <w:tab/>
          <w:delText>17</w:delText>
        </w:r>
      </w:del>
    </w:p>
    <w:p w14:paraId="05053E87" w14:textId="77777777" w:rsidR="008A10DD" w:rsidRPr="008A10DD" w:rsidDel="0007758D" w:rsidRDefault="008A10DD">
      <w:pPr>
        <w:pStyle w:val="TOC2"/>
        <w:rPr>
          <w:del w:id="207" w:author="Barry O'Donohoe" w:date="2018-01-05T10:15:00Z"/>
          <w:rFonts w:asciiTheme="minorHAnsi" w:eastAsiaTheme="minorEastAsia" w:hAnsiTheme="minorHAnsi" w:cstheme="minorBidi"/>
          <w:b w:val="0"/>
          <w:noProof/>
        </w:rPr>
      </w:pPr>
      <w:del w:id="208" w:author="Barry O'Donohoe" w:date="2018-01-05T10:15:00Z">
        <w:r w:rsidRPr="008A10DD" w:rsidDel="0007758D">
          <w:rPr>
            <w:rFonts w:asciiTheme="minorHAnsi" w:hAnsiTheme="minorHAnsi"/>
            <w:noProof/>
            <w:color w:val="000000" w:themeColor="text1"/>
          </w:rPr>
          <w:delText>3.1</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Authentication &amp; Consent Component Interaction Diagram</w:delText>
        </w:r>
        <w:r w:rsidRPr="008A10DD" w:rsidDel="0007758D">
          <w:rPr>
            <w:rFonts w:asciiTheme="minorHAnsi" w:hAnsiTheme="minorHAnsi"/>
            <w:noProof/>
          </w:rPr>
          <w:tab/>
          <w:delText>18</w:delText>
        </w:r>
      </w:del>
    </w:p>
    <w:p w14:paraId="353C732C" w14:textId="77777777" w:rsidR="008A10DD" w:rsidRPr="008A10DD" w:rsidDel="0007758D" w:rsidRDefault="008A10DD">
      <w:pPr>
        <w:pStyle w:val="TOC2"/>
        <w:rPr>
          <w:del w:id="209" w:author="Barry O'Donohoe" w:date="2018-01-05T10:15:00Z"/>
          <w:rFonts w:asciiTheme="minorHAnsi" w:eastAsiaTheme="minorEastAsia" w:hAnsiTheme="minorHAnsi" w:cstheme="minorBidi"/>
          <w:b w:val="0"/>
          <w:noProof/>
        </w:rPr>
      </w:pPr>
      <w:del w:id="210" w:author="Barry O'Donohoe" w:date="2018-01-05T10:15:00Z">
        <w:r w:rsidRPr="008A10DD" w:rsidDel="0007758D">
          <w:rPr>
            <w:rFonts w:asciiTheme="minorHAnsi" w:hAnsiTheme="minorHAnsi"/>
            <w:noProof/>
            <w:color w:val="000000" w:themeColor="text1"/>
          </w:rPr>
          <w:delText>3.2</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Consent &amp; Authentication Sequence Flow Diagram</w:delText>
        </w:r>
        <w:r w:rsidRPr="008A10DD" w:rsidDel="0007758D">
          <w:rPr>
            <w:rFonts w:asciiTheme="minorHAnsi" w:hAnsiTheme="minorHAnsi"/>
            <w:noProof/>
          </w:rPr>
          <w:tab/>
          <w:delText>19</w:delText>
        </w:r>
      </w:del>
    </w:p>
    <w:p w14:paraId="6B1B2650" w14:textId="77777777" w:rsidR="008A10DD" w:rsidRPr="008A10DD" w:rsidDel="0007758D" w:rsidRDefault="008A10DD">
      <w:pPr>
        <w:pStyle w:val="TOC1"/>
        <w:rPr>
          <w:del w:id="211" w:author="Barry O'Donohoe" w:date="2018-01-05T10:15:00Z"/>
          <w:rFonts w:asciiTheme="minorHAnsi" w:eastAsiaTheme="minorEastAsia" w:hAnsiTheme="minorHAnsi" w:cstheme="minorBidi"/>
          <w:b w:val="0"/>
          <w:caps w:val="0"/>
          <w:noProof/>
        </w:rPr>
      </w:pPr>
      <w:del w:id="212" w:author="Barry O'Donohoe" w:date="2018-01-05T10:15:00Z">
        <w:r w:rsidRPr="008A10DD" w:rsidDel="0007758D">
          <w:rPr>
            <w:rFonts w:asciiTheme="minorHAnsi" w:hAnsiTheme="minorHAnsi"/>
            <w:noProof/>
          </w:rPr>
          <w:delText>4</w:delText>
        </w:r>
        <w:r w:rsidRPr="008A10DD" w:rsidDel="0007758D">
          <w:rPr>
            <w:rFonts w:asciiTheme="minorHAnsi" w:eastAsiaTheme="minorEastAsia" w:hAnsiTheme="minorHAnsi" w:cstheme="minorBidi"/>
            <w:b w:val="0"/>
            <w:caps w:val="0"/>
            <w:noProof/>
          </w:rPr>
          <w:tab/>
        </w:r>
        <w:r w:rsidRPr="008A10DD" w:rsidDel="0007758D">
          <w:rPr>
            <w:rFonts w:asciiTheme="minorHAnsi" w:hAnsiTheme="minorHAnsi"/>
            <w:noProof/>
          </w:rPr>
          <w:delText>System Design</w:delText>
        </w:r>
        <w:r w:rsidRPr="008A10DD" w:rsidDel="0007758D">
          <w:rPr>
            <w:rFonts w:asciiTheme="minorHAnsi" w:hAnsiTheme="minorHAnsi"/>
            <w:noProof/>
          </w:rPr>
          <w:tab/>
          <w:delText>20</w:delText>
        </w:r>
      </w:del>
    </w:p>
    <w:p w14:paraId="0B99C845" w14:textId="77777777" w:rsidR="008A10DD" w:rsidRPr="008A10DD" w:rsidDel="0007758D" w:rsidRDefault="008A10DD">
      <w:pPr>
        <w:pStyle w:val="TOC2"/>
        <w:rPr>
          <w:del w:id="213" w:author="Barry O'Donohoe" w:date="2018-01-05T10:15:00Z"/>
          <w:rFonts w:asciiTheme="minorHAnsi" w:eastAsiaTheme="minorEastAsia" w:hAnsiTheme="minorHAnsi" w:cstheme="minorBidi"/>
          <w:b w:val="0"/>
          <w:noProof/>
        </w:rPr>
      </w:pPr>
      <w:del w:id="214" w:author="Barry O'Donohoe" w:date="2018-01-05T10:15:00Z">
        <w:r w:rsidRPr="008A10DD" w:rsidDel="0007758D">
          <w:rPr>
            <w:rFonts w:asciiTheme="minorHAnsi" w:hAnsiTheme="minorHAnsi"/>
            <w:noProof/>
            <w:color w:val="000000" w:themeColor="text1"/>
          </w:rPr>
          <w:delText>4.1</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URL Naming conventions</w:delText>
        </w:r>
        <w:r w:rsidRPr="008A10DD" w:rsidDel="0007758D">
          <w:rPr>
            <w:rFonts w:asciiTheme="minorHAnsi" w:hAnsiTheme="minorHAnsi"/>
            <w:noProof/>
          </w:rPr>
          <w:tab/>
          <w:delText>20</w:delText>
        </w:r>
      </w:del>
    </w:p>
    <w:p w14:paraId="25A4C6A0" w14:textId="77777777" w:rsidR="008A10DD" w:rsidRPr="008A10DD" w:rsidDel="0007758D" w:rsidRDefault="008A10DD">
      <w:pPr>
        <w:pStyle w:val="TOC2"/>
        <w:rPr>
          <w:del w:id="215" w:author="Barry O'Donohoe" w:date="2018-01-05T10:15:00Z"/>
          <w:rFonts w:asciiTheme="minorHAnsi" w:eastAsiaTheme="minorEastAsia" w:hAnsiTheme="minorHAnsi" w:cstheme="minorBidi"/>
          <w:b w:val="0"/>
          <w:noProof/>
        </w:rPr>
      </w:pPr>
      <w:del w:id="216" w:author="Barry O'Donohoe" w:date="2018-01-05T10:15:00Z">
        <w:r w:rsidRPr="008A10DD" w:rsidDel="0007758D">
          <w:rPr>
            <w:rFonts w:asciiTheme="minorHAnsi" w:hAnsiTheme="minorHAnsi"/>
            <w:noProof/>
            <w:color w:val="000000" w:themeColor="text1"/>
          </w:rPr>
          <w:delText>4.2</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Design Decisions</w:delText>
        </w:r>
        <w:r w:rsidRPr="008A10DD" w:rsidDel="0007758D">
          <w:rPr>
            <w:rFonts w:asciiTheme="minorHAnsi" w:hAnsiTheme="minorHAnsi"/>
            <w:noProof/>
          </w:rPr>
          <w:tab/>
          <w:delText>20</w:delText>
        </w:r>
      </w:del>
    </w:p>
    <w:p w14:paraId="3D64AD82" w14:textId="77777777" w:rsidR="008A10DD" w:rsidRPr="008A10DD" w:rsidDel="0007758D" w:rsidRDefault="008A10DD">
      <w:pPr>
        <w:pStyle w:val="TOC1"/>
        <w:rPr>
          <w:del w:id="217" w:author="Barry O'Donohoe" w:date="2018-01-05T10:15:00Z"/>
          <w:rFonts w:asciiTheme="minorHAnsi" w:eastAsiaTheme="minorEastAsia" w:hAnsiTheme="minorHAnsi" w:cstheme="minorBidi"/>
          <w:b w:val="0"/>
          <w:caps w:val="0"/>
          <w:noProof/>
        </w:rPr>
      </w:pPr>
      <w:del w:id="218" w:author="Barry O'Donohoe" w:date="2018-01-05T10:15:00Z">
        <w:r w:rsidRPr="008A10DD" w:rsidDel="0007758D">
          <w:rPr>
            <w:rFonts w:asciiTheme="minorHAnsi" w:hAnsiTheme="minorHAnsi"/>
            <w:noProof/>
          </w:rPr>
          <w:delText>5</w:delText>
        </w:r>
        <w:r w:rsidRPr="008A10DD" w:rsidDel="0007758D">
          <w:rPr>
            <w:rFonts w:asciiTheme="minorHAnsi" w:eastAsiaTheme="minorEastAsia" w:hAnsiTheme="minorHAnsi" w:cstheme="minorBidi"/>
            <w:b w:val="0"/>
            <w:caps w:val="0"/>
            <w:noProof/>
          </w:rPr>
          <w:tab/>
        </w:r>
        <w:r w:rsidRPr="008A10DD" w:rsidDel="0007758D">
          <w:rPr>
            <w:rFonts w:asciiTheme="minorHAnsi" w:hAnsiTheme="minorHAnsi"/>
            <w:noProof/>
          </w:rPr>
          <w:delText>Component Description</w:delText>
        </w:r>
        <w:r w:rsidRPr="008A10DD" w:rsidDel="0007758D">
          <w:rPr>
            <w:rFonts w:asciiTheme="minorHAnsi" w:hAnsiTheme="minorHAnsi"/>
            <w:noProof/>
          </w:rPr>
          <w:tab/>
          <w:delText>21</w:delText>
        </w:r>
      </w:del>
    </w:p>
    <w:p w14:paraId="5A6135B5" w14:textId="77777777" w:rsidR="008A10DD" w:rsidRPr="008A10DD" w:rsidDel="0007758D" w:rsidRDefault="008A10DD">
      <w:pPr>
        <w:pStyle w:val="TOC2"/>
        <w:rPr>
          <w:del w:id="219" w:author="Barry O'Donohoe" w:date="2018-01-05T10:15:00Z"/>
          <w:rFonts w:asciiTheme="minorHAnsi" w:eastAsiaTheme="minorEastAsia" w:hAnsiTheme="minorHAnsi" w:cstheme="minorBidi"/>
          <w:b w:val="0"/>
          <w:noProof/>
        </w:rPr>
      </w:pPr>
      <w:del w:id="220" w:author="Barry O'Donohoe" w:date="2018-01-05T10:15:00Z">
        <w:r w:rsidRPr="008A10DD" w:rsidDel="0007758D">
          <w:rPr>
            <w:rFonts w:asciiTheme="minorHAnsi" w:hAnsiTheme="minorHAnsi"/>
            <w:noProof/>
            <w:color w:val="000000" w:themeColor="text1"/>
          </w:rPr>
          <w:delText>5.1</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State management design</w:delText>
        </w:r>
        <w:r w:rsidRPr="008A10DD" w:rsidDel="0007758D">
          <w:rPr>
            <w:rFonts w:asciiTheme="minorHAnsi" w:hAnsiTheme="minorHAnsi"/>
            <w:noProof/>
          </w:rPr>
          <w:tab/>
          <w:delText>21</w:delText>
        </w:r>
      </w:del>
    </w:p>
    <w:p w14:paraId="5E5646A8" w14:textId="77777777" w:rsidR="008A10DD" w:rsidRPr="008A10DD" w:rsidDel="0007758D" w:rsidRDefault="008A10DD">
      <w:pPr>
        <w:pStyle w:val="TOC2"/>
        <w:rPr>
          <w:del w:id="221" w:author="Barry O'Donohoe" w:date="2018-01-05T10:15:00Z"/>
          <w:rFonts w:asciiTheme="minorHAnsi" w:eastAsiaTheme="minorEastAsia" w:hAnsiTheme="minorHAnsi" w:cstheme="minorBidi"/>
          <w:b w:val="0"/>
          <w:noProof/>
        </w:rPr>
      </w:pPr>
      <w:del w:id="222" w:author="Barry O'Donohoe" w:date="2018-01-05T10:15:00Z">
        <w:r w:rsidRPr="008A10DD" w:rsidDel="0007758D">
          <w:rPr>
            <w:rFonts w:asciiTheme="minorHAnsi" w:hAnsiTheme="minorHAnsi"/>
            <w:noProof/>
            <w:color w:val="000000" w:themeColor="text1"/>
          </w:rPr>
          <w:delText>5.2</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PingFederate clustering</w:delText>
        </w:r>
        <w:r w:rsidRPr="008A10DD" w:rsidDel="0007758D">
          <w:rPr>
            <w:rFonts w:asciiTheme="minorHAnsi" w:hAnsiTheme="minorHAnsi"/>
            <w:noProof/>
          </w:rPr>
          <w:tab/>
          <w:delText>21</w:delText>
        </w:r>
      </w:del>
    </w:p>
    <w:p w14:paraId="2EE17612" w14:textId="77777777" w:rsidR="008A10DD" w:rsidRPr="008A10DD" w:rsidDel="0007758D" w:rsidRDefault="008A10DD">
      <w:pPr>
        <w:pStyle w:val="TOC2"/>
        <w:rPr>
          <w:del w:id="223" w:author="Barry O'Donohoe" w:date="2018-01-05T10:15:00Z"/>
          <w:rFonts w:asciiTheme="minorHAnsi" w:eastAsiaTheme="minorEastAsia" w:hAnsiTheme="minorHAnsi" w:cstheme="minorBidi"/>
          <w:b w:val="0"/>
          <w:noProof/>
        </w:rPr>
      </w:pPr>
      <w:del w:id="224" w:author="Barry O'Donohoe" w:date="2018-01-05T10:15:00Z">
        <w:r w:rsidRPr="008A10DD" w:rsidDel="0007758D">
          <w:rPr>
            <w:rFonts w:asciiTheme="minorHAnsi" w:hAnsiTheme="minorHAnsi"/>
            <w:noProof/>
            <w:color w:val="000000" w:themeColor="text1"/>
          </w:rPr>
          <w:delText>5.3</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Ping deployment topology and decisions.</w:delText>
        </w:r>
        <w:r w:rsidRPr="008A10DD" w:rsidDel="0007758D">
          <w:rPr>
            <w:rFonts w:asciiTheme="minorHAnsi" w:hAnsiTheme="minorHAnsi"/>
            <w:noProof/>
          </w:rPr>
          <w:tab/>
          <w:delText>22</w:delText>
        </w:r>
      </w:del>
    </w:p>
    <w:p w14:paraId="1A7B5E9E" w14:textId="77777777" w:rsidR="008A10DD" w:rsidRPr="008A10DD" w:rsidDel="0007758D" w:rsidRDefault="008A10DD">
      <w:pPr>
        <w:pStyle w:val="TOC1"/>
        <w:rPr>
          <w:del w:id="225" w:author="Barry O'Donohoe" w:date="2018-01-05T10:15:00Z"/>
          <w:rFonts w:asciiTheme="minorHAnsi" w:eastAsiaTheme="minorEastAsia" w:hAnsiTheme="minorHAnsi" w:cstheme="minorBidi"/>
          <w:b w:val="0"/>
          <w:caps w:val="0"/>
          <w:noProof/>
        </w:rPr>
      </w:pPr>
      <w:del w:id="226" w:author="Barry O'Donohoe" w:date="2018-01-05T10:15:00Z">
        <w:r w:rsidRPr="008A10DD" w:rsidDel="0007758D">
          <w:rPr>
            <w:rFonts w:asciiTheme="minorHAnsi" w:hAnsiTheme="minorHAnsi"/>
            <w:noProof/>
          </w:rPr>
          <w:delText>6</w:delText>
        </w:r>
        <w:r w:rsidRPr="008A10DD" w:rsidDel="0007758D">
          <w:rPr>
            <w:rFonts w:asciiTheme="minorHAnsi" w:eastAsiaTheme="minorEastAsia" w:hAnsiTheme="minorHAnsi" w:cstheme="minorBidi"/>
            <w:b w:val="0"/>
            <w:caps w:val="0"/>
            <w:noProof/>
          </w:rPr>
          <w:tab/>
        </w:r>
        <w:r w:rsidRPr="008A10DD" w:rsidDel="0007758D">
          <w:rPr>
            <w:rFonts w:asciiTheme="minorHAnsi" w:hAnsiTheme="minorHAnsi"/>
            <w:noProof/>
          </w:rPr>
          <w:delText>system configuration</w:delText>
        </w:r>
        <w:r w:rsidRPr="008A10DD" w:rsidDel="0007758D">
          <w:rPr>
            <w:rFonts w:asciiTheme="minorHAnsi" w:hAnsiTheme="minorHAnsi"/>
            <w:noProof/>
          </w:rPr>
          <w:tab/>
          <w:delText>23</w:delText>
        </w:r>
      </w:del>
    </w:p>
    <w:p w14:paraId="09E99138" w14:textId="77777777" w:rsidR="008A10DD" w:rsidRPr="008A10DD" w:rsidDel="0007758D" w:rsidRDefault="008A10DD">
      <w:pPr>
        <w:pStyle w:val="TOC2"/>
        <w:rPr>
          <w:del w:id="227" w:author="Barry O'Donohoe" w:date="2018-01-05T10:15:00Z"/>
          <w:rFonts w:asciiTheme="minorHAnsi" w:eastAsiaTheme="minorEastAsia" w:hAnsiTheme="minorHAnsi" w:cstheme="minorBidi"/>
          <w:b w:val="0"/>
          <w:noProof/>
        </w:rPr>
      </w:pPr>
      <w:del w:id="228" w:author="Barry O'Donohoe" w:date="2018-01-05T10:15:00Z">
        <w:r w:rsidRPr="008A10DD" w:rsidDel="0007758D">
          <w:rPr>
            <w:rFonts w:asciiTheme="minorHAnsi" w:hAnsiTheme="minorHAnsi"/>
            <w:noProof/>
            <w:color w:val="000000" w:themeColor="text1"/>
          </w:rPr>
          <w:delText>6.1</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Mulesoft Token Provider</w:delText>
        </w:r>
        <w:r w:rsidRPr="008A10DD" w:rsidDel="0007758D">
          <w:rPr>
            <w:rFonts w:asciiTheme="minorHAnsi" w:hAnsiTheme="minorHAnsi"/>
            <w:noProof/>
          </w:rPr>
          <w:tab/>
          <w:delText>23</w:delText>
        </w:r>
      </w:del>
    </w:p>
    <w:p w14:paraId="6074BF33" w14:textId="77777777" w:rsidR="008A10DD" w:rsidRPr="008A10DD" w:rsidDel="0007758D" w:rsidRDefault="008A10DD">
      <w:pPr>
        <w:pStyle w:val="TOC2"/>
        <w:rPr>
          <w:del w:id="229" w:author="Barry O'Donohoe" w:date="2018-01-05T10:15:00Z"/>
          <w:rFonts w:asciiTheme="minorHAnsi" w:eastAsiaTheme="minorEastAsia" w:hAnsiTheme="minorHAnsi" w:cstheme="minorBidi"/>
          <w:b w:val="0"/>
          <w:noProof/>
        </w:rPr>
      </w:pPr>
      <w:del w:id="230" w:author="Barry O'Donohoe" w:date="2018-01-05T10:15:00Z">
        <w:r w:rsidRPr="008A10DD" w:rsidDel="0007758D">
          <w:rPr>
            <w:rFonts w:asciiTheme="minorHAnsi" w:hAnsiTheme="minorHAnsi"/>
            <w:noProof/>
            <w:color w:val="000000" w:themeColor="text1"/>
          </w:rPr>
          <w:delText>6.2</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PingFederate DataSTORES</w:delText>
        </w:r>
        <w:r w:rsidRPr="008A10DD" w:rsidDel="0007758D">
          <w:rPr>
            <w:rFonts w:asciiTheme="minorHAnsi" w:hAnsiTheme="minorHAnsi"/>
            <w:noProof/>
          </w:rPr>
          <w:tab/>
          <w:delText>23</w:delText>
        </w:r>
      </w:del>
    </w:p>
    <w:p w14:paraId="79D7E7A8" w14:textId="77777777" w:rsidR="008A10DD" w:rsidRPr="008A10DD" w:rsidDel="0007758D" w:rsidRDefault="008A10DD">
      <w:pPr>
        <w:pStyle w:val="TOC2"/>
        <w:rPr>
          <w:del w:id="231" w:author="Barry O'Donohoe" w:date="2018-01-05T10:15:00Z"/>
          <w:rFonts w:asciiTheme="minorHAnsi" w:eastAsiaTheme="minorEastAsia" w:hAnsiTheme="minorHAnsi" w:cstheme="minorBidi"/>
          <w:b w:val="0"/>
          <w:noProof/>
        </w:rPr>
      </w:pPr>
      <w:del w:id="232" w:author="Barry O'Donohoe" w:date="2018-01-05T10:15:00Z">
        <w:r w:rsidRPr="008A10DD" w:rsidDel="0007758D">
          <w:rPr>
            <w:rFonts w:asciiTheme="minorHAnsi" w:hAnsiTheme="minorHAnsi"/>
            <w:noProof/>
            <w:color w:val="000000" w:themeColor="text1"/>
          </w:rPr>
          <w:delText>6.3</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Listeners &amp; Security Settings (Certificates &amp; Key Pairs)</w:delText>
        </w:r>
        <w:r w:rsidRPr="008A10DD" w:rsidDel="0007758D">
          <w:rPr>
            <w:rFonts w:asciiTheme="minorHAnsi" w:hAnsiTheme="minorHAnsi"/>
            <w:noProof/>
          </w:rPr>
          <w:tab/>
          <w:delText>23</w:delText>
        </w:r>
      </w:del>
    </w:p>
    <w:p w14:paraId="6ADF19F4" w14:textId="77777777" w:rsidR="008A10DD" w:rsidRPr="008A10DD" w:rsidDel="0007758D" w:rsidRDefault="008A10DD">
      <w:pPr>
        <w:pStyle w:val="TOC2"/>
        <w:rPr>
          <w:del w:id="233" w:author="Barry O'Donohoe" w:date="2018-01-05T10:15:00Z"/>
          <w:rFonts w:asciiTheme="minorHAnsi" w:eastAsiaTheme="minorEastAsia" w:hAnsiTheme="minorHAnsi" w:cstheme="minorBidi"/>
          <w:b w:val="0"/>
          <w:noProof/>
        </w:rPr>
      </w:pPr>
      <w:del w:id="234" w:author="Barry O'Donohoe" w:date="2018-01-05T10:15:00Z">
        <w:r w:rsidRPr="008A10DD" w:rsidDel="0007758D">
          <w:rPr>
            <w:rFonts w:asciiTheme="minorHAnsi" w:hAnsiTheme="minorHAnsi"/>
            <w:noProof/>
            <w:color w:val="000000" w:themeColor="text1"/>
          </w:rPr>
          <w:delText>6.4</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Access token management</w:delText>
        </w:r>
        <w:r w:rsidRPr="008A10DD" w:rsidDel="0007758D">
          <w:rPr>
            <w:rFonts w:asciiTheme="minorHAnsi" w:hAnsiTheme="minorHAnsi"/>
            <w:noProof/>
          </w:rPr>
          <w:tab/>
          <w:delText>23</w:delText>
        </w:r>
      </w:del>
    </w:p>
    <w:p w14:paraId="0BF3A4A6" w14:textId="77777777" w:rsidR="008A10DD" w:rsidRPr="008A10DD" w:rsidDel="0007758D" w:rsidRDefault="008A10DD">
      <w:pPr>
        <w:pStyle w:val="TOC2"/>
        <w:rPr>
          <w:del w:id="235" w:author="Barry O'Donohoe" w:date="2018-01-05T10:15:00Z"/>
          <w:rFonts w:asciiTheme="minorHAnsi" w:eastAsiaTheme="minorEastAsia" w:hAnsiTheme="minorHAnsi" w:cstheme="minorBidi"/>
          <w:b w:val="0"/>
          <w:noProof/>
        </w:rPr>
      </w:pPr>
      <w:del w:id="236" w:author="Barry O'Donohoe" w:date="2018-01-05T10:15:00Z">
        <w:r w:rsidRPr="008A10DD" w:rsidDel="0007758D">
          <w:rPr>
            <w:rFonts w:asciiTheme="minorHAnsi" w:hAnsiTheme="minorHAnsi"/>
            <w:noProof/>
            <w:color w:val="000000" w:themeColor="text1"/>
          </w:rPr>
          <w:delText>6.5</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Oauth Client (various)</w:delText>
        </w:r>
        <w:r w:rsidRPr="008A10DD" w:rsidDel="0007758D">
          <w:rPr>
            <w:rFonts w:asciiTheme="minorHAnsi" w:hAnsiTheme="minorHAnsi"/>
            <w:noProof/>
          </w:rPr>
          <w:tab/>
          <w:delText>23</w:delText>
        </w:r>
      </w:del>
    </w:p>
    <w:p w14:paraId="1D00234A" w14:textId="77777777" w:rsidR="008A10DD" w:rsidRPr="008A10DD" w:rsidDel="0007758D" w:rsidRDefault="008A10DD">
      <w:pPr>
        <w:pStyle w:val="TOC1"/>
        <w:rPr>
          <w:del w:id="237" w:author="Barry O'Donohoe" w:date="2018-01-05T10:15:00Z"/>
          <w:rFonts w:asciiTheme="minorHAnsi" w:eastAsiaTheme="minorEastAsia" w:hAnsiTheme="minorHAnsi" w:cstheme="minorBidi"/>
          <w:b w:val="0"/>
          <w:caps w:val="0"/>
          <w:noProof/>
        </w:rPr>
      </w:pPr>
      <w:del w:id="238" w:author="Barry O'Donohoe" w:date="2018-01-05T10:15:00Z">
        <w:r w:rsidRPr="008A10DD" w:rsidDel="0007758D">
          <w:rPr>
            <w:rFonts w:asciiTheme="minorHAnsi" w:hAnsiTheme="minorHAnsi"/>
            <w:noProof/>
          </w:rPr>
          <w:delText>7</w:delText>
        </w:r>
        <w:r w:rsidRPr="008A10DD" w:rsidDel="0007758D">
          <w:rPr>
            <w:rFonts w:asciiTheme="minorHAnsi" w:eastAsiaTheme="minorEastAsia" w:hAnsiTheme="minorHAnsi" w:cstheme="minorBidi"/>
            <w:b w:val="0"/>
            <w:caps w:val="0"/>
            <w:noProof/>
          </w:rPr>
          <w:tab/>
        </w:r>
        <w:r w:rsidRPr="008A10DD" w:rsidDel="0007758D">
          <w:rPr>
            <w:rFonts w:asciiTheme="minorHAnsi" w:hAnsiTheme="minorHAnsi"/>
            <w:noProof/>
          </w:rPr>
          <w:delText>Appendix</w:delText>
        </w:r>
        <w:r w:rsidRPr="008A10DD" w:rsidDel="0007758D">
          <w:rPr>
            <w:rFonts w:asciiTheme="minorHAnsi" w:hAnsiTheme="minorHAnsi"/>
            <w:noProof/>
          </w:rPr>
          <w:tab/>
          <w:delText>24</w:delText>
        </w:r>
      </w:del>
    </w:p>
    <w:p w14:paraId="29567D17" w14:textId="77777777" w:rsidR="008A10DD" w:rsidRPr="008A10DD" w:rsidDel="0007758D" w:rsidRDefault="008A10DD">
      <w:pPr>
        <w:pStyle w:val="TOC2"/>
        <w:rPr>
          <w:del w:id="239" w:author="Barry O'Donohoe" w:date="2018-01-05T10:15:00Z"/>
          <w:rFonts w:asciiTheme="minorHAnsi" w:eastAsiaTheme="minorEastAsia" w:hAnsiTheme="minorHAnsi" w:cstheme="minorBidi"/>
          <w:b w:val="0"/>
          <w:noProof/>
        </w:rPr>
      </w:pPr>
      <w:del w:id="240" w:author="Barry O'Donohoe" w:date="2018-01-05T10:15:00Z">
        <w:r w:rsidRPr="008A10DD" w:rsidDel="0007758D">
          <w:rPr>
            <w:rFonts w:asciiTheme="minorHAnsi" w:hAnsiTheme="minorHAnsi"/>
            <w:noProof/>
            <w:color w:val="000000" w:themeColor="text1"/>
          </w:rPr>
          <w:delText>7.1</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PIngfederate endpoints</w:delText>
        </w:r>
        <w:r w:rsidRPr="008A10DD" w:rsidDel="0007758D">
          <w:rPr>
            <w:rFonts w:asciiTheme="minorHAnsi" w:hAnsiTheme="minorHAnsi"/>
            <w:noProof/>
          </w:rPr>
          <w:tab/>
          <w:delText>24</w:delText>
        </w:r>
      </w:del>
    </w:p>
    <w:p w14:paraId="76099F76" w14:textId="77777777" w:rsidR="008A10DD" w:rsidRPr="008A10DD" w:rsidDel="0007758D" w:rsidRDefault="008A10DD">
      <w:pPr>
        <w:pStyle w:val="TOC1"/>
        <w:rPr>
          <w:del w:id="241" w:author="Barry O'Donohoe" w:date="2018-01-05T10:15:00Z"/>
          <w:rFonts w:asciiTheme="minorHAnsi" w:eastAsiaTheme="minorEastAsia" w:hAnsiTheme="minorHAnsi" w:cstheme="minorBidi"/>
          <w:b w:val="0"/>
          <w:caps w:val="0"/>
          <w:noProof/>
        </w:rPr>
      </w:pPr>
      <w:del w:id="242" w:author="Barry O'Donohoe" w:date="2018-01-05T10:15:00Z">
        <w:r w:rsidRPr="008A10DD" w:rsidDel="0007758D">
          <w:rPr>
            <w:rFonts w:asciiTheme="minorHAnsi" w:hAnsiTheme="minorHAnsi" w:cstheme="minorHAnsi"/>
            <w:noProof/>
          </w:rPr>
          <w:delText>8</w:delText>
        </w:r>
        <w:r w:rsidRPr="008A10DD" w:rsidDel="0007758D">
          <w:rPr>
            <w:rFonts w:asciiTheme="minorHAnsi" w:eastAsiaTheme="minorEastAsia" w:hAnsiTheme="minorHAnsi" w:cstheme="minorBidi"/>
            <w:b w:val="0"/>
            <w:caps w:val="0"/>
            <w:noProof/>
          </w:rPr>
          <w:tab/>
        </w:r>
        <w:r w:rsidRPr="008A10DD" w:rsidDel="0007758D">
          <w:rPr>
            <w:rFonts w:asciiTheme="minorHAnsi" w:hAnsiTheme="minorHAnsi" w:cstheme="minorHAnsi"/>
            <w:noProof/>
          </w:rPr>
          <w:delText>Definitions, Acronyms and Abbreviations</w:delText>
        </w:r>
        <w:r w:rsidRPr="008A10DD" w:rsidDel="0007758D">
          <w:rPr>
            <w:rFonts w:asciiTheme="minorHAnsi" w:hAnsiTheme="minorHAnsi"/>
            <w:noProof/>
          </w:rPr>
          <w:tab/>
          <w:delText>29</w:delText>
        </w:r>
      </w:del>
    </w:p>
    <w:p w14:paraId="6A377657" w14:textId="77777777" w:rsidR="008A10DD" w:rsidRPr="008A10DD" w:rsidDel="0007758D" w:rsidRDefault="008A10DD">
      <w:pPr>
        <w:pStyle w:val="TOC2"/>
        <w:rPr>
          <w:del w:id="243" w:author="Barry O'Donohoe" w:date="2018-01-05T10:15:00Z"/>
          <w:rFonts w:asciiTheme="minorHAnsi" w:eastAsiaTheme="minorEastAsia" w:hAnsiTheme="minorHAnsi" w:cstheme="minorBidi"/>
          <w:b w:val="0"/>
          <w:noProof/>
        </w:rPr>
      </w:pPr>
      <w:del w:id="244" w:author="Barry O'Donohoe" w:date="2018-01-05T10:15:00Z">
        <w:r w:rsidRPr="008A10DD" w:rsidDel="0007758D">
          <w:rPr>
            <w:rFonts w:asciiTheme="minorHAnsi" w:hAnsiTheme="minorHAnsi"/>
            <w:noProof/>
            <w:color w:val="000000" w:themeColor="text1"/>
          </w:rPr>
          <w:delText>8.1</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PSD2 Glossary</w:delText>
        </w:r>
        <w:r w:rsidRPr="008A10DD" w:rsidDel="0007758D">
          <w:rPr>
            <w:rFonts w:asciiTheme="minorHAnsi" w:hAnsiTheme="minorHAnsi"/>
            <w:noProof/>
          </w:rPr>
          <w:tab/>
          <w:delText>29</w:delText>
        </w:r>
      </w:del>
    </w:p>
    <w:p w14:paraId="6CC3C6D6" w14:textId="77777777" w:rsidR="008A10DD" w:rsidRPr="008A10DD" w:rsidDel="0007758D" w:rsidRDefault="008A10DD">
      <w:pPr>
        <w:pStyle w:val="TOC2"/>
        <w:rPr>
          <w:del w:id="245" w:author="Barry O'Donohoe" w:date="2018-01-05T10:15:00Z"/>
          <w:rFonts w:asciiTheme="minorHAnsi" w:eastAsiaTheme="minorEastAsia" w:hAnsiTheme="minorHAnsi" w:cstheme="minorBidi"/>
          <w:b w:val="0"/>
          <w:noProof/>
        </w:rPr>
      </w:pPr>
      <w:del w:id="246" w:author="Barry O'Donohoe" w:date="2018-01-05T10:15:00Z">
        <w:r w:rsidRPr="008A10DD" w:rsidDel="0007758D">
          <w:rPr>
            <w:rFonts w:asciiTheme="minorHAnsi" w:hAnsiTheme="minorHAnsi"/>
            <w:noProof/>
            <w:color w:val="000000" w:themeColor="text1"/>
          </w:rPr>
          <w:delText>8.2</w:delText>
        </w:r>
        <w:r w:rsidRPr="008A10DD" w:rsidDel="0007758D">
          <w:rPr>
            <w:rFonts w:asciiTheme="minorHAnsi" w:eastAsiaTheme="minorEastAsia" w:hAnsiTheme="minorHAnsi" w:cstheme="minorBidi"/>
            <w:b w:val="0"/>
            <w:noProof/>
          </w:rPr>
          <w:tab/>
        </w:r>
        <w:r w:rsidRPr="008A10DD" w:rsidDel="0007758D">
          <w:rPr>
            <w:rFonts w:asciiTheme="minorHAnsi" w:hAnsiTheme="minorHAnsi"/>
            <w:noProof/>
          </w:rPr>
          <w:delText>References</w:delText>
        </w:r>
        <w:r w:rsidRPr="008A10DD" w:rsidDel="0007758D">
          <w:rPr>
            <w:rFonts w:asciiTheme="minorHAnsi" w:hAnsiTheme="minorHAnsi"/>
            <w:noProof/>
          </w:rPr>
          <w:tab/>
          <w:delText>29</w:delText>
        </w:r>
      </w:del>
    </w:p>
    <w:p w14:paraId="37B12FEF" w14:textId="77777777" w:rsidR="005D767A" w:rsidRPr="000D31DF" w:rsidRDefault="005D767A" w:rsidP="005D767A">
      <w:pPr>
        <w:jc w:val="center"/>
        <w:rPr>
          <w:rFonts w:asciiTheme="minorHAnsi" w:hAnsiTheme="minorHAnsi"/>
        </w:rPr>
      </w:pPr>
      <w:r w:rsidRPr="008A10DD">
        <w:rPr>
          <w:rFonts w:asciiTheme="minorHAnsi" w:hAnsiTheme="minorHAnsi"/>
          <w:b/>
          <w:sz w:val="28"/>
        </w:rPr>
        <w:fldChar w:fldCharType="end"/>
      </w:r>
    </w:p>
    <w:p w14:paraId="2388B0C7" w14:textId="77777777" w:rsidR="005D767A" w:rsidRPr="00854841" w:rsidRDefault="005D767A" w:rsidP="005D767A">
      <w:pPr>
        <w:pStyle w:val="TOC1"/>
        <w:rPr>
          <w:rFonts w:asciiTheme="minorHAnsi" w:hAnsiTheme="minorHAnsi"/>
        </w:rPr>
        <w:sectPr w:rsidR="005D767A" w:rsidRPr="00854841" w:rsidSect="00785564">
          <w:headerReference w:type="even" r:id="rId12"/>
          <w:headerReference w:type="default" r:id="rId13"/>
          <w:footerReference w:type="even" r:id="rId14"/>
          <w:footerReference w:type="default" r:id="rId15"/>
          <w:headerReference w:type="first" r:id="rId16"/>
          <w:footerReference w:type="first" r:id="rId17"/>
          <w:pgSz w:w="11907" w:h="16840" w:code="9"/>
          <w:pgMar w:top="720" w:right="720" w:bottom="720" w:left="720" w:header="510" w:footer="567" w:gutter="0"/>
          <w:pgNumType w:start="1"/>
          <w:cols w:space="720"/>
          <w:docGrid w:linePitch="326"/>
        </w:sectPr>
      </w:pPr>
    </w:p>
    <w:p w14:paraId="4DF28AAC" w14:textId="6B1A3B3F" w:rsidR="005D767A" w:rsidRPr="00854841" w:rsidRDefault="005D767A" w:rsidP="005D767A">
      <w:pPr>
        <w:pStyle w:val="Heading1"/>
      </w:pPr>
      <w:bookmarkStart w:id="247" w:name="_Toc502910666"/>
      <w:bookmarkStart w:id="248" w:name="_Toc329071011"/>
      <w:bookmarkStart w:id="249" w:name="_Ref324734354"/>
      <w:bookmarkStart w:id="250" w:name="_Ref324734415"/>
      <w:bookmarkStart w:id="251" w:name="_Toc382804024"/>
      <w:r w:rsidRPr="00854841">
        <w:lastRenderedPageBreak/>
        <w:t>Preface</w:t>
      </w:r>
      <w:bookmarkEnd w:id="247"/>
    </w:p>
    <w:p w14:paraId="6CBED427" w14:textId="468097E5" w:rsidR="005D767A" w:rsidRPr="00A43153" w:rsidRDefault="005D767A" w:rsidP="005D767A">
      <w:pPr>
        <w:pStyle w:val="Heading2"/>
        <w:rPr>
          <w:rFonts w:ascii="Calibri" w:hAnsi="Calibri"/>
        </w:rPr>
      </w:pPr>
      <w:bookmarkStart w:id="252" w:name="_Toc502116515"/>
      <w:bookmarkStart w:id="253" w:name="_Toc502128729"/>
      <w:bookmarkStart w:id="254" w:name="_Toc502910667"/>
      <w:r w:rsidRPr="00A43153">
        <w:rPr>
          <w:rFonts w:ascii="Calibri" w:hAnsi="Calibri"/>
        </w:rPr>
        <w:t>Purpose of this document</w:t>
      </w:r>
      <w:bookmarkEnd w:id="252"/>
      <w:bookmarkEnd w:id="253"/>
      <w:bookmarkEnd w:id="254"/>
    </w:p>
    <w:p w14:paraId="6CABCB6E" w14:textId="3D87F9FA" w:rsidR="002C096B" w:rsidRPr="00A43153" w:rsidRDefault="005D767A" w:rsidP="007E672B">
      <w:pPr>
        <w:pStyle w:val="Preface5"/>
        <w:numPr>
          <w:ilvl w:val="0"/>
          <w:numId w:val="0"/>
        </w:numPr>
        <w:spacing w:line="276" w:lineRule="auto"/>
        <w:rPr>
          <w:rFonts w:asciiTheme="minorHAnsi" w:hAnsiTheme="minorHAnsi"/>
          <w:i w:val="0"/>
          <w:sz w:val="22"/>
          <w:szCs w:val="22"/>
        </w:rPr>
      </w:pPr>
      <w:r w:rsidRPr="00A43153">
        <w:rPr>
          <w:rFonts w:asciiTheme="minorHAnsi" w:hAnsiTheme="minorHAnsi"/>
          <w:i w:val="0"/>
          <w:sz w:val="22"/>
          <w:szCs w:val="22"/>
        </w:rPr>
        <w:t xml:space="preserve">This document is a </w:t>
      </w:r>
      <w:r w:rsidR="007E672B">
        <w:rPr>
          <w:rFonts w:asciiTheme="minorHAnsi" w:hAnsiTheme="minorHAnsi"/>
          <w:i w:val="0"/>
          <w:sz w:val="22"/>
          <w:szCs w:val="22"/>
        </w:rPr>
        <w:t xml:space="preserve">Detailed Solution </w:t>
      </w:r>
      <w:r w:rsidR="002C096B" w:rsidRPr="00A43153">
        <w:rPr>
          <w:rFonts w:asciiTheme="minorHAnsi" w:hAnsiTheme="minorHAnsi"/>
          <w:i w:val="0"/>
          <w:sz w:val="22"/>
          <w:szCs w:val="22"/>
        </w:rPr>
        <w:t>Design Document</w:t>
      </w:r>
      <w:r w:rsidRPr="00A43153">
        <w:rPr>
          <w:rFonts w:asciiTheme="minorHAnsi" w:hAnsiTheme="minorHAnsi"/>
          <w:i w:val="0"/>
          <w:sz w:val="22"/>
          <w:szCs w:val="22"/>
        </w:rPr>
        <w:t xml:space="preserve"> </w:t>
      </w:r>
      <w:r w:rsidR="002C096B" w:rsidRPr="00A43153">
        <w:rPr>
          <w:rFonts w:asciiTheme="minorHAnsi" w:hAnsiTheme="minorHAnsi"/>
          <w:i w:val="0"/>
          <w:sz w:val="22"/>
          <w:szCs w:val="22"/>
        </w:rPr>
        <w:t>produced by external consultancy RAIDIAM for its client</w:t>
      </w:r>
      <w:r w:rsidR="007E672B">
        <w:rPr>
          <w:rFonts w:asciiTheme="minorHAnsi" w:hAnsiTheme="minorHAnsi"/>
          <w:i w:val="0"/>
          <w:sz w:val="22"/>
          <w:szCs w:val="22"/>
        </w:rPr>
        <w:t>s</w:t>
      </w:r>
      <w:r w:rsidR="002C096B" w:rsidRPr="00A43153">
        <w:rPr>
          <w:rFonts w:asciiTheme="minorHAnsi" w:hAnsiTheme="minorHAnsi"/>
          <w:i w:val="0"/>
          <w:sz w:val="22"/>
          <w:szCs w:val="22"/>
        </w:rPr>
        <w:t xml:space="preserve">, </w:t>
      </w:r>
      <w:r w:rsidR="007E672B">
        <w:rPr>
          <w:rFonts w:asciiTheme="minorHAnsi" w:hAnsiTheme="minorHAnsi"/>
          <w:i w:val="0"/>
          <w:sz w:val="22"/>
          <w:szCs w:val="22"/>
        </w:rPr>
        <w:t>Capgemini and the Bank of Ireland</w:t>
      </w:r>
      <w:r w:rsidRPr="00A43153">
        <w:rPr>
          <w:rFonts w:asciiTheme="minorHAnsi" w:hAnsiTheme="minorHAnsi"/>
          <w:i w:val="0"/>
          <w:sz w:val="22"/>
          <w:szCs w:val="22"/>
        </w:rPr>
        <w:t xml:space="preserve">. </w:t>
      </w:r>
      <w:r w:rsidR="002C096B" w:rsidRPr="00A43153">
        <w:rPr>
          <w:rFonts w:asciiTheme="minorHAnsi" w:hAnsiTheme="minorHAnsi"/>
          <w:i w:val="0"/>
          <w:sz w:val="22"/>
          <w:szCs w:val="22"/>
        </w:rPr>
        <w:t>This design specifies detailed component level information covering commercial software compon</w:t>
      </w:r>
      <w:r w:rsidR="007E672B">
        <w:rPr>
          <w:rFonts w:asciiTheme="minorHAnsi" w:hAnsiTheme="minorHAnsi"/>
          <w:i w:val="0"/>
          <w:sz w:val="22"/>
          <w:szCs w:val="22"/>
        </w:rPr>
        <w:t>ents sourced from Ping Identity and its direct integrations to sub-system components.</w:t>
      </w:r>
    </w:p>
    <w:p w14:paraId="4FE59E95" w14:textId="19C63394" w:rsidR="005D767A" w:rsidRPr="00A43153" w:rsidRDefault="005D767A" w:rsidP="007E672B">
      <w:pPr>
        <w:pStyle w:val="Preface5"/>
        <w:numPr>
          <w:ilvl w:val="0"/>
          <w:numId w:val="0"/>
        </w:numPr>
        <w:spacing w:line="276" w:lineRule="auto"/>
        <w:ind w:hanging="720"/>
        <w:jc w:val="both"/>
        <w:rPr>
          <w:rFonts w:asciiTheme="minorHAnsi" w:hAnsiTheme="minorHAnsi"/>
          <w:i w:val="0"/>
          <w:sz w:val="22"/>
          <w:szCs w:val="22"/>
        </w:rPr>
      </w:pPr>
      <w:r w:rsidRPr="00A43153">
        <w:rPr>
          <w:rFonts w:asciiTheme="minorHAnsi" w:hAnsiTheme="minorHAnsi"/>
          <w:i w:val="0"/>
          <w:sz w:val="22"/>
          <w:szCs w:val="22"/>
        </w:rPr>
        <w:tab/>
      </w:r>
      <w:r w:rsidR="00382C44" w:rsidRPr="00A43153">
        <w:rPr>
          <w:rFonts w:asciiTheme="minorHAnsi" w:hAnsiTheme="minorHAnsi"/>
          <w:i w:val="0"/>
          <w:sz w:val="22"/>
          <w:szCs w:val="22"/>
        </w:rPr>
        <w:t>This design shall be used to inform detailed infrastr</w:t>
      </w:r>
      <w:r w:rsidRPr="00A43153">
        <w:rPr>
          <w:rFonts w:asciiTheme="minorHAnsi" w:hAnsiTheme="minorHAnsi"/>
          <w:i w:val="0"/>
          <w:sz w:val="22"/>
          <w:szCs w:val="22"/>
        </w:rPr>
        <w:t xml:space="preserve">ucture design specification and </w:t>
      </w:r>
      <w:r w:rsidR="00382C44" w:rsidRPr="00A43153">
        <w:rPr>
          <w:rFonts w:asciiTheme="minorHAnsi" w:hAnsiTheme="minorHAnsi"/>
          <w:i w:val="0"/>
          <w:sz w:val="22"/>
          <w:szCs w:val="22"/>
        </w:rPr>
        <w:t xml:space="preserve">associated installation and configuration tasks in the target hosting environment. It shall be updated as necessary during the implementation phase to take account of any changes such that it becomes the definitive </w:t>
      </w:r>
      <w:r w:rsidR="004B282A">
        <w:rPr>
          <w:rFonts w:asciiTheme="minorHAnsi" w:hAnsiTheme="minorHAnsi"/>
          <w:i w:val="0"/>
          <w:sz w:val="22"/>
          <w:szCs w:val="22"/>
        </w:rPr>
        <w:t>system reference point</w:t>
      </w:r>
      <w:r w:rsidR="00382C44" w:rsidRPr="00A43153">
        <w:rPr>
          <w:rFonts w:asciiTheme="minorHAnsi" w:hAnsiTheme="minorHAnsi"/>
          <w:i w:val="0"/>
          <w:sz w:val="22"/>
          <w:szCs w:val="22"/>
        </w:rPr>
        <w:t xml:space="preserve"> for all detailed component design </w:t>
      </w:r>
      <w:r w:rsidR="002C096B" w:rsidRPr="00A43153">
        <w:rPr>
          <w:rFonts w:asciiTheme="minorHAnsi" w:hAnsiTheme="minorHAnsi"/>
          <w:i w:val="0"/>
          <w:sz w:val="22"/>
          <w:szCs w:val="22"/>
        </w:rPr>
        <w:t>information</w:t>
      </w:r>
      <w:bookmarkStart w:id="255" w:name="_Toc502116516"/>
      <w:bookmarkStart w:id="256" w:name="_Toc502128730"/>
      <w:bookmarkStart w:id="257" w:name="_Toc489699526"/>
      <w:bookmarkStart w:id="258" w:name="_Toc490463821"/>
      <w:bookmarkStart w:id="259" w:name="_Toc497459894"/>
      <w:bookmarkStart w:id="260" w:name="_Toc502116517"/>
      <w:bookmarkStart w:id="261" w:name="_Toc502128731"/>
      <w:bookmarkEnd w:id="255"/>
      <w:bookmarkEnd w:id="256"/>
      <w:r w:rsidR="004B282A">
        <w:rPr>
          <w:rFonts w:asciiTheme="minorHAnsi" w:hAnsiTheme="minorHAnsi"/>
          <w:i w:val="0"/>
          <w:sz w:val="22"/>
          <w:szCs w:val="22"/>
        </w:rPr>
        <w:t xml:space="preserve"> related to the Ping Identity component</w:t>
      </w:r>
      <w:r w:rsidR="003B1F2D">
        <w:rPr>
          <w:rFonts w:asciiTheme="minorHAnsi" w:hAnsiTheme="minorHAnsi"/>
          <w:i w:val="0"/>
          <w:sz w:val="22"/>
          <w:szCs w:val="22"/>
        </w:rPr>
        <w:t xml:space="preserve"> and its direct integrations</w:t>
      </w:r>
      <w:r w:rsidR="004B282A">
        <w:rPr>
          <w:rFonts w:asciiTheme="minorHAnsi" w:hAnsiTheme="minorHAnsi"/>
          <w:i w:val="0"/>
          <w:sz w:val="22"/>
          <w:szCs w:val="22"/>
        </w:rPr>
        <w:t>.</w:t>
      </w:r>
    </w:p>
    <w:p w14:paraId="782515BF" w14:textId="77777777" w:rsidR="007E672B" w:rsidRPr="007E672B" w:rsidRDefault="007E672B" w:rsidP="007E672B">
      <w:pPr>
        <w:pStyle w:val="Heading2"/>
        <w:rPr>
          <w:rFonts w:ascii="Calibri" w:hAnsi="Calibri"/>
        </w:rPr>
      </w:pPr>
      <w:bookmarkStart w:id="262" w:name="_Toc502910668"/>
      <w:r w:rsidRPr="007E672B">
        <w:rPr>
          <w:rFonts w:ascii="Calibri" w:hAnsi="Calibri"/>
        </w:rPr>
        <w:t>Objectives and Scope</w:t>
      </w:r>
      <w:bookmarkEnd w:id="262"/>
    </w:p>
    <w:p w14:paraId="7448467E" w14:textId="648D4390" w:rsidR="007E672B" w:rsidRDefault="003B1F2D" w:rsidP="007E672B">
      <w:pPr>
        <w:spacing w:line="276" w:lineRule="auto"/>
        <w:rPr>
          <w:rFonts w:asciiTheme="minorHAnsi" w:hAnsiTheme="minorHAnsi" w:cstheme="minorHAnsi"/>
          <w:sz w:val="22"/>
        </w:rPr>
      </w:pPr>
      <w:r>
        <w:rPr>
          <w:rFonts w:asciiTheme="minorHAnsi" w:hAnsiTheme="minorHAnsi" w:cstheme="minorHAnsi"/>
          <w:sz w:val="22"/>
        </w:rPr>
        <w:t xml:space="preserve">This document shall describe </w:t>
      </w:r>
      <w:r w:rsidR="007E672B" w:rsidRPr="007E672B">
        <w:rPr>
          <w:rFonts w:asciiTheme="minorHAnsi" w:hAnsiTheme="minorHAnsi" w:cstheme="minorHAnsi"/>
          <w:sz w:val="22"/>
        </w:rPr>
        <w:t xml:space="preserve">the detailed design for </w:t>
      </w:r>
      <w:r>
        <w:rPr>
          <w:rFonts w:asciiTheme="minorHAnsi" w:hAnsiTheme="minorHAnsi" w:cstheme="minorHAnsi"/>
          <w:sz w:val="22"/>
        </w:rPr>
        <w:t>PingFederate acting as an OpenID Provider (OP) as part of the Capgemini Platform to achieve compliance with the Open Banking Security Profile and related standards</w:t>
      </w:r>
      <w:r w:rsidR="007E672B" w:rsidRPr="007E672B">
        <w:rPr>
          <w:rFonts w:asciiTheme="minorHAnsi" w:hAnsiTheme="minorHAnsi" w:cstheme="minorHAnsi"/>
          <w:sz w:val="22"/>
        </w:rPr>
        <w:t>.</w:t>
      </w:r>
      <w:ins w:id="263" w:author="Barry O'Donohoe" w:date="2018-02-05T09:41:00Z">
        <w:r w:rsidR="005626BD">
          <w:rPr>
            <w:rFonts w:asciiTheme="minorHAnsi" w:hAnsiTheme="minorHAnsi" w:cstheme="minorHAnsi"/>
            <w:sz w:val="22"/>
          </w:rPr>
          <w:t xml:space="preserve"> In addition it will address the compliance to the Open Banking Security Profile and the Financial API (FAPI) conformance standards on which it is based.</w:t>
        </w:r>
      </w:ins>
      <w:r w:rsidR="007E672B" w:rsidRPr="007E672B">
        <w:rPr>
          <w:rFonts w:asciiTheme="minorHAnsi" w:hAnsiTheme="minorHAnsi" w:cstheme="minorHAnsi"/>
          <w:sz w:val="22"/>
        </w:rPr>
        <w:t xml:space="preserve"> It describes in a complete and consistent way how the physical (deployable) components interact to realise the requirements </w:t>
      </w:r>
      <w:r>
        <w:rPr>
          <w:rFonts w:asciiTheme="minorHAnsi" w:hAnsiTheme="minorHAnsi" w:cstheme="minorHAnsi"/>
          <w:sz w:val="22"/>
        </w:rPr>
        <w:t xml:space="preserve">including a </w:t>
      </w:r>
      <w:r w:rsidR="007E672B" w:rsidRPr="007E672B">
        <w:rPr>
          <w:rFonts w:asciiTheme="minorHAnsi" w:hAnsiTheme="minorHAnsi" w:cstheme="minorHAnsi"/>
          <w:sz w:val="22"/>
        </w:rPr>
        <w:t>complete description of the physical elements that will be deployed into the live</w:t>
      </w:r>
      <w:r w:rsidR="00D14EED">
        <w:rPr>
          <w:rFonts w:asciiTheme="minorHAnsi" w:hAnsiTheme="minorHAnsi" w:cstheme="minorHAnsi"/>
          <w:sz w:val="22"/>
        </w:rPr>
        <w:t xml:space="preserve"> environment for the component.</w:t>
      </w:r>
    </w:p>
    <w:p w14:paraId="41D132DC" w14:textId="739AF0D0" w:rsidR="009E2CDC" w:rsidRPr="009E2CDC" w:rsidRDefault="009E2CDC" w:rsidP="009E2CDC">
      <w:pPr>
        <w:spacing w:line="276" w:lineRule="auto"/>
        <w:ind w:left="1440"/>
        <w:jc w:val="both"/>
        <w:rPr>
          <w:rFonts w:asciiTheme="minorHAnsi" w:hAnsiTheme="minorHAnsi" w:cstheme="minorHAnsi"/>
          <w:sz w:val="22"/>
          <w:lang w:val="en"/>
        </w:rPr>
      </w:pPr>
      <w:r w:rsidRPr="009E2CDC">
        <w:rPr>
          <w:rFonts w:asciiTheme="minorHAnsi" w:hAnsiTheme="minorHAnsi" w:cstheme="minorHAnsi"/>
          <w:b/>
          <w:sz w:val="22"/>
          <w:lang w:val="en"/>
        </w:rPr>
        <w:t xml:space="preserve">The </w:t>
      </w:r>
      <w:r w:rsidR="00D14EED">
        <w:rPr>
          <w:rFonts w:asciiTheme="minorHAnsi" w:hAnsiTheme="minorHAnsi" w:cstheme="minorHAnsi"/>
          <w:b/>
          <w:sz w:val="22"/>
          <w:lang w:val="en"/>
        </w:rPr>
        <w:t>design</w:t>
      </w:r>
      <w:r w:rsidR="003C68AC">
        <w:rPr>
          <w:rFonts w:asciiTheme="minorHAnsi" w:hAnsiTheme="minorHAnsi" w:cstheme="minorHAnsi"/>
          <w:b/>
          <w:sz w:val="22"/>
          <w:lang w:val="en"/>
        </w:rPr>
        <w:t xml:space="preserve"> </w:t>
      </w:r>
      <w:r w:rsidRPr="009E2CDC">
        <w:rPr>
          <w:rFonts w:asciiTheme="minorHAnsi" w:hAnsiTheme="minorHAnsi" w:cstheme="minorHAnsi"/>
          <w:b/>
          <w:sz w:val="22"/>
          <w:lang w:val="en"/>
        </w:rPr>
        <w:t xml:space="preserve">is comprised of six viewpoints as indicated in </w:t>
      </w:r>
      <w:r>
        <w:rPr>
          <w:rFonts w:asciiTheme="minorHAnsi" w:hAnsiTheme="minorHAnsi" w:cstheme="minorHAnsi"/>
          <w:b/>
          <w:sz w:val="22"/>
          <w:lang w:val="en"/>
        </w:rPr>
        <w:t>table below</w:t>
      </w:r>
    </w:p>
    <w:p w14:paraId="1198F82B" w14:textId="1B6D64AA" w:rsidR="009E2CDC" w:rsidRPr="009E2CDC" w:rsidRDefault="009E2CDC" w:rsidP="009E2CDC">
      <w:pPr>
        <w:spacing w:line="276" w:lineRule="auto"/>
        <w:ind w:left="1440"/>
        <w:jc w:val="both"/>
        <w:rPr>
          <w:rFonts w:asciiTheme="minorHAnsi" w:hAnsiTheme="minorHAnsi" w:cstheme="minorHAnsi"/>
          <w:sz w:val="22"/>
          <w:lang w:val="en"/>
        </w:rPr>
      </w:pPr>
    </w:p>
    <w:tbl>
      <w:tblPr>
        <w:tblW w:w="0" w:type="auto"/>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6"/>
        <w:gridCol w:w="6607"/>
      </w:tblGrid>
      <w:tr w:rsidR="009E2CDC" w:rsidRPr="009E2CDC" w14:paraId="3A4474AD" w14:textId="77777777" w:rsidTr="009E2CDC">
        <w:trPr>
          <w:cantSplit/>
          <w:tblHeader/>
        </w:trPr>
        <w:tc>
          <w:tcPr>
            <w:tcW w:w="1526" w:type="dxa"/>
            <w:shd w:val="clear" w:color="auto" w:fill="000000"/>
          </w:tcPr>
          <w:p w14:paraId="34753FB8"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Viewpoint</w:t>
            </w:r>
          </w:p>
        </w:tc>
        <w:tc>
          <w:tcPr>
            <w:tcW w:w="6607" w:type="dxa"/>
            <w:shd w:val="clear" w:color="auto" w:fill="000000"/>
          </w:tcPr>
          <w:p w14:paraId="111A553B"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Description</w:t>
            </w:r>
          </w:p>
        </w:tc>
      </w:tr>
      <w:tr w:rsidR="009E2CDC" w:rsidRPr="009E2CDC" w14:paraId="4CBD06E0" w14:textId="77777777" w:rsidTr="009E2CDC">
        <w:tc>
          <w:tcPr>
            <w:tcW w:w="1526" w:type="dxa"/>
            <w:shd w:val="clear" w:color="auto" w:fill="auto"/>
          </w:tcPr>
          <w:p w14:paraId="6F3CEC2F"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Functional</w:t>
            </w:r>
          </w:p>
        </w:tc>
        <w:tc>
          <w:tcPr>
            <w:tcW w:w="6607" w:type="dxa"/>
            <w:shd w:val="clear" w:color="auto" w:fill="auto"/>
          </w:tcPr>
          <w:p w14:paraId="0F3DB107"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The physical functional elements, their responsibilities, the interfaces they expose, and the interactions between them. This viewpoint demonstrates how the Sub-system actually performs the functions required of it.</w:t>
            </w:r>
          </w:p>
        </w:tc>
      </w:tr>
      <w:tr w:rsidR="009E2CDC" w:rsidRPr="009E2CDC" w14:paraId="70B7B411" w14:textId="77777777" w:rsidTr="009E2CDC">
        <w:tc>
          <w:tcPr>
            <w:tcW w:w="1526" w:type="dxa"/>
            <w:shd w:val="clear" w:color="auto" w:fill="auto"/>
          </w:tcPr>
          <w:p w14:paraId="0ABD9519"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Information</w:t>
            </w:r>
          </w:p>
        </w:tc>
        <w:tc>
          <w:tcPr>
            <w:tcW w:w="6607" w:type="dxa"/>
            <w:shd w:val="clear" w:color="auto" w:fill="auto"/>
          </w:tcPr>
          <w:p w14:paraId="260D8BC4"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How the Sub-system will store, manipulate, manage, and distribute information.</w:t>
            </w:r>
          </w:p>
        </w:tc>
      </w:tr>
      <w:tr w:rsidR="009E2CDC" w:rsidRPr="009E2CDC" w14:paraId="17D3B0F1" w14:textId="77777777" w:rsidTr="009E2CDC">
        <w:tc>
          <w:tcPr>
            <w:tcW w:w="1526" w:type="dxa"/>
            <w:shd w:val="clear" w:color="auto" w:fill="auto"/>
          </w:tcPr>
          <w:p w14:paraId="5283F685"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Concurrency</w:t>
            </w:r>
          </w:p>
        </w:tc>
        <w:tc>
          <w:tcPr>
            <w:tcW w:w="6607" w:type="dxa"/>
            <w:shd w:val="clear" w:color="auto" w:fill="auto"/>
          </w:tcPr>
          <w:p w14:paraId="2B954062"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How the Sub-system handles any required concurrency and state-related structure and constraints. The parts of the Sub-system that are required to run at the same time and how this is controlled will be included in this viewpoint through the use of process and state models.</w:t>
            </w:r>
          </w:p>
        </w:tc>
      </w:tr>
      <w:tr w:rsidR="009E2CDC" w:rsidRPr="009E2CDC" w14:paraId="60590080" w14:textId="77777777" w:rsidTr="009E2CDC">
        <w:tc>
          <w:tcPr>
            <w:tcW w:w="1526" w:type="dxa"/>
            <w:shd w:val="clear" w:color="auto" w:fill="auto"/>
          </w:tcPr>
          <w:p w14:paraId="2F37D003"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Development</w:t>
            </w:r>
          </w:p>
        </w:tc>
        <w:tc>
          <w:tcPr>
            <w:tcW w:w="6607" w:type="dxa"/>
            <w:shd w:val="clear" w:color="auto" w:fill="auto"/>
          </w:tcPr>
          <w:p w14:paraId="0B33E15A" w14:textId="0AB8EE4F" w:rsidR="009E2CDC" w:rsidRPr="009E2CDC" w:rsidRDefault="009E2CDC" w:rsidP="003C68A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Describes the build and configuration management of deliverables, system-wide design constraints, and system-wide standards to ensure technical integrity of the Sub-system.</w:t>
            </w:r>
          </w:p>
        </w:tc>
      </w:tr>
      <w:tr w:rsidR="009E2CDC" w:rsidRPr="009E2CDC" w14:paraId="0F6111C7" w14:textId="77777777" w:rsidTr="009E2CDC">
        <w:tc>
          <w:tcPr>
            <w:tcW w:w="1526" w:type="dxa"/>
            <w:shd w:val="clear" w:color="auto" w:fill="auto"/>
          </w:tcPr>
          <w:p w14:paraId="5175214A"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Deployment</w:t>
            </w:r>
          </w:p>
        </w:tc>
        <w:tc>
          <w:tcPr>
            <w:tcW w:w="6607" w:type="dxa"/>
            <w:shd w:val="clear" w:color="auto" w:fill="auto"/>
          </w:tcPr>
          <w:p w14:paraId="158AF837"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Defines the logical deployment environment in which the Sub-system is intended to run, including the hardware environment the Sub-system needs (e.g., processing nodes, network interconnections, and disk storage facilities), the technical environment requirements for each node (or node type) in the Sub-system, and the mapping of software elements to the runtime environment that will execute them.</w:t>
            </w:r>
          </w:p>
        </w:tc>
      </w:tr>
      <w:tr w:rsidR="009E2CDC" w:rsidRPr="009E2CDC" w14:paraId="27FB9965" w14:textId="77777777" w:rsidTr="009E2CDC">
        <w:tc>
          <w:tcPr>
            <w:tcW w:w="1526" w:type="dxa"/>
            <w:shd w:val="clear" w:color="auto" w:fill="auto"/>
          </w:tcPr>
          <w:p w14:paraId="19F3B0D3" w14:textId="77777777" w:rsidR="009E2CDC" w:rsidRPr="009E2CDC" w:rsidRDefault="009E2CDC" w:rsidP="009E2CDC">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Operational.</w:t>
            </w:r>
          </w:p>
        </w:tc>
        <w:tc>
          <w:tcPr>
            <w:tcW w:w="6607" w:type="dxa"/>
            <w:shd w:val="clear" w:color="auto" w:fill="auto"/>
          </w:tcPr>
          <w:p w14:paraId="34D3449A" w14:textId="2418EA9B" w:rsidR="009E2CDC" w:rsidRPr="009E2CDC" w:rsidRDefault="009E2CDC" w:rsidP="00D14EED">
            <w:pPr>
              <w:spacing w:line="276" w:lineRule="auto"/>
              <w:jc w:val="both"/>
              <w:rPr>
                <w:rFonts w:asciiTheme="minorHAnsi" w:hAnsiTheme="minorHAnsi" w:cstheme="minorHAnsi"/>
                <w:sz w:val="22"/>
                <w:lang w:val="en"/>
              </w:rPr>
            </w:pPr>
            <w:r w:rsidRPr="009E2CDC">
              <w:rPr>
                <w:rFonts w:asciiTheme="minorHAnsi" w:hAnsiTheme="minorHAnsi" w:cstheme="minorHAnsi"/>
                <w:sz w:val="22"/>
                <w:lang w:val="en"/>
              </w:rPr>
              <w:t xml:space="preserve">Defines how the Sub-system can be controlled, managed and monitored. This viewpoint will fundamentally take </w:t>
            </w:r>
            <w:r w:rsidR="00D14EED">
              <w:rPr>
                <w:rFonts w:asciiTheme="minorHAnsi" w:hAnsiTheme="minorHAnsi" w:cstheme="minorHAnsi"/>
                <w:sz w:val="22"/>
                <w:lang w:val="en"/>
              </w:rPr>
              <w:t>into account the desired operating vision of the Capgemini API Platform team.</w:t>
            </w:r>
          </w:p>
        </w:tc>
      </w:tr>
    </w:tbl>
    <w:p w14:paraId="7A387C2C" w14:textId="77777777" w:rsidR="009E2CDC" w:rsidRPr="009E2CDC" w:rsidRDefault="009E2CDC" w:rsidP="009E2CDC">
      <w:pPr>
        <w:spacing w:line="276" w:lineRule="auto"/>
        <w:ind w:left="1440"/>
        <w:jc w:val="both"/>
        <w:rPr>
          <w:rFonts w:asciiTheme="minorHAnsi" w:hAnsiTheme="minorHAnsi" w:cstheme="minorHAnsi"/>
          <w:b/>
          <w:sz w:val="22"/>
        </w:rPr>
      </w:pPr>
      <w:bookmarkStart w:id="264" w:name="_Ref136838734"/>
    </w:p>
    <w:p w14:paraId="6400A4EF" w14:textId="77777777" w:rsidR="009E2CDC" w:rsidRPr="009E2CDC" w:rsidRDefault="009E2CDC" w:rsidP="003C68AC">
      <w:pPr>
        <w:spacing w:line="276" w:lineRule="auto"/>
        <w:ind w:left="2880" w:firstLine="720"/>
        <w:jc w:val="both"/>
        <w:rPr>
          <w:rFonts w:asciiTheme="minorHAnsi" w:hAnsiTheme="minorHAnsi" w:cstheme="minorHAnsi"/>
          <w:b/>
          <w:sz w:val="22"/>
          <w:lang w:val="en"/>
        </w:rPr>
      </w:pPr>
      <w:r w:rsidRPr="009E2CDC">
        <w:rPr>
          <w:rFonts w:asciiTheme="minorHAnsi" w:hAnsiTheme="minorHAnsi" w:cstheme="minorHAnsi"/>
          <w:b/>
          <w:sz w:val="22"/>
        </w:rPr>
        <w:lastRenderedPageBreak/>
        <w:t xml:space="preserve">Table </w:t>
      </w:r>
      <w:r w:rsidRPr="009E2CDC">
        <w:rPr>
          <w:rFonts w:asciiTheme="minorHAnsi" w:hAnsiTheme="minorHAnsi" w:cstheme="minorHAnsi"/>
          <w:b/>
          <w:sz w:val="22"/>
        </w:rPr>
        <w:fldChar w:fldCharType="begin"/>
      </w:r>
      <w:r w:rsidRPr="009E2CDC">
        <w:rPr>
          <w:rFonts w:asciiTheme="minorHAnsi" w:hAnsiTheme="minorHAnsi" w:cstheme="minorHAnsi"/>
          <w:b/>
          <w:sz w:val="22"/>
        </w:rPr>
        <w:instrText xml:space="preserve"> SEQ Table \* ARABIC </w:instrText>
      </w:r>
      <w:r w:rsidRPr="009E2CDC">
        <w:rPr>
          <w:rFonts w:asciiTheme="minorHAnsi" w:hAnsiTheme="minorHAnsi" w:cstheme="minorHAnsi"/>
          <w:b/>
          <w:sz w:val="22"/>
        </w:rPr>
        <w:fldChar w:fldCharType="separate"/>
      </w:r>
      <w:r w:rsidRPr="009E2CDC">
        <w:rPr>
          <w:rFonts w:asciiTheme="minorHAnsi" w:hAnsiTheme="minorHAnsi" w:cstheme="minorHAnsi"/>
          <w:b/>
          <w:sz w:val="22"/>
        </w:rPr>
        <w:t>1</w:t>
      </w:r>
      <w:r w:rsidRPr="009E2CDC">
        <w:rPr>
          <w:rFonts w:asciiTheme="minorHAnsi" w:hAnsiTheme="minorHAnsi" w:cstheme="minorHAnsi"/>
          <w:sz w:val="22"/>
        </w:rPr>
        <w:fldChar w:fldCharType="end"/>
      </w:r>
      <w:bookmarkEnd w:id="264"/>
      <w:r w:rsidRPr="009E2CDC">
        <w:rPr>
          <w:rFonts w:asciiTheme="minorHAnsi" w:hAnsiTheme="minorHAnsi" w:cstheme="minorHAnsi"/>
          <w:b/>
          <w:sz w:val="22"/>
        </w:rPr>
        <w:t>: Viewpoint Descriptions</w:t>
      </w:r>
    </w:p>
    <w:p w14:paraId="0A987C0C" w14:textId="198980CD" w:rsidR="00A43153" w:rsidRDefault="005D767A" w:rsidP="005D767A">
      <w:pPr>
        <w:pStyle w:val="Heading2"/>
        <w:rPr>
          <w:rFonts w:ascii="Calibri" w:hAnsi="Calibri"/>
        </w:rPr>
      </w:pPr>
      <w:bookmarkStart w:id="265" w:name="_Toc502910669"/>
      <w:r w:rsidRPr="00A43153">
        <w:rPr>
          <w:rFonts w:ascii="Calibri" w:hAnsi="Calibri"/>
        </w:rPr>
        <w:t>Project overview / context</w:t>
      </w:r>
      <w:bookmarkEnd w:id="257"/>
      <w:bookmarkEnd w:id="258"/>
      <w:bookmarkEnd w:id="259"/>
      <w:bookmarkEnd w:id="260"/>
      <w:bookmarkEnd w:id="261"/>
      <w:bookmarkEnd w:id="265"/>
    </w:p>
    <w:p w14:paraId="05B1F504" w14:textId="77777777" w:rsidR="003B4E57" w:rsidRDefault="0048122A" w:rsidP="003B4E57">
      <w:pPr>
        <w:widowControl w:val="0"/>
        <w:autoSpaceDE w:val="0"/>
        <w:autoSpaceDN w:val="0"/>
        <w:adjustRightInd w:val="0"/>
        <w:spacing w:line="360" w:lineRule="atLeast"/>
        <w:rPr>
          <w:rFonts w:ascii="Calibri" w:hAnsi="Calibri" w:cs="Calibri Light"/>
          <w:color w:val="000000"/>
          <w:sz w:val="22"/>
          <w:szCs w:val="22"/>
        </w:rPr>
      </w:pPr>
      <w:bookmarkStart w:id="266" w:name="_Toc472698446"/>
      <w:bookmarkStart w:id="267" w:name="_Toc473272533"/>
      <w:bookmarkStart w:id="268" w:name="_Toc473291189"/>
      <w:bookmarkStart w:id="269" w:name="_Toc499480127"/>
      <w:bookmarkStart w:id="270" w:name="_Toc472598889"/>
      <w:r w:rsidRPr="0048122A">
        <w:rPr>
          <w:rFonts w:ascii="Calibri" w:hAnsi="Calibri" w:cs="Calibri Light"/>
          <w:color w:val="000000"/>
          <w:sz w:val="22"/>
          <w:szCs w:val="22"/>
        </w:rPr>
        <w:t>The banking services landscape is being radically transformed to promote increased competition and innovation.</w:t>
      </w:r>
      <w:r>
        <w:rPr>
          <w:rFonts w:ascii="Calibri" w:hAnsi="Calibri" w:cs="Times"/>
          <w:color w:val="000000"/>
          <w:sz w:val="22"/>
          <w:szCs w:val="22"/>
        </w:rPr>
        <w:t xml:space="preserve"> </w:t>
      </w:r>
      <w:r w:rsidRPr="0048122A">
        <w:rPr>
          <w:rFonts w:ascii="Calibri" w:hAnsi="Calibri" w:cs="Calibri Light"/>
          <w:color w:val="000000"/>
          <w:sz w:val="22"/>
          <w:szCs w:val="22"/>
        </w:rPr>
        <w:t>This transformation is being driven by industry and regulatory directives that envisions Open Banking APIs – UK CMA &amp; EB</w:t>
      </w:r>
      <w:r w:rsidR="009929B1">
        <w:rPr>
          <w:rFonts w:ascii="Calibri" w:hAnsi="Calibri" w:cs="Calibri Light"/>
          <w:color w:val="000000"/>
          <w:sz w:val="22"/>
          <w:szCs w:val="22"/>
        </w:rPr>
        <w:t>A (</w:t>
      </w:r>
      <w:r w:rsidR="009929B1" w:rsidRPr="009929B1">
        <w:rPr>
          <w:rFonts w:ascii="Calibri" w:hAnsi="Calibri" w:cs="Calibri Light"/>
          <w:i/>
          <w:iCs/>
          <w:color w:val="000000"/>
          <w:sz w:val="22"/>
          <w:szCs w:val="22"/>
        </w:rPr>
        <w:t>European Banking Authority Payment Services Directive (PSD)2 and Competition &amp; Markets Authority Open Banking</w:t>
      </w:r>
      <w:r w:rsidR="009929B1">
        <w:rPr>
          <w:rFonts w:ascii="Calibri" w:hAnsi="Calibri" w:cs="Calibri Light"/>
          <w:color w:val="000000"/>
          <w:sz w:val="22"/>
          <w:szCs w:val="22"/>
        </w:rPr>
        <w:t>). T</w:t>
      </w:r>
      <w:r w:rsidRPr="0048122A">
        <w:rPr>
          <w:rFonts w:ascii="Calibri" w:hAnsi="Calibri" w:cs="Calibri Light"/>
          <w:color w:val="000000"/>
          <w:sz w:val="22"/>
          <w:szCs w:val="22"/>
        </w:rPr>
        <w:t>hird Party Providers (TPPs) will consume standard banking APIs to provide Account Information and Payment Initiation Services</w:t>
      </w:r>
      <w:r w:rsidR="009929B1">
        <w:rPr>
          <w:rFonts w:ascii="Calibri" w:hAnsi="Calibri" w:cs="Calibri Light"/>
          <w:color w:val="000000"/>
          <w:sz w:val="22"/>
          <w:szCs w:val="22"/>
        </w:rPr>
        <w:t xml:space="preserve"> to customers of Banks’. </w:t>
      </w:r>
      <w:r w:rsidRPr="0048122A">
        <w:rPr>
          <w:rFonts w:ascii="Calibri" w:hAnsi="Calibri" w:cs="Calibri Light"/>
          <w:color w:val="000000"/>
          <w:sz w:val="22"/>
          <w:szCs w:val="22"/>
        </w:rPr>
        <w:t xml:space="preserve">TPP access to accounts (XS2A) must be secured by Banks’ using Strong Customer Authentication (SCA) per technical standard, RTS </w:t>
      </w:r>
      <w:r w:rsidR="009929B1">
        <w:rPr>
          <w:rFonts w:ascii="Calibri" w:hAnsi="Calibri" w:cs="Calibri Light"/>
          <w:color w:val="000000"/>
          <w:sz w:val="22"/>
          <w:szCs w:val="22"/>
        </w:rPr>
        <w:t xml:space="preserve">(Regulatory Technical Standard). </w:t>
      </w:r>
      <w:r w:rsidRPr="0048122A">
        <w:rPr>
          <w:rFonts w:ascii="Calibri" w:hAnsi="Calibri" w:cs="Calibri Light"/>
          <w:color w:val="000000"/>
          <w:sz w:val="22"/>
          <w:szCs w:val="22"/>
        </w:rPr>
        <w:t>With traditional security perimeters dissolving, a new approach is needed to ensure security postures remain within risk appetite.</w:t>
      </w:r>
      <w:r w:rsidR="009929B1">
        <w:rPr>
          <w:rFonts w:ascii="Calibri" w:hAnsi="Calibri" w:cs="Calibri Light"/>
          <w:color w:val="000000"/>
          <w:sz w:val="22"/>
          <w:szCs w:val="22"/>
        </w:rPr>
        <w:t xml:space="preserve"> </w:t>
      </w:r>
      <w:r w:rsidRPr="0048122A">
        <w:rPr>
          <w:rFonts w:ascii="Calibri" w:hAnsi="Calibri" w:cs="Calibri Light"/>
          <w:color w:val="000000"/>
          <w:sz w:val="22"/>
          <w:szCs w:val="22"/>
        </w:rPr>
        <w:t>Enabling this vision necessitates an identity-centric security model underpinned by open international standards - OAuth2 &amp; OIDC</w:t>
      </w:r>
      <w:r w:rsidR="009929B1">
        <w:rPr>
          <w:rFonts w:ascii="Calibri" w:hAnsi="Calibri" w:cs="Calibri Light"/>
          <w:color w:val="000000"/>
          <w:sz w:val="22"/>
          <w:szCs w:val="22"/>
        </w:rPr>
        <w:t xml:space="preserve">. </w:t>
      </w:r>
    </w:p>
    <w:p w14:paraId="0C87BC7D" w14:textId="77777777" w:rsidR="005D2571" w:rsidRDefault="005D2571" w:rsidP="003B4E57">
      <w:pPr>
        <w:widowControl w:val="0"/>
        <w:autoSpaceDE w:val="0"/>
        <w:autoSpaceDN w:val="0"/>
        <w:adjustRightInd w:val="0"/>
        <w:spacing w:line="360" w:lineRule="atLeast"/>
        <w:rPr>
          <w:rFonts w:ascii="Calibri" w:hAnsi="Calibri" w:cs="Calibri Light"/>
          <w:color w:val="000000"/>
          <w:sz w:val="22"/>
          <w:szCs w:val="22"/>
        </w:rPr>
      </w:pPr>
    </w:p>
    <w:p w14:paraId="63037070" w14:textId="1C569441" w:rsidR="003B4E57" w:rsidRDefault="003B4E57" w:rsidP="003B4E57">
      <w:pPr>
        <w:widowControl w:val="0"/>
        <w:autoSpaceDE w:val="0"/>
        <w:autoSpaceDN w:val="0"/>
        <w:adjustRightInd w:val="0"/>
        <w:spacing w:line="360" w:lineRule="atLeast"/>
        <w:rPr>
          <w:rFonts w:ascii="Calibri" w:hAnsi="Calibri"/>
          <w:sz w:val="22"/>
          <w:szCs w:val="22"/>
        </w:rPr>
      </w:pPr>
      <w:r w:rsidRPr="003B4E57">
        <w:rPr>
          <w:rFonts w:ascii="Calibri" w:hAnsi="Calibri"/>
          <w:sz w:val="22"/>
          <w:szCs w:val="22"/>
        </w:rPr>
        <w:t>Bank of Ireland (BOI)</w:t>
      </w:r>
      <w:r w:rsidR="005D2571">
        <w:rPr>
          <w:rFonts w:ascii="Calibri" w:hAnsi="Calibri"/>
          <w:sz w:val="22"/>
          <w:szCs w:val="22"/>
        </w:rPr>
        <w:t xml:space="preserve"> as a CMA 9 bank operating in the UK</w:t>
      </w:r>
      <w:r w:rsidRPr="003B4E57">
        <w:rPr>
          <w:rFonts w:ascii="Calibri" w:hAnsi="Calibri"/>
          <w:sz w:val="22"/>
          <w:szCs w:val="22"/>
        </w:rPr>
        <w:t xml:space="preserve"> have engaged Capgemini to deliver an API Platform that achieves compliance with</w:t>
      </w:r>
      <w:r>
        <w:rPr>
          <w:rFonts w:ascii="Calibri" w:hAnsi="Calibri"/>
          <w:sz w:val="22"/>
          <w:szCs w:val="22"/>
        </w:rPr>
        <w:t xml:space="preserve"> the</w:t>
      </w:r>
      <w:r w:rsidRPr="003B4E57">
        <w:rPr>
          <w:rFonts w:ascii="Calibri" w:hAnsi="Calibri"/>
          <w:sz w:val="22"/>
          <w:szCs w:val="22"/>
        </w:rPr>
        <w:t xml:space="preserve"> PSD2 and Open Banking(OB) mandates.</w:t>
      </w:r>
      <w:r>
        <w:rPr>
          <w:rFonts w:ascii="Calibri" w:hAnsi="Calibri"/>
          <w:sz w:val="22"/>
          <w:szCs w:val="22"/>
        </w:rPr>
        <w:t xml:space="preserve"> </w:t>
      </w:r>
      <w:r w:rsidRPr="003B4E57">
        <w:rPr>
          <w:rFonts w:ascii="Calibri" w:hAnsi="Calibri"/>
          <w:sz w:val="22"/>
          <w:szCs w:val="22"/>
        </w:rPr>
        <w:t xml:space="preserve">The API Platform is </w:t>
      </w:r>
      <w:r>
        <w:rPr>
          <w:rFonts w:ascii="Calibri" w:hAnsi="Calibri"/>
          <w:sz w:val="22"/>
          <w:szCs w:val="22"/>
        </w:rPr>
        <w:t xml:space="preserve">currently </w:t>
      </w:r>
      <w:r w:rsidRPr="003B4E57">
        <w:rPr>
          <w:rFonts w:ascii="Calibri" w:hAnsi="Calibri"/>
          <w:sz w:val="22"/>
          <w:szCs w:val="22"/>
        </w:rPr>
        <w:t>geared towards an API security model based upon OAuth2; and of late it became known that OB would align to OIDC</w:t>
      </w:r>
      <w:r>
        <w:rPr>
          <w:rFonts w:ascii="Calibri" w:hAnsi="Calibri"/>
          <w:sz w:val="22"/>
          <w:szCs w:val="22"/>
        </w:rPr>
        <w:t xml:space="preserve"> (OpenID Connect)</w:t>
      </w:r>
      <w:r w:rsidRPr="003B4E57">
        <w:rPr>
          <w:rFonts w:ascii="Calibri" w:hAnsi="Calibri"/>
          <w:sz w:val="22"/>
          <w:szCs w:val="22"/>
        </w:rPr>
        <w:t>.</w:t>
      </w:r>
      <w:r>
        <w:rPr>
          <w:rFonts w:ascii="Calibri" w:hAnsi="Calibri"/>
          <w:sz w:val="22"/>
          <w:szCs w:val="22"/>
        </w:rPr>
        <w:t xml:space="preserve"> The API Platform must be</w:t>
      </w:r>
      <w:r w:rsidR="00FE51E3">
        <w:rPr>
          <w:rFonts w:ascii="Calibri" w:hAnsi="Calibri"/>
          <w:sz w:val="22"/>
          <w:szCs w:val="22"/>
        </w:rPr>
        <w:t xml:space="preserve"> </w:t>
      </w:r>
      <w:r>
        <w:rPr>
          <w:rFonts w:ascii="Calibri" w:hAnsi="Calibri"/>
          <w:sz w:val="22"/>
          <w:szCs w:val="22"/>
        </w:rPr>
        <w:t xml:space="preserve">enhanced to </w:t>
      </w:r>
      <w:r w:rsidRPr="003B4E57">
        <w:rPr>
          <w:rFonts w:ascii="Calibri" w:hAnsi="Calibri"/>
          <w:sz w:val="22"/>
          <w:szCs w:val="22"/>
        </w:rPr>
        <w:t xml:space="preserve">achieve compliance with the Open Banking standard -  the </w:t>
      </w:r>
      <w:r>
        <w:rPr>
          <w:rFonts w:ascii="Calibri" w:hAnsi="Calibri"/>
          <w:sz w:val="22"/>
          <w:szCs w:val="22"/>
        </w:rPr>
        <w:t xml:space="preserve">existing </w:t>
      </w:r>
      <w:r w:rsidRPr="003B4E57">
        <w:rPr>
          <w:rFonts w:ascii="Calibri" w:hAnsi="Calibri"/>
          <w:sz w:val="22"/>
          <w:szCs w:val="22"/>
        </w:rPr>
        <w:t>‘</w:t>
      </w:r>
      <w:proofErr w:type="spellStart"/>
      <w:r w:rsidRPr="003B4E57">
        <w:rPr>
          <w:rFonts w:ascii="Calibri" w:hAnsi="Calibri"/>
          <w:sz w:val="22"/>
          <w:szCs w:val="22"/>
        </w:rPr>
        <w:t>Auth</w:t>
      </w:r>
      <w:proofErr w:type="spellEnd"/>
      <w:r w:rsidRPr="003B4E57">
        <w:rPr>
          <w:rFonts w:ascii="Calibri" w:hAnsi="Calibri"/>
          <w:sz w:val="22"/>
          <w:szCs w:val="22"/>
        </w:rPr>
        <w:t xml:space="preserve"> server’ does not support OIDC.</w:t>
      </w:r>
      <w:r>
        <w:rPr>
          <w:rFonts w:ascii="Calibri" w:hAnsi="Calibri"/>
          <w:sz w:val="22"/>
          <w:szCs w:val="22"/>
        </w:rPr>
        <w:t xml:space="preserve"> </w:t>
      </w:r>
      <w:r w:rsidRPr="003B4E57">
        <w:rPr>
          <w:rFonts w:ascii="Calibri" w:hAnsi="Calibri"/>
          <w:sz w:val="22"/>
          <w:szCs w:val="22"/>
        </w:rPr>
        <w:t>PingFederate was already proposed to deliver the federation needs of the API platform and the obvious first choice to investigate.</w:t>
      </w:r>
      <w:r>
        <w:rPr>
          <w:rFonts w:ascii="Calibri" w:hAnsi="Calibri"/>
          <w:sz w:val="22"/>
          <w:szCs w:val="22"/>
        </w:rPr>
        <w:t xml:space="preserve"> </w:t>
      </w:r>
      <w:r w:rsidRPr="003B4E57">
        <w:rPr>
          <w:rFonts w:ascii="Calibri" w:hAnsi="Calibri"/>
          <w:sz w:val="22"/>
          <w:szCs w:val="22"/>
        </w:rPr>
        <w:t xml:space="preserve">PingFederate is a leading solution that can achieve compliance with the Open Banking security profile and </w:t>
      </w:r>
      <w:r>
        <w:rPr>
          <w:rFonts w:ascii="Calibri" w:hAnsi="Calibri"/>
          <w:sz w:val="22"/>
          <w:szCs w:val="22"/>
        </w:rPr>
        <w:t xml:space="preserve">has been selected to </w:t>
      </w:r>
      <w:r w:rsidRPr="003B4E57">
        <w:rPr>
          <w:rFonts w:ascii="Calibri" w:hAnsi="Calibri"/>
          <w:sz w:val="22"/>
          <w:szCs w:val="22"/>
        </w:rPr>
        <w:t>replace the ‘</w:t>
      </w:r>
      <w:proofErr w:type="spellStart"/>
      <w:r w:rsidRPr="003B4E57">
        <w:rPr>
          <w:rFonts w:ascii="Calibri" w:hAnsi="Calibri"/>
          <w:sz w:val="22"/>
          <w:szCs w:val="22"/>
        </w:rPr>
        <w:t>Auth</w:t>
      </w:r>
      <w:proofErr w:type="spellEnd"/>
      <w:r w:rsidRPr="003B4E57">
        <w:rPr>
          <w:rFonts w:ascii="Calibri" w:hAnsi="Calibri"/>
          <w:sz w:val="22"/>
          <w:szCs w:val="22"/>
        </w:rPr>
        <w:t xml:space="preserve"> server’ component.</w:t>
      </w:r>
    </w:p>
    <w:p w14:paraId="4E56CD51" w14:textId="77777777" w:rsidR="005D2571" w:rsidRDefault="005D2571" w:rsidP="003B4E57">
      <w:pPr>
        <w:widowControl w:val="0"/>
        <w:autoSpaceDE w:val="0"/>
        <w:autoSpaceDN w:val="0"/>
        <w:adjustRightInd w:val="0"/>
        <w:spacing w:line="360" w:lineRule="atLeast"/>
        <w:rPr>
          <w:rFonts w:ascii="Calibri" w:hAnsi="Calibri"/>
          <w:sz w:val="22"/>
          <w:szCs w:val="22"/>
        </w:rPr>
      </w:pPr>
    </w:p>
    <w:p w14:paraId="6C90876C" w14:textId="454B88F7" w:rsidR="003B4E57" w:rsidRPr="003B4E57" w:rsidRDefault="003B4E57" w:rsidP="003B4E57">
      <w:pPr>
        <w:widowControl w:val="0"/>
        <w:autoSpaceDE w:val="0"/>
        <w:autoSpaceDN w:val="0"/>
        <w:adjustRightInd w:val="0"/>
        <w:spacing w:line="360" w:lineRule="atLeast"/>
        <w:rPr>
          <w:rFonts w:ascii="Calibri" w:hAnsi="Calibri"/>
          <w:sz w:val="22"/>
          <w:szCs w:val="22"/>
        </w:rPr>
      </w:pPr>
      <w:r w:rsidRPr="003B4E57">
        <w:rPr>
          <w:rFonts w:ascii="Calibri" w:hAnsi="Calibri"/>
          <w:sz w:val="22"/>
          <w:szCs w:val="22"/>
        </w:rPr>
        <w:t>PingFederate is a capable OAuth2 Authorisation Server and OpenID Provider and an excellent choice to meet the OB and PSD2 requirements.</w:t>
      </w:r>
      <w:r>
        <w:rPr>
          <w:rFonts w:ascii="Calibri" w:hAnsi="Calibri"/>
          <w:sz w:val="22"/>
          <w:szCs w:val="22"/>
        </w:rPr>
        <w:t xml:space="preserve"> </w:t>
      </w:r>
      <w:r w:rsidRPr="003B4E57">
        <w:rPr>
          <w:rFonts w:ascii="Calibri" w:hAnsi="Calibri"/>
          <w:sz w:val="22"/>
          <w:szCs w:val="22"/>
        </w:rPr>
        <w:t xml:space="preserve">This will be achieved by: </w:t>
      </w:r>
    </w:p>
    <w:p w14:paraId="574F902C" w14:textId="77777777" w:rsidR="003B4E57" w:rsidRDefault="003B4E57" w:rsidP="006812A1">
      <w:pPr>
        <w:pStyle w:val="ListParagraph"/>
        <w:widowControl w:val="0"/>
        <w:numPr>
          <w:ilvl w:val="0"/>
          <w:numId w:val="43"/>
        </w:numPr>
        <w:autoSpaceDE w:val="0"/>
        <w:autoSpaceDN w:val="0"/>
        <w:adjustRightInd w:val="0"/>
        <w:spacing w:line="360" w:lineRule="atLeast"/>
        <w:rPr>
          <w:rFonts w:ascii="Calibri" w:hAnsi="Calibri"/>
          <w:sz w:val="22"/>
          <w:szCs w:val="22"/>
        </w:rPr>
      </w:pPr>
      <w:r w:rsidRPr="003B4E57">
        <w:rPr>
          <w:rFonts w:ascii="Calibri" w:hAnsi="Calibri"/>
          <w:sz w:val="22"/>
          <w:szCs w:val="22"/>
        </w:rPr>
        <w:t>Deploying PingFederate to meet all federation and SSO needs of TPPs, developers and BOI staff members.</w:t>
      </w:r>
    </w:p>
    <w:p w14:paraId="1551A072" w14:textId="77777777" w:rsidR="003B4E57" w:rsidRDefault="003B4E57" w:rsidP="006812A1">
      <w:pPr>
        <w:pStyle w:val="ListParagraph"/>
        <w:widowControl w:val="0"/>
        <w:numPr>
          <w:ilvl w:val="0"/>
          <w:numId w:val="43"/>
        </w:numPr>
        <w:autoSpaceDE w:val="0"/>
        <w:autoSpaceDN w:val="0"/>
        <w:adjustRightInd w:val="0"/>
        <w:spacing w:line="360" w:lineRule="atLeast"/>
        <w:rPr>
          <w:rFonts w:ascii="Calibri" w:hAnsi="Calibri"/>
          <w:sz w:val="22"/>
          <w:szCs w:val="22"/>
        </w:rPr>
      </w:pPr>
      <w:r w:rsidRPr="003B4E57">
        <w:rPr>
          <w:rFonts w:ascii="Calibri" w:hAnsi="Calibri"/>
          <w:sz w:val="22"/>
          <w:szCs w:val="22"/>
        </w:rPr>
        <w:t>Integrating with the Bank authentication and consent applications - both as external concerns.</w:t>
      </w:r>
    </w:p>
    <w:p w14:paraId="40824533" w14:textId="6D3E98A4" w:rsidR="00FE51E3" w:rsidRDefault="00FE51E3" w:rsidP="003B4E57">
      <w:pPr>
        <w:pStyle w:val="ListParagraph"/>
        <w:widowControl w:val="0"/>
        <w:numPr>
          <w:ilvl w:val="0"/>
          <w:numId w:val="43"/>
        </w:numPr>
        <w:autoSpaceDE w:val="0"/>
        <w:autoSpaceDN w:val="0"/>
        <w:adjustRightInd w:val="0"/>
        <w:spacing w:line="360" w:lineRule="atLeast"/>
        <w:rPr>
          <w:rFonts w:ascii="Calibri" w:hAnsi="Calibri"/>
          <w:sz w:val="22"/>
          <w:szCs w:val="22"/>
        </w:rPr>
      </w:pPr>
      <w:r>
        <w:rPr>
          <w:rFonts w:ascii="Calibri" w:hAnsi="Calibri"/>
          <w:sz w:val="22"/>
          <w:szCs w:val="22"/>
        </w:rPr>
        <w:t>Integration with the TPP Developer Portal for registration/</w:t>
      </w:r>
      <w:proofErr w:type="spellStart"/>
      <w:r>
        <w:rPr>
          <w:rFonts w:ascii="Calibri" w:hAnsi="Calibri"/>
          <w:sz w:val="22"/>
          <w:szCs w:val="22"/>
        </w:rPr>
        <w:t>onboarding</w:t>
      </w:r>
      <w:proofErr w:type="spellEnd"/>
      <w:r>
        <w:rPr>
          <w:rFonts w:ascii="Calibri" w:hAnsi="Calibri"/>
          <w:sz w:val="22"/>
          <w:szCs w:val="22"/>
        </w:rPr>
        <w:t xml:space="preserve"> to the Bank API Platform.</w:t>
      </w:r>
    </w:p>
    <w:p w14:paraId="498E256D" w14:textId="175BEE92" w:rsidR="00FE51E3" w:rsidRDefault="00FE51E3" w:rsidP="003B4E57">
      <w:pPr>
        <w:pStyle w:val="ListParagraph"/>
        <w:widowControl w:val="0"/>
        <w:numPr>
          <w:ilvl w:val="0"/>
          <w:numId w:val="43"/>
        </w:numPr>
        <w:autoSpaceDE w:val="0"/>
        <w:autoSpaceDN w:val="0"/>
        <w:adjustRightInd w:val="0"/>
        <w:spacing w:line="360" w:lineRule="atLeast"/>
        <w:rPr>
          <w:rFonts w:ascii="Calibri" w:hAnsi="Calibri"/>
          <w:sz w:val="22"/>
          <w:szCs w:val="22"/>
        </w:rPr>
      </w:pPr>
      <w:r>
        <w:rPr>
          <w:rFonts w:ascii="Calibri" w:hAnsi="Calibri"/>
          <w:sz w:val="22"/>
          <w:szCs w:val="22"/>
        </w:rPr>
        <w:t xml:space="preserve">Integration with existing </w:t>
      </w:r>
      <w:proofErr w:type="spellStart"/>
      <w:r>
        <w:rPr>
          <w:rFonts w:ascii="Calibri" w:hAnsi="Calibri"/>
          <w:sz w:val="22"/>
          <w:szCs w:val="22"/>
        </w:rPr>
        <w:t>PingDirectory</w:t>
      </w:r>
      <w:proofErr w:type="spellEnd"/>
      <w:r>
        <w:rPr>
          <w:rFonts w:ascii="Calibri" w:hAnsi="Calibri"/>
          <w:sz w:val="22"/>
          <w:szCs w:val="22"/>
        </w:rPr>
        <w:t xml:space="preserve"> instance for persistence of OAuth clients and persistent grants.</w:t>
      </w:r>
    </w:p>
    <w:p w14:paraId="06066E81" w14:textId="7437AFB0" w:rsidR="003B4E57" w:rsidRPr="003B4E57" w:rsidRDefault="00FE51E3" w:rsidP="003B4E57">
      <w:pPr>
        <w:pStyle w:val="ListParagraph"/>
        <w:widowControl w:val="0"/>
        <w:numPr>
          <w:ilvl w:val="0"/>
          <w:numId w:val="43"/>
        </w:numPr>
        <w:autoSpaceDE w:val="0"/>
        <w:autoSpaceDN w:val="0"/>
        <w:adjustRightInd w:val="0"/>
        <w:spacing w:line="360" w:lineRule="atLeast"/>
        <w:rPr>
          <w:rFonts w:ascii="Calibri" w:hAnsi="Calibri"/>
          <w:sz w:val="22"/>
          <w:szCs w:val="22"/>
        </w:rPr>
      </w:pPr>
      <w:r>
        <w:rPr>
          <w:rFonts w:ascii="Calibri" w:hAnsi="Calibri"/>
          <w:sz w:val="22"/>
          <w:szCs w:val="22"/>
        </w:rPr>
        <w:t xml:space="preserve">Integration with the </w:t>
      </w:r>
      <w:proofErr w:type="spellStart"/>
      <w:r w:rsidR="003B4E57" w:rsidRPr="003B4E57">
        <w:rPr>
          <w:rFonts w:ascii="Calibri" w:hAnsi="Calibri"/>
          <w:sz w:val="22"/>
          <w:szCs w:val="22"/>
        </w:rPr>
        <w:t>Mulesoft</w:t>
      </w:r>
      <w:proofErr w:type="spellEnd"/>
      <w:r w:rsidR="003B4E57" w:rsidRPr="003B4E57">
        <w:rPr>
          <w:rFonts w:ascii="Calibri" w:hAnsi="Calibri"/>
          <w:sz w:val="22"/>
          <w:szCs w:val="22"/>
        </w:rPr>
        <w:t xml:space="preserve"> API Gateway to secure all external REST API endpoints.</w:t>
      </w:r>
    </w:p>
    <w:p w14:paraId="4D647B29" w14:textId="77777777" w:rsidR="003B4E57" w:rsidRDefault="003B4E57" w:rsidP="003B4E57">
      <w:pPr>
        <w:widowControl w:val="0"/>
        <w:autoSpaceDE w:val="0"/>
        <w:autoSpaceDN w:val="0"/>
        <w:adjustRightInd w:val="0"/>
        <w:spacing w:line="360" w:lineRule="atLeast"/>
        <w:rPr>
          <w:rFonts w:ascii="Calibri" w:hAnsi="Calibri"/>
          <w:sz w:val="22"/>
          <w:szCs w:val="22"/>
        </w:rPr>
      </w:pPr>
    </w:p>
    <w:p w14:paraId="3CDC25CA" w14:textId="74AD7578" w:rsidR="00FE51E3" w:rsidRDefault="00CF0FAA" w:rsidP="003B4E57">
      <w:pPr>
        <w:widowControl w:val="0"/>
        <w:autoSpaceDE w:val="0"/>
        <w:autoSpaceDN w:val="0"/>
        <w:adjustRightInd w:val="0"/>
        <w:spacing w:line="360" w:lineRule="atLeast"/>
        <w:rPr>
          <w:rFonts w:ascii="Calibri" w:hAnsi="Calibri"/>
          <w:sz w:val="22"/>
          <w:szCs w:val="22"/>
        </w:rPr>
      </w:pPr>
      <w:r>
        <w:rPr>
          <w:rFonts w:ascii="Calibri" w:hAnsi="Calibri"/>
          <w:sz w:val="22"/>
          <w:szCs w:val="22"/>
        </w:rPr>
        <w:t xml:space="preserve">In </w:t>
      </w:r>
      <w:r w:rsidR="00F168E5">
        <w:rPr>
          <w:rFonts w:ascii="Calibri" w:hAnsi="Calibri"/>
          <w:sz w:val="22"/>
          <w:szCs w:val="22"/>
        </w:rPr>
        <w:t>addition,</w:t>
      </w:r>
      <w:r>
        <w:rPr>
          <w:rFonts w:ascii="Calibri" w:hAnsi="Calibri"/>
          <w:sz w:val="22"/>
          <w:szCs w:val="22"/>
        </w:rPr>
        <w:t xml:space="preserve"> Bank of Ireland have the </w:t>
      </w:r>
      <w:r w:rsidR="00C94BB9">
        <w:rPr>
          <w:rFonts w:ascii="Calibri" w:hAnsi="Calibri"/>
          <w:sz w:val="22"/>
          <w:szCs w:val="22"/>
        </w:rPr>
        <w:t>opportunity to:</w:t>
      </w:r>
    </w:p>
    <w:p w14:paraId="505154E2" w14:textId="2D913EAC" w:rsidR="00C94BB9" w:rsidRPr="00C94BB9" w:rsidRDefault="00C94BB9" w:rsidP="00C94BB9">
      <w:pPr>
        <w:pStyle w:val="ListParagraph"/>
        <w:widowControl w:val="0"/>
        <w:numPr>
          <w:ilvl w:val="0"/>
          <w:numId w:val="44"/>
        </w:numPr>
        <w:autoSpaceDE w:val="0"/>
        <w:autoSpaceDN w:val="0"/>
        <w:adjustRightInd w:val="0"/>
        <w:spacing w:line="360" w:lineRule="atLeast"/>
        <w:rPr>
          <w:rFonts w:ascii="Calibri" w:hAnsi="Calibri"/>
          <w:sz w:val="22"/>
          <w:szCs w:val="22"/>
        </w:rPr>
      </w:pPr>
      <w:r>
        <w:rPr>
          <w:rFonts w:ascii="Calibri" w:hAnsi="Calibri"/>
          <w:sz w:val="22"/>
          <w:szCs w:val="22"/>
        </w:rPr>
        <w:t xml:space="preserve">Establish </w:t>
      </w:r>
      <w:r w:rsidRPr="00C94BB9">
        <w:rPr>
          <w:rFonts w:ascii="Calibri" w:hAnsi="Calibri"/>
          <w:sz w:val="22"/>
          <w:szCs w:val="22"/>
        </w:rPr>
        <w:t>a modern set of IAM capabilities that are standards based, responsive to changing needs, emerging threats and vulnerabilities.</w:t>
      </w:r>
    </w:p>
    <w:p w14:paraId="5B32368B" w14:textId="0EE11651" w:rsidR="00C94BB9" w:rsidRPr="00C94BB9" w:rsidRDefault="00C94BB9" w:rsidP="00C94BB9">
      <w:pPr>
        <w:pStyle w:val="ListParagraph"/>
        <w:widowControl w:val="0"/>
        <w:numPr>
          <w:ilvl w:val="0"/>
          <w:numId w:val="44"/>
        </w:numPr>
        <w:autoSpaceDE w:val="0"/>
        <w:autoSpaceDN w:val="0"/>
        <w:adjustRightInd w:val="0"/>
        <w:spacing w:line="360" w:lineRule="atLeast"/>
        <w:rPr>
          <w:rFonts w:ascii="Calibri" w:hAnsi="Calibri"/>
          <w:sz w:val="22"/>
          <w:szCs w:val="22"/>
        </w:rPr>
      </w:pPr>
      <w:r>
        <w:rPr>
          <w:rFonts w:ascii="Calibri" w:hAnsi="Calibri"/>
          <w:sz w:val="22"/>
          <w:szCs w:val="22"/>
        </w:rPr>
        <w:t>D</w:t>
      </w:r>
      <w:r w:rsidRPr="00C94BB9">
        <w:rPr>
          <w:rFonts w:ascii="Calibri" w:hAnsi="Calibri"/>
          <w:sz w:val="22"/>
          <w:szCs w:val="22"/>
        </w:rPr>
        <w:t xml:space="preserve">eliver a common set of adaptive, risk aware and </w:t>
      </w:r>
      <w:del w:id="271" w:author="Barry O'Donohoe" w:date="2018-02-05T11:28:00Z">
        <w:r w:rsidRPr="00C94BB9" w:rsidDel="00A0523A">
          <w:rPr>
            <w:rFonts w:ascii="Calibri" w:hAnsi="Calibri"/>
            <w:sz w:val="22"/>
            <w:szCs w:val="22"/>
          </w:rPr>
          <w:delText>context based</w:delText>
        </w:r>
      </w:del>
      <w:ins w:id="272" w:author="Barry O'Donohoe" w:date="2018-02-05T11:28:00Z">
        <w:r w:rsidR="00A0523A" w:rsidRPr="00C94BB9">
          <w:rPr>
            <w:rFonts w:ascii="Calibri" w:hAnsi="Calibri"/>
            <w:sz w:val="22"/>
            <w:szCs w:val="22"/>
          </w:rPr>
          <w:t>context-based</w:t>
        </w:r>
      </w:ins>
      <w:r w:rsidRPr="00C94BB9">
        <w:rPr>
          <w:rFonts w:ascii="Calibri" w:hAnsi="Calibri"/>
          <w:sz w:val="22"/>
          <w:szCs w:val="22"/>
        </w:rPr>
        <w:t xml:space="preserve"> authentication and authorisation services across Web, Mobile &amp; API.</w:t>
      </w:r>
    </w:p>
    <w:p w14:paraId="30636789" w14:textId="77A59057" w:rsidR="00C94BB9" w:rsidRPr="00C94BB9" w:rsidRDefault="00C94BB9" w:rsidP="00C94BB9">
      <w:pPr>
        <w:pStyle w:val="ListParagraph"/>
        <w:widowControl w:val="0"/>
        <w:numPr>
          <w:ilvl w:val="0"/>
          <w:numId w:val="44"/>
        </w:numPr>
        <w:autoSpaceDE w:val="0"/>
        <w:autoSpaceDN w:val="0"/>
        <w:adjustRightInd w:val="0"/>
        <w:spacing w:line="360" w:lineRule="atLeast"/>
        <w:rPr>
          <w:rFonts w:ascii="Calibri" w:hAnsi="Calibri"/>
          <w:sz w:val="22"/>
          <w:szCs w:val="22"/>
        </w:rPr>
      </w:pPr>
      <w:r>
        <w:rPr>
          <w:rFonts w:ascii="Calibri" w:hAnsi="Calibri"/>
          <w:sz w:val="22"/>
          <w:szCs w:val="22"/>
        </w:rPr>
        <w:t>Achieve</w:t>
      </w:r>
      <w:r w:rsidRPr="00C94BB9">
        <w:rPr>
          <w:rFonts w:ascii="Calibri" w:hAnsi="Calibri"/>
          <w:sz w:val="22"/>
          <w:szCs w:val="22"/>
        </w:rPr>
        <w:t xml:space="preserve"> a seamless and secure customer user experience that maximises conversion and retention rates with reduced high-friction controls</w:t>
      </w:r>
    </w:p>
    <w:p w14:paraId="7087C1F7" w14:textId="6181C21C" w:rsidR="00C94BB9" w:rsidRPr="00C94BB9" w:rsidRDefault="00C94BB9" w:rsidP="00C94BB9">
      <w:pPr>
        <w:pStyle w:val="ListParagraph"/>
        <w:widowControl w:val="0"/>
        <w:numPr>
          <w:ilvl w:val="0"/>
          <w:numId w:val="44"/>
        </w:numPr>
        <w:autoSpaceDE w:val="0"/>
        <w:autoSpaceDN w:val="0"/>
        <w:adjustRightInd w:val="0"/>
        <w:spacing w:line="360" w:lineRule="atLeast"/>
        <w:rPr>
          <w:rFonts w:ascii="Calibri" w:hAnsi="Calibri"/>
          <w:sz w:val="22"/>
          <w:szCs w:val="22"/>
        </w:rPr>
      </w:pPr>
      <w:r>
        <w:rPr>
          <w:rFonts w:ascii="Calibri" w:hAnsi="Calibri"/>
          <w:sz w:val="22"/>
          <w:szCs w:val="22"/>
        </w:rPr>
        <w:t xml:space="preserve">Secure </w:t>
      </w:r>
      <w:r w:rsidRPr="00C94BB9">
        <w:rPr>
          <w:rFonts w:ascii="Calibri" w:hAnsi="Calibri"/>
          <w:sz w:val="22"/>
          <w:szCs w:val="22"/>
        </w:rPr>
        <w:t>regulatory compliance with industry directives whilst maximising potential in a PSD2 era of Open Banking APIs.</w:t>
      </w:r>
    </w:p>
    <w:p w14:paraId="232920B6" w14:textId="5859873E" w:rsidR="00C94BB9" w:rsidRPr="00C94BB9" w:rsidRDefault="00C94BB9" w:rsidP="00C94BB9">
      <w:pPr>
        <w:pStyle w:val="ListParagraph"/>
        <w:widowControl w:val="0"/>
        <w:numPr>
          <w:ilvl w:val="0"/>
          <w:numId w:val="44"/>
        </w:numPr>
        <w:autoSpaceDE w:val="0"/>
        <w:autoSpaceDN w:val="0"/>
        <w:adjustRightInd w:val="0"/>
        <w:spacing w:line="360" w:lineRule="atLeast"/>
        <w:rPr>
          <w:rFonts w:ascii="Calibri" w:hAnsi="Calibri"/>
          <w:sz w:val="22"/>
          <w:szCs w:val="22"/>
        </w:rPr>
      </w:pPr>
      <w:r w:rsidRPr="00C94BB9">
        <w:rPr>
          <w:rFonts w:ascii="Calibri" w:hAnsi="Calibri"/>
          <w:sz w:val="22"/>
          <w:szCs w:val="22"/>
        </w:rPr>
        <w:t xml:space="preserve">Enable the delivery of an </w:t>
      </w:r>
      <w:proofErr w:type="spellStart"/>
      <w:r w:rsidRPr="00C94BB9">
        <w:rPr>
          <w:rFonts w:ascii="Calibri" w:hAnsi="Calibri"/>
          <w:sz w:val="22"/>
          <w:szCs w:val="22"/>
        </w:rPr>
        <w:t>omni</w:t>
      </w:r>
      <w:proofErr w:type="spellEnd"/>
      <w:r w:rsidRPr="00C94BB9">
        <w:rPr>
          <w:rFonts w:ascii="Calibri" w:hAnsi="Calibri"/>
          <w:sz w:val="22"/>
          <w:szCs w:val="22"/>
        </w:rPr>
        <w:t>-channel experience across web, mobile and API using new digital framework underpinned by the API Platform.</w:t>
      </w:r>
    </w:p>
    <w:p w14:paraId="2BC82447" w14:textId="77777777" w:rsidR="00C94BB9" w:rsidRDefault="00C94BB9" w:rsidP="003B4E57">
      <w:pPr>
        <w:widowControl w:val="0"/>
        <w:autoSpaceDE w:val="0"/>
        <w:autoSpaceDN w:val="0"/>
        <w:adjustRightInd w:val="0"/>
        <w:spacing w:line="360" w:lineRule="atLeast"/>
        <w:rPr>
          <w:rFonts w:ascii="Calibri" w:hAnsi="Calibri"/>
          <w:sz w:val="22"/>
          <w:szCs w:val="22"/>
        </w:rPr>
      </w:pPr>
    </w:p>
    <w:p w14:paraId="64A28C8C" w14:textId="4E1237D1" w:rsidR="00FE51E3" w:rsidDel="005626BD" w:rsidRDefault="00FE51E3" w:rsidP="003B4E57">
      <w:pPr>
        <w:widowControl w:val="0"/>
        <w:autoSpaceDE w:val="0"/>
        <w:autoSpaceDN w:val="0"/>
        <w:adjustRightInd w:val="0"/>
        <w:spacing w:line="360" w:lineRule="atLeast"/>
        <w:rPr>
          <w:del w:id="273" w:author="Barry O'Donohoe" w:date="2018-02-05T09:44:00Z"/>
          <w:rFonts w:ascii="Calibri" w:hAnsi="Calibri"/>
          <w:sz w:val="22"/>
          <w:szCs w:val="22"/>
        </w:rPr>
      </w:pPr>
    </w:p>
    <w:p w14:paraId="3F828414" w14:textId="784E33B4" w:rsidR="0078219E" w:rsidRDefault="0078219E" w:rsidP="00A43153">
      <w:pPr>
        <w:pStyle w:val="Heading2"/>
        <w:rPr>
          <w:rFonts w:ascii="Calibri" w:hAnsi="Calibri"/>
        </w:rPr>
      </w:pPr>
      <w:bookmarkStart w:id="274" w:name="_Toc502910670"/>
      <w:bookmarkEnd w:id="266"/>
      <w:bookmarkEnd w:id="267"/>
      <w:bookmarkEnd w:id="268"/>
      <w:bookmarkEnd w:id="269"/>
      <w:bookmarkEnd w:id="270"/>
      <w:r>
        <w:rPr>
          <w:rFonts w:ascii="Calibri" w:hAnsi="Calibri"/>
        </w:rPr>
        <w:t>Project scope</w:t>
      </w:r>
      <w:bookmarkEnd w:id="274"/>
    </w:p>
    <w:p w14:paraId="54454127" w14:textId="0D8F7078" w:rsidR="00957182" w:rsidRDefault="0078219E" w:rsidP="00957182">
      <w:pPr>
        <w:pStyle w:val="p1"/>
        <w:spacing w:line="276" w:lineRule="auto"/>
        <w:rPr>
          <w:rFonts w:asciiTheme="minorHAnsi" w:hAnsiTheme="minorHAnsi"/>
          <w:sz w:val="22"/>
          <w:szCs w:val="22"/>
        </w:rPr>
      </w:pPr>
      <w:r w:rsidRPr="0078219E">
        <w:rPr>
          <w:rFonts w:asciiTheme="minorHAnsi" w:hAnsiTheme="minorHAnsi"/>
          <w:sz w:val="22"/>
          <w:szCs w:val="22"/>
        </w:rPr>
        <w:t xml:space="preserve">The </w:t>
      </w:r>
      <w:r w:rsidR="00957182">
        <w:rPr>
          <w:rFonts w:asciiTheme="minorHAnsi" w:hAnsiTheme="minorHAnsi"/>
          <w:sz w:val="22"/>
          <w:szCs w:val="22"/>
        </w:rPr>
        <w:t xml:space="preserve">primary </w:t>
      </w:r>
      <w:r w:rsidRPr="0078219E">
        <w:rPr>
          <w:rFonts w:asciiTheme="minorHAnsi" w:hAnsiTheme="minorHAnsi"/>
          <w:sz w:val="22"/>
          <w:szCs w:val="22"/>
        </w:rPr>
        <w:t xml:space="preserve">aim of the project is to </w:t>
      </w:r>
      <w:r w:rsidR="00957182">
        <w:rPr>
          <w:rFonts w:asciiTheme="minorHAnsi" w:hAnsiTheme="minorHAnsi"/>
          <w:sz w:val="22"/>
          <w:szCs w:val="22"/>
        </w:rPr>
        <w:t xml:space="preserve">swap out a major and central component of the </w:t>
      </w:r>
      <w:r w:rsidR="00957182" w:rsidRPr="00957182">
        <w:rPr>
          <w:rFonts w:asciiTheme="minorHAnsi" w:hAnsiTheme="minorHAnsi"/>
          <w:sz w:val="22"/>
          <w:szCs w:val="22"/>
        </w:rPr>
        <w:t xml:space="preserve">Capgemini API Platform </w:t>
      </w:r>
      <w:r w:rsidR="00957182">
        <w:rPr>
          <w:rFonts w:asciiTheme="minorHAnsi" w:hAnsiTheme="minorHAnsi"/>
          <w:sz w:val="22"/>
          <w:szCs w:val="22"/>
        </w:rPr>
        <w:t xml:space="preserve">architecture in order </w:t>
      </w:r>
      <w:r w:rsidR="00957182" w:rsidRPr="00957182">
        <w:rPr>
          <w:rFonts w:asciiTheme="minorHAnsi" w:hAnsiTheme="minorHAnsi"/>
          <w:sz w:val="22"/>
          <w:szCs w:val="22"/>
        </w:rPr>
        <w:t>to obtain compliance with the Open Banking standard.</w:t>
      </w:r>
      <w:r w:rsidR="00957182">
        <w:rPr>
          <w:rFonts w:asciiTheme="minorHAnsi" w:hAnsiTheme="minorHAnsi"/>
          <w:sz w:val="22"/>
          <w:szCs w:val="22"/>
        </w:rPr>
        <w:t xml:space="preserve"> </w:t>
      </w:r>
      <w:r w:rsidR="00957182" w:rsidRPr="00957182">
        <w:rPr>
          <w:rFonts w:asciiTheme="minorHAnsi" w:hAnsiTheme="minorHAnsi"/>
          <w:sz w:val="22"/>
          <w:szCs w:val="22"/>
        </w:rPr>
        <w:t>PingFederate has been identified and must be introduced into the stack in the most elegant and least disruptive fashion to maximise reuse of existing compo</w:t>
      </w:r>
      <w:r w:rsidR="00957182">
        <w:rPr>
          <w:rFonts w:asciiTheme="minorHAnsi" w:hAnsiTheme="minorHAnsi"/>
          <w:sz w:val="22"/>
          <w:szCs w:val="22"/>
        </w:rPr>
        <w:t>nents whilst minimising rework.</w:t>
      </w:r>
    </w:p>
    <w:p w14:paraId="7E0B0A77" w14:textId="77777777" w:rsidR="00B93FC3" w:rsidRDefault="00B93FC3" w:rsidP="00957182">
      <w:pPr>
        <w:pStyle w:val="p1"/>
        <w:spacing w:line="276" w:lineRule="auto"/>
        <w:rPr>
          <w:rFonts w:asciiTheme="minorHAnsi" w:hAnsiTheme="minorHAnsi"/>
          <w:sz w:val="22"/>
          <w:szCs w:val="22"/>
        </w:rPr>
      </w:pPr>
    </w:p>
    <w:p w14:paraId="794FBD22" w14:textId="418E9494" w:rsidR="00957182" w:rsidRDefault="00957182" w:rsidP="00957182">
      <w:pPr>
        <w:pStyle w:val="p1"/>
        <w:spacing w:line="276" w:lineRule="auto"/>
        <w:rPr>
          <w:rFonts w:asciiTheme="minorHAnsi" w:hAnsiTheme="minorHAnsi"/>
          <w:sz w:val="22"/>
          <w:szCs w:val="22"/>
        </w:rPr>
      </w:pPr>
      <w:r>
        <w:rPr>
          <w:rFonts w:asciiTheme="minorHAnsi" w:hAnsiTheme="minorHAnsi"/>
          <w:sz w:val="22"/>
          <w:szCs w:val="22"/>
        </w:rPr>
        <w:t>The scope includes:</w:t>
      </w:r>
    </w:p>
    <w:p w14:paraId="0887B2B2" w14:textId="77777777" w:rsidR="00B93FC3" w:rsidRDefault="00B93FC3" w:rsidP="00957182">
      <w:pPr>
        <w:pStyle w:val="p1"/>
        <w:spacing w:line="276" w:lineRule="auto"/>
        <w:rPr>
          <w:rFonts w:asciiTheme="minorHAnsi" w:hAnsiTheme="minorHAnsi"/>
          <w:sz w:val="22"/>
          <w:szCs w:val="22"/>
        </w:rPr>
      </w:pPr>
    </w:p>
    <w:p w14:paraId="57F6DDB8" w14:textId="63D993DE" w:rsidR="00957182" w:rsidRDefault="00957182" w:rsidP="00957182">
      <w:pPr>
        <w:pStyle w:val="p1"/>
        <w:numPr>
          <w:ilvl w:val="0"/>
          <w:numId w:val="43"/>
        </w:numPr>
        <w:spacing w:line="276" w:lineRule="auto"/>
        <w:rPr>
          <w:rFonts w:asciiTheme="minorHAnsi" w:hAnsiTheme="minorHAnsi"/>
          <w:sz w:val="22"/>
          <w:szCs w:val="22"/>
        </w:rPr>
      </w:pPr>
      <w:r>
        <w:rPr>
          <w:rFonts w:asciiTheme="minorHAnsi" w:hAnsiTheme="minorHAnsi"/>
          <w:sz w:val="22"/>
          <w:szCs w:val="22"/>
        </w:rPr>
        <w:t>Delivering a PingFederate cluster into an AWS VPC environment</w:t>
      </w:r>
      <w:r w:rsidR="002A11BE">
        <w:rPr>
          <w:rFonts w:asciiTheme="minorHAnsi" w:hAnsiTheme="minorHAnsi"/>
          <w:sz w:val="22"/>
          <w:szCs w:val="22"/>
        </w:rPr>
        <w:t xml:space="preserve"> to act as an OpenID Provider (OP) and OAuth2 Authorisation Server (AS).</w:t>
      </w:r>
    </w:p>
    <w:p w14:paraId="374BEE56" w14:textId="1DD35CB4" w:rsidR="00957182" w:rsidRDefault="00957182" w:rsidP="00957182">
      <w:pPr>
        <w:pStyle w:val="p1"/>
        <w:numPr>
          <w:ilvl w:val="0"/>
          <w:numId w:val="43"/>
        </w:numPr>
        <w:spacing w:line="276" w:lineRule="auto"/>
        <w:rPr>
          <w:rFonts w:asciiTheme="minorHAnsi" w:hAnsiTheme="minorHAnsi"/>
          <w:sz w:val="22"/>
          <w:szCs w:val="22"/>
        </w:rPr>
      </w:pPr>
      <w:r>
        <w:rPr>
          <w:rFonts w:asciiTheme="minorHAnsi" w:hAnsiTheme="minorHAnsi"/>
          <w:sz w:val="22"/>
          <w:szCs w:val="22"/>
        </w:rPr>
        <w:t xml:space="preserve">Integrating with an existing </w:t>
      </w:r>
      <w:proofErr w:type="spellStart"/>
      <w:r>
        <w:rPr>
          <w:rFonts w:asciiTheme="minorHAnsi" w:hAnsiTheme="minorHAnsi"/>
          <w:sz w:val="22"/>
          <w:szCs w:val="22"/>
        </w:rPr>
        <w:t>PingDirectory</w:t>
      </w:r>
      <w:proofErr w:type="spellEnd"/>
      <w:r>
        <w:rPr>
          <w:rFonts w:asciiTheme="minorHAnsi" w:hAnsiTheme="minorHAnsi"/>
          <w:sz w:val="22"/>
          <w:szCs w:val="22"/>
        </w:rPr>
        <w:t xml:space="preserve"> backing store for </w:t>
      </w:r>
      <w:proofErr w:type="spellStart"/>
      <w:r>
        <w:rPr>
          <w:rFonts w:asciiTheme="minorHAnsi" w:hAnsiTheme="minorHAnsi"/>
          <w:sz w:val="22"/>
          <w:szCs w:val="22"/>
        </w:rPr>
        <w:t>oauth</w:t>
      </w:r>
      <w:proofErr w:type="spellEnd"/>
      <w:r>
        <w:rPr>
          <w:rFonts w:asciiTheme="minorHAnsi" w:hAnsiTheme="minorHAnsi"/>
          <w:sz w:val="22"/>
          <w:szCs w:val="22"/>
        </w:rPr>
        <w:t xml:space="preserve"> client and persistent grant storage.</w:t>
      </w:r>
    </w:p>
    <w:p w14:paraId="5149F89C" w14:textId="1F903CC5" w:rsidR="00957182" w:rsidRDefault="00957182" w:rsidP="00957182">
      <w:pPr>
        <w:pStyle w:val="p1"/>
        <w:numPr>
          <w:ilvl w:val="0"/>
          <w:numId w:val="43"/>
        </w:numPr>
        <w:spacing w:line="276" w:lineRule="auto"/>
        <w:rPr>
          <w:rFonts w:asciiTheme="minorHAnsi" w:hAnsiTheme="minorHAnsi"/>
          <w:sz w:val="22"/>
          <w:szCs w:val="22"/>
        </w:rPr>
      </w:pPr>
      <w:r>
        <w:rPr>
          <w:rFonts w:asciiTheme="minorHAnsi" w:hAnsiTheme="minorHAnsi"/>
          <w:sz w:val="22"/>
          <w:szCs w:val="22"/>
        </w:rPr>
        <w:t xml:space="preserve">Integrate with the </w:t>
      </w:r>
      <w:proofErr w:type="spellStart"/>
      <w:r>
        <w:rPr>
          <w:rFonts w:asciiTheme="minorHAnsi" w:hAnsiTheme="minorHAnsi"/>
          <w:sz w:val="22"/>
          <w:szCs w:val="22"/>
        </w:rPr>
        <w:t>Mulesoft</w:t>
      </w:r>
      <w:proofErr w:type="spellEnd"/>
      <w:r>
        <w:rPr>
          <w:rFonts w:asciiTheme="minorHAnsi" w:hAnsiTheme="minorHAnsi"/>
          <w:sz w:val="22"/>
          <w:szCs w:val="22"/>
        </w:rPr>
        <w:t xml:space="preserve"> API Gateway which acts as the OAuth resource server.</w:t>
      </w:r>
    </w:p>
    <w:p w14:paraId="6D959C0B" w14:textId="08619A5A" w:rsidR="00957182" w:rsidRDefault="00957182" w:rsidP="00957182">
      <w:pPr>
        <w:pStyle w:val="p1"/>
        <w:numPr>
          <w:ilvl w:val="0"/>
          <w:numId w:val="43"/>
        </w:numPr>
        <w:spacing w:line="276" w:lineRule="auto"/>
        <w:rPr>
          <w:rFonts w:asciiTheme="minorHAnsi" w:hAnsiTheme="minorHAnsi"/>
          <w:sz w:val="22"/>
          <w:szCs w:val="22"/>
        </w:rPr>
      </w:pPr>
      <w:r>
        <w:rPr>
          <w:rFonts w:asciiTheme="minorHAnsi" w:hAnsiTheme="minorHAnsi"/>
          <w:sz w:val="22"/>
          <w:szCs w:val="22"/>
        </w:rPr>
        <w:t>Integrate with the Bank authentication and consent applications –both as external concerns.</w:t>
      </w:r>
    </w:p>
    <w:p w14:paraId="39B5A401" w14:textId="5D7266E1" w:rsidR="00957182" w:rsidRDefault="00957182" w:rsidP="00957182">
      <w:pPr>
        <w:pStyle w:val="p1"/>
        <w:numPr>
          <w:ilvl w:val="0"/>
          <w:numId w:val="43"/>
        </w:numPr>
        <w:spacing w:line="276" w:lineRule="auto"/>
        <w:rPr>
          <w:rFonts w:asciiTheme="minorHAnsi" w:hAnsiTheme="minorHAnsi"/>
          <w:sz w:val="22"/>
          <w:szCs w:val="22"/>
        </w:rPr>
      </w:pPr>
      <w:r>
        <w:rPr>
          <w:rFonts w:asciiTheme="minorHAnsi" w:hAnsiTheme="minorHAnsi"/>
          <w:sz w:val="22"/>
          <w:szCs w:val="22"/>
        </w:rPr>
        <w:t xml:space="preserve">Integrate with the Capgemini TPP Developer Portal to support </w:t>
      </w:r>
      <w:proofErr w:type="spellStart"/>
      <w:r>
        <w:rPr>
          <w:rFonts w:asciiTheme="minorHAnsi" w:hAnsiTheme="minorHAnsi"/>
          <w:sz w:val="22"/>
          <w:szCs w:val="22"/>
        </w:rPr>
        <w:t>onboarding</w:t>
      </w:r>
      <w:proofErr w:type="spellEnd"/>
      <w:r>
        <w:rPr>
          <w:rFonts w:asciiTheme="minorHAnsi" w:hAnsiTheme="minorHAnsi"/>
          <w:sz w:val="22"/>
          <w:szCs w:val="22"/>
        </w:rPr>
        <w:t xml:space="preserve"> and registration</w:t>
      </w:r>
    </w:p>
    <w:p w14:paraId="25A8F2AC" w14:textId="7D736DB2" w:rsidR="00957182" w:rsidRDefault="00957182" w:rsidP="00957182">
      <w:pPr>
        <w:pStyle w:val="p1"/>
        <w:numPr>
          <w:ilvl w:val="0"/>
          <w:numId w:val="43"/>
        </w:numPr>
        <w:spacing w:line="276" w:lineRule="auto"/>
        <w:rPr>
          <w:rFonts w:asciiTheme="minorHAnsi" w:hAnsiTheme="minorHAnsi"/>
          <w:sz w:val="22"/>
          <w:szCs w:val="22"/>
        </w:rPr>
      </w:pPr>
      <w:r>
        <w:rPr>
          <w:rFonts w:asciiTheme="minorHAnsi" w:hAnsiTheme="minorHAnsi"/>
          <w:sz w:val="22"/>
          <w:szCs w:val="22"/>
        </w:rPr>
        <w:t>Integrate with the OBIE Directory component, in particular JWKS endpoints to obtain TPP public keys to verify the signature on the OIDC authorisation request object.</w:t>
      </w:r>
    </w:p>
    <w:p w14:paraId="272BD1BB" w14:textId="12EBA3F3" w:rsidR="00650D8D" w:rsidRDefault="00650D8D" w:rsidP="00957182">
      <w:pPr>
        <w:pStyle w:val="p1"/>
        <w:numPr>
          <w:ilvl w:val="0"/>
          <w:numId w:val="43"/>
        </w:numPr>
        <w:spacing w:line="276" w:lineRule="auto"/>
        <w:rPr>
          <w:rFonts w:asciiTheme="minorHAnsi" w:hAnsiTheme="minorHAnsi"/>
          <w:sz w:val="22"/>
          <w:szCs w:val="22"/>
        </w:rPr>
      </w:pPr>
      <w:r>
        <w:rPr>
          <w:rFonts w:asciiTheme="minorHAnsi" w:hAnsiTheme="minorHAnsi"/>
          <w:sz w:val="22"/>
          <w:szCs w:val="22"/>
        </w:rPr>
        <w:t>Integration to Splunk for logging and monitoring purposes.</w:t>
      </w:r>
    </w:p>
    <w:p w14:paraId="74FD6B14" w14:textId="0FC820BA" w:rsidR="00650D8D" w:rsidRDefault="00650D8D" w:rsidP="00957182">
      <w:pPr>
        <w:pStyle w:val="p1"/>
        <w:numPr>
          <w:ilvl w:val="0"/>
          <w:numId w:val="43"/>
        </w:numPr>
        <w:spacing w:line="276" w:lineRule="auto"/>
        <w:rPr>
          <w:ins w:id="275" w:author="Barry O'Donohoe [2]" w:date="2018-03-12T21:34:00Z"/>
          <w:rFonts w:asciiTheme="minorHAnsi" w:hAnsiTheme="minorHAnsi"/>
          <w:sz w:val="22"/>
          <w:szCs w:val="22"/>
        </w:rPr>
      </w:pPr>
      <w:r>
        <w:rPr>
          <w:rFonts w:asciiTheme="minorHAnsi" w:hAnsiTheme="minorHAnsi"/>
          <w:sz w:val="22"/>
          <w:szCs w:val="22"/>
        </w:rPr>
        <w:t>Exposing JWKS, Authorisation, Token, Introspection and well-known endpoints.</w:t>
      </w:r>
    </w:p>
    <w:p w14:paraId="0298A273" w14:textId="41AC3E60" w:rsidR="00C308D1" w:rsidRPr="000408AE" w:rsidRDefault="00C308D1" w:rsidP="00C308D1">
      <w:pPr>
        <w:pStyle w:val="p1"/>
        <w:numPr>
          <w:ilvl w:val="0"/>
          <w:numId w:val="43"/>
        </w:numPr>
        <w:spacing w:line="276" w:lineRule="auto"/>
        <w:rPr>
          <w:moveTo w:id="276" w:author="Barry O'Donohoe [2]" w:date="2018-03-12T21:34:00Z"/>
          <w:rFonts w:asciiTheme="minorHAnsi" w:hAnsiTheme="minorHAnsi"/>
          <w:sz w:val="22"/>
          <w:szCs w:val="22"/>
        </w:rPr>
      </w:pPr>
      <w:moveToRangeStart w:id="277" w:author="Barry O'Donohoe [2]" w:date="2018-03-12T21:34:00Z" w:name="move508653793"/>
      <w:moveTo w:id="278" w:author="Barry O'Donohoe [2]" w:date="2018-03-12T21:34:00Z">
        <w:r>
          <w:rPr>
            <w:rFonts w:asciiTheme="minorHAnsi" w:hAnsiTheme="minorHAnsi"/>
            <w:sz w:val="22"/>
            <w:szCs w:val="22"/>
          </w:rPr>
          <w:t xml:space="preserve">TPP mock client </w:t>
        </w:r>
      </w:moveTo>
      <w:ins w:id="279" w:author="Barry O'Donohoe [2]" w:date="2018-03-12T21:34:00Z">
        <w:r w:rsidR="00FF0AEC">
          <w:rPr>
            <w:rFonts w:asciiTheme="minorHAnsi" w:hAnsiTheme="minorHAnsi"/>
            <w:sz w:val="22"/>
            <w:szCs w:val="22"/>
          </w:rPr>
          <w:t xml:space="preserve">test suite </w:t>
        </w:r>
      </w:ins>
      <w:moveTo w:id="280" w:author="Barry O'Donohoe [2]" w:date="2018-03-12T21:34:00Z">
        <w:r>
          <w:rPr>
            <w:rFonts w:asciiTheme="minorHAnsi" w:hAnsiTheme="minorHAnsi"/>
            <w:sz w:val="22"/>
            <w:szCs w:val="22"/>
          </w:rPr>
          <w:t>and integration testing thereof.</w:t>
        </w:r>
      </w:moveTo>
    </w:p>
    <w:moveToRangeEnd w:id="277"/>
    <w:p w14:paraId="0B9C348C" w14:textId="77777777" w:rsidR="00C308D1" w:rsidRDefault="00C308D1" w:rsidP="00957182">
      <w:pPr>
        <w:pStyle w:val="p1"/>
        <w:numPr>
          <w:ilvl w:val="0"/>
          <w:numId w:val="43"/>
        </w:numPr>
        <w:spacing w:line="276" w:lineRule="auto"/>
        <w:rPr>
          <w:rFonts w:asciiTheme="minorHAnsi" w:hAnsiTheme="minorHAnsi"/>
          <w:sz w:val="22"/>
          <w:szCs w:val="22"/>
        </w:rPr>
      </w:pPr>
    </w:p>
    <w:p w14:paraId="2D0A9E4A" w14:textId="77777777" w:rsidR="002A11BE" w:rsidRDefault="002A11BE" w:rsidP="002A11BE">
      <w:pPr>
        <w:pStyle w:val="p1"/>
        <w:spacing w:line="276" w:lineRule="auto"/>
        <w:ind w:left="720"/>
        <w:rPr>
          <w:rFonts w:asciiTheme="minorHAnsi" w:hAnsiTheme="minorHAnsi"/>
          <w:sz w:val="22"/>
          <w:szCs w:val="22"/>
        </w:rPr>
      </w:pPr>
    </w:p>
    <w:p w14:paraId="659B25B2" w14:textId="38678447" w:rsidR="005942EE" w:rsidRDefault="005942EE" w:rsidP="005942EE">
      <w:pPr>
        <w:pStyle w:val="p1"/>
        <w:spacing w:line="276" w:lineRule="auto"/>
        <w:rPr>
          <w:rFonts w:asciiTheme="minorHAnsi" w:hAnsiTheme="minorHAnsi"/>
          <w:sz w:val="22"/>
          <w:szCs w:val="22"/>
        </w:rPr>
      </w:pPr>
      <w:r>
        <w:rPr>
          <w:rFonts w:asciiTheme="minorHAnsi" w:hAnsiTheme="minorHAnsi"/>
          <w:sz w:val="22"/>
          <w:szCs w:val="22"/>
        </w:rPr>
        <w:t xml:space="preserve">The scope </w:t>
      </w:r>
      <w:r w:rsidR="002A11BE">
        <w:rPr>
          <w:rFonts w:asciiTheme="minorHAnsi" w:hAnsiTheme="minorHAnsi"/>
          <w:sz w:val="22"/>
          <w:szCs w:val="22"/>
        </w:rPr>
        <w:t xml:space="preserve">for this phase of the project and design </w:t>
      </w:r>
      <w:r>
        <w:rPr>
          <w:rFonts w:asciiTheme="minorHAnsi" w:hAnsiTheme="minorHAnsi"/>
          <w:sz w:val="22"/>
          <w:szCs w:val="22"/>
        </w:rPr>
        <w:t>excludes:</w:t>
      </w:r>
    </w:p>
    <w:p w14:paraId="58DEFFE0" w14:textId="77777777" w:rsidR="00B93FC3" w:rsidRDefault="00B93FC3" w:rsidP="005942EE">
      <w:pPr>
        <w:pStyle w:val="p1"/>
        <w:spacing w:line="276" w:lineRule="auto"/>
        <w:rPr>
          <w:rFonts w:asciiTheme="minorHAnsi" w:hAnsiTheme="minorHAnsi"/>
          <w:sz w:val="22"/>
          <w:szCs w:val="22"/>
        </w:rPr>
      </w:pPr>
    </w:p>
    <w:p w14:paraId="6C12C399" w14:textId="26E6AFF5" w:rsidR="00650D8D" w:rsidRDefault="00650D8D" w:rsidP="002A11BE">
      <w:pPr>
        <w:pStyle w:val="p1"/>
        <w:numPr>
          <w:ilvl w:val="0"/>
          <w:numId w:val="43"/>
        </w:numPr>
        <w:spacing w:line="276" w:lineRule="auto"/>
        <w:rPr>
          <w:rFonts w:asciiTheme="minorHAnsi" w:hAnsiTheme="minorHAnsi"/>
          <w:sz w:val="22"/>
          <w:szCs w:val="22"/>
        </w:rPr>
      </w:pPr>
      <w:r>
        <w:rPr>
          <w:rFonts w:asciiTheme="minorHAnsi" w:hAnsiTheme="minorHAnsi"/>
          <w:sz w:val="22"/>
          <w:szCs w:val="22"/>
        </w:rPr>
        <w:t>TPP servicing apart from initial client creation during TPP registration/</w:t>
      </w:r>
      <w:proofErr w:type="spellStart"/>
      <w:r>
        <w:rPr>
          <w:rFonts w:asciiTheme="minorHAnsi" w:hAnsiTheme="minorHAnsi"/>
          <w:sz w:val="22"/>
          <w:szCs w:val="22"/>
        </w:rPr>
        <w:t>onboarding</w:t>
      </w:r>
      <w:proofErr w:type="spellEnd"/>
      <w:r>
        <w:rPr>
          <w:rFonts w:asciiTheme="minorHAnsi" w:hAnsiTheme="minorHAnsi"/>
          <w:sz w:val="22"/>
          <w:szCs w:val="22"/>
        </w:rPr>
        <w:t xml:space="preserve"> via Capgemini portal.</w:t>
      </w:r>
    </w:p>
    <w:p w14:paraId="03BE2D52" w14:textId="47665E44" w:rsidR="002A11BE" w:rsidRDefault="002A11BE" w:rsidP="002A11BE">
      <w:pPr>
        <w:pStyle w:val="p1"/>
        <w:numPr>
          <w:ilvl w:val="0"/>
          <w:numId w:val="43"/>
        </w:numPr>
        <w:spacing w:line="276" w:lineRule="auto"/>
        <w:rPr>
          <w:rFonts w:asciiTheme="minorHAnsi" w:hAnsiTheme="minorHAnsi"/>
          <w:sz w:val="22"/>
          <w:szCs w:val="22"/>
        </w:rPr>
      </w:pPr>
      <w:r>
        <w:rPr>
          <w:rFonts w:asciiTheme="minorHAnsi" w:hAnsiTheme="minorHAnsi"/>
          <w:sz w:val="22"/>
          <w:szCs w:val="22"/>
        </w:rPr>
        <w:t>Customer Consent Managemen</w:t>
      </w:r>
      <w:r w:rsidRPr="000408AE">
        <w:rPr>
          <w:rFonts w:asciiTheme="minorHAnsi" w:hAnsiTheme="minorHAnsi"/>
          <w:sz w:val="22"/>
          <w:szCs w:val="22"/>
        </w:rPr>
        <w:t>t portal</w:t>
      </w:r>
      <w:r w:rsidR="00650D8D">
        <w:rPr>
          <w:rFonts w:asciiTheme="minorHAnsi" w:hAnsiTheme="minorHAnsi"/>
          <w:sz w:val="22"/>
          <w:szCs w:val="22"/>
        </w:rPr>
        <w:t xml:space="preserve"> – for a customer to self</w:t>
      </w:r>
      <w:ins w:id="281" w:author="Barry O'Donohoe" w:date="2018-01-04T19:42:00Z">
        <w:r w:rsidR="00530750">
          <w:rPr>
            <w:rFonts w:asciiTheme="minorHAnsi" w:hAnsiTheme="minorHAnsi"/>
            <w:sz w:val="22"/>
            <w:szCs w:val="22"/>
          </w:rPr>
          <w:t>-</w:t>
        </w:r>
      </w:ins>
      <w:del w:id="282" w:author="Barry O'Donohoe" w:date="2018-01-04T19:42:00Z">
        <w:r w:rsidR="00650D8D" w:rsidDel="00530750">
          <w:rPr>
            <w:rFonts w:asciiTheme="minorHAnsi" w:hAnsiTheme="minorHAnsi"/>
            <w:sz w:val="22"/>
            <w:szCs w:val="22"/>
          </w:rPr>
          <w:delText xml:space="preserve"> </w:delText>
        </w:r>
      </w:del>
      <w:r w:rsidR="00650D8D">
        <w:rPr>
          <w:rFonts w:asciiTheme="minorHAnsi" w:hAnsiTheme="minorHAnsi"/>
          <w:sz w:val="22"/>
          <w:szCs w:val="22"/>
        </w:rPr>
        <w:t>manage (view/revoke) existing consents.</w:t>
      </w:r>
    </w:p>
    <w:p w14:paraId="52C84D22" w14:textId="7739BFE4" w:rsidR="002A11BE" w:rsidRPr="000408AE" w:rsidRDefault="002A11BE" w:rsidP="002A11BE">
      <w:pPr>
        <w:pStyle w:val="p1"/>
        <w:numPr>
          <w:ilvl w:val="0"/>
          <w:numId w:val="43"/>
        </w:numPr>
        <w:spacing w:line="276" w:lineRule="auto"/>
        <w:rPr>
          <w:rFonts w:asciiTheme="minorHAnsi" w:hAnsiTheme="minorHAnsi"/>
          <w:sz w:val="22"/>
          <w:szCs w:val="22"/>
        </w:rPr>
      </w:pPr>
      <w:r>
        <w:rPr>
          <w:rFonts w:asciiTheme="minorHAnsi" w:hAnsiTheme="minorHAnsi"/>
          <w:sz w:val="22"/>
          <w:szCs w:val="22"/>
        </w:rPr>
        <w:t>Staff Consent Management P</w:t>
      </w:r>
      <w:r w:rsidR="00650D8D">
        <w:rPr>
          <w:rFonts w:asciiTheme="minorHAnsi" w:hAnsiTheme="minorHAnsi"/>
          <w:sz w:val="22"/>
          <w:szCs w:val="22"/>
        </w:rPr>
        <w:t>ortal – for a staff member to manage existing customer consents</w:t>
      </w:r>
      <w:ins w:id="283" w:author="Barry O'Donohoe" w:date="2018-01-04T19:44:00Z">
        <w:r w:rsidR="00530750">
          <w:rPr>
            <w:rFonts w:asciiTheme="minorHAnsi" w:hAnsiTheme="minorHAnsi"/>
            <w:sz w:val="22"/>
            <w:szCs w:val="22"/>
          </w:rPr>
          <w:t xml:space="preserve"> on their behalf – assisted servicing through remote channels e.g. telephony</w:t>
        </w:r>
      </w:ins>
      <w:del w:id="284" w:author="Barry O'Donohoe" w:date="2018-01-04T19:43:00Z">
        <w:r w:rsidR="00650D8D" w:rsidDel="00530750">
          <w:rPr>
            <w:rFonts w:asciiTheme="minorHAnsi" w:hAnsiTheme="minorHAnsi"/>
            <w:sz w:val="22"/>
            <w:szCs w:val="22"/>
          </w:rPr>
          <w:delText xml:space="preserve"> on behalf of</w:delText>
        </w:r>
      </w:del>
      <w:r w:rsidR="00650D8D">
        <w:rPr>
          <w:rFonts w:asciiTheme="minorHAnsi" w:hAnsiTheme="minorHAnsi"/>
          <w:sz w:val="22"/>
          <w:szCs w:val="22"/>
        </w:rPr>
        <w:t>.</w:t>
      </w:r>
    </w:p>
    <w:p w14:paraId="57557033" w14:textId="2E406A7F" w:rsidR="002A11BE" w:rsidRDefault="002A11BE" w:rsidP="000408AE">
      <w:pPr>
        <w:pStyle w:val="p1"/>
        <w:numPr>
          <w:ilvl w:val="0"/>
          <w:numId w:val="43"/>
        </w:numPr>
        <w:spacing w:line="276" w:lineRule="auto"/>
        <w:rPr>
          <w:rFonts w:asciiTheme="minorHAnsi" w:hAnsiTheme="minorHAnsi"/>
          <w:sz w:val="22"/>
          <w:szCs w:val="22"/>
        </w:rPr>
      </w:pPr>
      <w:r>
        <w:rPr>
          <w:rFonts w:asciiTheme="minorHAnsi" w:hAnsiTheme="minorHAnsi"/>
          <w:sz w:val="22"/>
          <w:szCs w:val="22"/>
        </w:rPr>
        <w:t>Customer Authentication or Consent Applications apart from their integration during authorisation grant.</w:t>
      </w:r>
    </w:p>
    <w:p w14:paraId="46621A2F" w14:textId="6A3F74BA" w:rsidR="000408AE" w:rsidRDefault="000408AE" w:rsidP="000408AE">
      <w:pPr>
        <w:pStyle w:val="p1"/>
        <w:numPr>
          <w:ilvl w:val="0"/>
          <w:numId w:val="43"/>
        </w:numPr>
        <w:spacing w:line="276" w:lineRule="auto"/>
        <w:rPr>
          <w:rFonts w:asciiTheme="minorHAnsi" w:hAnsiTheme="minorHAnsi"/>
          <w:sz w:val="22"/>
          <w:szCs w:val="22"/>
        </w:rPr>
      </w:pPr>
      <w:r>
        <w:rPr>
          <w:rFonts w:asciiTheme="minorHAnsi" w:hAnsiTheme="minorHAnsi"/>
          <w:sz w:val="22"/>
          <w:szCs w:val="22"/>
        </w:rPr>
        <w:t>Any servicing requirements of TPPs (suspension) by BOI staff.</w:t>
      </w:r>
    </w:p>
    <w:p w14:paraId="2479E92B" w14:textId="072391E9" w:rsidR="000408AE" w:rsidRDefault="000408AE" w:rsidP="000408AE">
      <w:pPr>
        <w:pStyle w:val="p1"/>
        <w:numPr>
          <w:ilvl w:val="0"/>
          <w:numId w:val="43"/>
        </w:numPr>
        <w:spacing w:line="276" w:lineRule="auto"/>
        <w:rPr>
          <w:rFonts w:asciiTheme="minorHAnsi" w:hAnsiTheme="minorHAnsi"/>
          <w:sz w:val="22"/>
          <w:szCs w:val="22"/>
        </w:rPr>
      </w:pPr>
      <w:r>
        <w:rPr>
          <w:rFonts w:asciiTheme="minorHAnsi" w:hAnsiTheme="minorHAnsi"/>
          <w:sz w:val="22"/>
          <w:szCs w:val="22"/>
        </w:rPr>
        <w:t>Internal staff API access control.</w:t>
      </w:r>
    </w:p>
    <w:p w14:paraId="61425DE5" w14:textId="25AA6FE0" w:rsidR="000408AE" w:rsidRPr="000408AE" w:rsidRDefault="000408AE" w:rsidP="000408AE">
      <w:pPr>
        <w:pStyle w:val="p1"/>
        <w:numPr>
          <w:ilvl w:val="0"/>
          <w:numId w:val="43"/>
        </w:numPr>
        <w:spacing w:line="276" w:lineRule="auto"/>
        <w:rPr>
          <w:rFonts w:asciiTheme="minorHAnsi" w:hAnsiTheme="minorHAnsi"/>
          <w:sz w:val="22"/>
          <w:szCs w:val="22"/>
        </w:rPr>
      </w:pPr>
      <w:r w:rsidRPr="000408AE">
        <w:rPr>
          <w:rFonts w:asciiTheme="minorHAnsi" w:hAnsiTheme="minorHAnsi"/>
          <w:sz w:val="22"/>
          <w:szCs w:val="22"/>
        </w:rPr>
        <w:t>Client reg</w:t>
      </w:r>
      <w:r w:rsidR="002A11BE">
        <w:rPr>
          <w:rFonts w:asciiTheme="minorHAnsi" w:hAnsiTheme="minorHAnsi"/>
          <w:sz w:val="22"/>
          <w:szCs w:val="22"/>
        </w:rPr>
        <w:t>istration - Dynamic on-boarding – out of scope.</w:t>
      </w:r>
    </w:p>
    <w:p w14:paraId="3C5C114D" w14:textId="2E3058B7" w:rsidR="000408AE" w:rsidRPr="000408AE" w:rsidDel="00C308D1" w:rsidRDefault="00650D8D" w:rsidP="000408AE">
      <w:pPr>
        <w:pStyle w:val="p1"/>
        <w:numPr>
          <w:ilvl w:val="0"/>
          <w:numId w:val="43"/>
        </w:numPr>
        <w:spacing w:line="276" w:lineRule="auto"/>
        <w:rPr>
          <w:moveFrom w:id="285" w:author="Barry O'Donohoe [2]" w:date="2018-03-12T21:34:00Z"/>
          <w:rFonts w:asciiTheme="minorHAnsi" w:hAnsiTheme="minorHAnsi"/>
          <w:sz w:val="22"/>
          <w:szCs w:val="22"/>
        </w:rPr>
      </w:pPr>
      <w:moveFromRangeStart w:id="286" w:author="Barry O'Donohoe [2]" w:date="2018-03-12T21:34:00Z" w:name="move508653793"/>
      <w:moveFrom w:id="287" w:author="Barry O'Donohoe [2]" w:date="2018-03-12T21:34:00Z">
        <w:r w:rsidDel="00C308D1">
          <w:rPr>
            <w:rFonts w:asciiTheme="minorHAnsi" w:hAnsiTheme="minorHAnsi"/>
            <w:sz w:val="22"/>
            <w:szCs w:val="22"/>
          </w:rPr>
          <w:t>TPP mock client and integration testing thereof.</w:t>
        </w:r>
      </w:moveFrom>
    </w:p>
    <w:moveFromRangeEnd w:id="286"/>
    <w:p w14:paraId="3310837A" w14:textId="124B2730" w:rsidR="000408AE" w:rsidRPr="000408AE" w:rsidRDefault="000408AE" w:rsidP="000408AE">
      <w:pPr>
        <w:pStyle w:val="p1"/>
        <w:numPr>
          <w:ilvl w:val="0"/>
          <w:numId w:val="43"/>
        </w:numPr>
        <w:spacing w:line="276" w:lineRule="auto"/>
        <w:rPr>
          <w:rFonts w:asciiTheme="minorHAnsi" w:hAnsiTheme="minorHAnsi"/>
          <w:sz w:val="22"/>
          <w:szCs w:val="22"/>
        </w:rPr>
      </w:pPr>
      <w:r w:rsidRPr="000408AE">
        <w:rPr>
          <w:rFonts w:asciiTheme="minorHAnsi" w:hAnsiTheme="minorHAnsi"/>
          <w:sz w:val="22"/>
          <w:szCs w:val="22"/>
        </w:rPr>
        <w:t xml:space="preserve">Customer SSO from any of existing </w:t>
      </w:r>
      <w:r w:rsidR="002A11BE">
        <w:rPr>
          <w:rFonts w:asciiTheme="minorHAnsi" w:hAnsiTheme="minorHAnsi"/>
          <w:sz w:val="22"/>
          <w:szCs w:val="22"/>
        </w:rPr>
        <w:t xml:space="preserve">BOI </w:t>
      </w:r>
      <w:r w:rsidRPr="000408AE">
        <w:rPr>
          <w:rFonts w:asciiTheme="minorHAnsi" w:hAnsiTheme="minorHAnsi"/>
          <w:sz w:val="22"/>
          <w:szCs w:val="22"/>
        </w:rPr>
        <w:t>web channels.</w:t>
      </w:r>
    </w:p>
    <w:p w14:paraId="1B90A442" w14:textId="77777777" w:rsidR="000408AE" w:rsidRPr="000408AE" w:rsidRDefault="000408AE" w:rsidP="000408AE">
      <w:pPr>
        <w:pStyle w:val="p1"/>
        <w:numPr>
          <w:ilvl w:val="0"/>
          <w:numId w:val="43"/>
        </w:numPr>
        <w:spacing w:line="276" w:lineRule="auto"/>
        <w:rPr>
          <w:rFonts w:asciiTheme="minorHAnsi" w:hAnsiTheme="minorHAnsi"/>
          <w:sz w:val="22"/>
          <w:szCs w:val="22"/>
        </w:rPr>
      </w:pPr>
      <w:r w:rsidRPr="000408AE">
        <w:rPr>
          <w:rFonts w:asciiTheme="minorHAnsi" w:hAnsiTheme="minorHAnsi"/>
          <w:sz w:val="22"/>
          <w:szCs w:val="22"/>
        </w:rPr>
        <w:t>No securing of any existing web channels.</w:t>
      </w:r>
    </w:p>
    <w:p w14:paraId="16FA2FA7" w14:textId="1D3BD076" w:rsidR="000408AE" w:rsidRPr="000408AE" w:rsidRDefault="000408AE" w:rsidP="000408AE">
      <w:pPr>
        <w:pStyle w:val="p1"/>
        <w:numPr>
          <w:ilvl w:val="0"/>
          <w:numId w:val="43"/>
        </w:numPr>
        <w:spacing w:line="276" w:lineRule="auto"/>
        <w:rPr>
          <w:rFonts w:asciiTheme="minorHAnsi" w:hAnsiTheme="minorHAnsi"/>
          <w:sz w:val="22"/>
          <w:szCs w:val="22"/>
        </w:rPr>
      </w:pPr>
      <w:r w:rsidRPr="000408AE">
        <w:rPr>
          <w:rFonts w:asciiTheme="minorHAnsi" w:hAnsiTheme="minorHAnsi"/>
          <w:sz w:val="22"/>
          <w:szCs w:val="22"/>
        </w:rPr>
        <w:t xml:space="preserve">API security model for </w:t>
      </w:r>
      <w:r w:rsidR="002A11BE">
        <w:rPr>
          <w:rFonts w:asciiTheme="minorHAnsi" w:hAnsiTheme="minorHAnsi"/>
          <w:sz w:val="22"/>
          <w:szCs w:val="22"/>
        </w:rPr>
        <w:t xml:space="preserve">internal </w:t>
      </w:r>
      <w:r w:rsidRPr="000408AE">
        <w:rPr>
          <w:rFonts w:asciiTheme="minorHAnsi" w:hAnsiTheme="minorHAnsi"/>
          <w:sz w:val="22"/>
          <w:szCs w:val="22"/>
        </w:rPr>
        <w:t xml:space="preserve">server to server </w:t>
      </w:r>
      <w:r w:rsidR="002A11BE">
        <w:rPr>
          <w:rFonts w:asciiTheme="minorHAnsi" w:hAnsiTheme="minorHAnsi"/>
          <w:sz w:val="22"/>
          <w:szCs w:val="22"/>
        </w:rPr>
        <w:t xml:space="preserve">communication </w:t>
      </w:r>
      <w:r w:rsidRPr="000408AE">
        <w:rPr>
          <w:rFonts w:asciiTheme="minorHAnsi" w:hAnsiTheme="minorHAnsi"/>
          <w:sz w:val="22"/>
          <w:szCs w:val="22"/>
        </w:rPr>
        <w:t>- out of scope server to server API security.</w:t>
      </w:r>
    </w:p>
    <w:p w14:paraId="1702CB93" w14:textId="77777777" w:rsidR="000408AE" w:rsidRPr="000408AE" w:rsidRDefault="000408AE" w:rsidP="000408AE">
      <w:pPr>
        <w:pStyle w:val="p1"/>
        <w:numPr>
          <w:ilvl w:val="0"/>
          <w:numId w:val="43"/>
        </w:numPr>
        <w:spacing w:line="276" w:lineRule="auto"/>
        <w:rPr>
          <w:rFonts w:asciiTheme="minorHAnsi" w:hAnsiTheme="minorHAnsi"/>
          <w:sz w:val="22"/>
          <w:szCs w:val="22"/>
        </w:rPr>
      </w:pPr>
      <w:r w:rsidRPr="000408AE">
        <w:rPr>
          <w:rFonts w:asciiTheme="minorHAnsi" w:hAnsiTheme="minorHAnsi"/>
          <w:sz w:val="22"/>
          <w:szCs w:val="22"/>
        </w:rPr>
        <w:t>Integrations between API platform and on premise federation hub.</w:t>
      </w:r>
    </w:p>
    <w:p w14:paraId="614878D4" w14:textId="147B2F0E" w:rsidR="000408AE" w:rsidRPr="000408AE" w:rsidDel="002F0483" w:rsidRDefault="000408AE" w:rsidP="000408AE">
      <w:pPr>
        <w:pStyle w:val="p1"/>
        <w:numPr>
          <w:ilvl w:val="0"/>
          <w:numId w:val="43"/>
        </w:numPr>
        <w:spacing w:line="276" w:lineRule="auto"/>
        <w:rPr>
          <w:del w:id="288" w:author="Barry O'Donohoe" w:date="2018-02-05T10:35:00Z"/>
          <w:rFonts w:asciiTheme="minorHAnsi" w:hAnsiTheme="minorHAnsi"/>
          <w:sz w:val="22"/>
          <w:szCs w:val="22"/>
        </w:rPr>
      </w:pPr>
      <w:del w:id="289" w:author="Barry O'Donohoe" w:date="2018-02-05T10:35:00Z">
        <w:r w:rsidRPr="000408AE" w:rsidDel="002F0483">
          <w:rPr>
            <w:rFonts w:asciiTheme="minorHAnsi" w:hAnsiTheme="minorHAnsi"/>
            <w:sz w:val="22"/>
            <w:szCs w:val="22"/>
          </w:rPr>
          <w:delText xml:space="preserve">Enforcement of API security (API/Mobile/SPA) for customer users coming in through from side </w:delText>
        </w:r>
      </w:del>
    </w:p>
    <w:p w14:paraId="34504039" w14:textId="1D775CF8" w:rsidR="000408AE" w:rsidRPr="000408AE" w:rsidRDefault="000408AE" w:rsidP="000408AE">
      <w:pPr>
        <w:pStyle w:val="p1"/>
        <w:numPr>
          <w:ilvl w:val="0"/>
          <w:numId w:val="43"/>
        </w:numPr>
        <w:spacing w:line="276" w:lineRule="auto"/>
        <w:rPr>
          <w:rFonts w:asciiTheme="minorHAnsi" w:hAnsiTheme="minorHAnsi"/>
          <w:sz w:val="22"/>
          <w:szCs w:val="22"/>
        </w:rPr>
      </w:pPr>
      <w:r w:rsidRPr="000408AE">
        <w:rPr>
          <w:rFonts w:asciiTheme="minorHAnsi" w:hAnsiTheme="minorHAnsi"/>
          <w:sz w:val="22"/>
          <w:szCs w:val="22"/>
        </w:rPr>
        <w:t>Single authentication</w:t>
      </w:r>
      <w:r w:rsidR="00650D8D">
        <w:rPr>
          <w:rFonts w:asciiTheme="minorHAnsi" w:hAnsiTheme="minorHAnsi"/>
          <w:sz w:val="22"/>
          <w:szCs w:val="22"/>
        </w:rPr>
        <w:t xml:space="preserve"> method</w:t>
      </w:r>
      <w:r w:rsidRPr="000408AE">
        <w:rPr>
          <w:rFonts w:asciiTheme="minorHAnsi" w:hAnsiTheme="minorHAnsi"/>
          <w:sz w:val="22"/>
          <w:szCs w:val="22"/>
        </w:rPr>
        <w:t xml:space="preserve"> - (PIN) unlocked by </w:t>
      </w:r>
      <w:proofErr w:type="spellStart"/>
      <w:r w:rsidRPr="000408AE">
        <w:rPr>
          <w:rFonts w:asciiTheme="minorHAnsi" w:hAnsiTheme="minorHAnsi"/>
          <w:sz w:val="22"/>
          <w:szCs w:val="22"/>
        </w:rPr>
        <w:t>TouchID</w:t>
      </w:r>
      <w:proofErr w:type="spellEnd"/>
      <w:r w:rsidRPr="000408AE">
        <w:rPr>
          <w:rFonts w:asciiTheme="minorHAnsi" w:hAnsiTheme="minorHAnsi"/>
          <w:sz w:val="22"/>
          <w:szCs w:val="22"/>
        </w:rPr>
        <w:t xml:space="preserve">  to access the native app for a soft-token - day 1.  </w:t>
      </w:r>
    </w:p>
    <w:p w14:paraId="2E160228" w14:textId="77777777" w:rsidR="000408AE" w:rsidRPr="000408AE" w:rsidRDefault="000408AE" w:rsidP="000408AE">
      <w:pPr>
        <w:pStyle w:val="p1"/>
        <w:numPr>
          <w:ilvl w:val="0"/>
          <w:numId w:val="43"/>
        </w:numPr>
        <w:spacing w:line="276" w:lineRule="auto"/>
        <w:rPr>
          <w:rFonts w:asciiTheme="minorHAnsi" w:hAnsiTheme="minorHAnsi"/>
          <w:sz w:val="22"/>
          <w:szCs w:val="22"/>
        </w:rPr>
      </w:pPr>
      <w:r w:rsidRPr="000408AE">
        <w:rPr>
          <w:rFonts w:asciiTheme="minorHAnsi" w:hAnsiTheme="minorHAnsi"/>
          <w:sz w:val="22"/>
          <w:szCs w:val="22"/>
        </w:rPr>
        <w:t>No expectation to implement a API security approach for consent, authentication.</w:t>
      </w:r>
    </w:p>
    <w:p w14:paraId="1D5D8F3A" w14:textId="07365869" w:rsidR="000408AE" w:rsidRPr="000408AE" w:rsidRDefault="00650D8D" w:rsidP="000408AE">
      <w:pPr>
        <w:pStyle w:val="p1"/>
        <w:numPr>
          <w:ilvl w:val="0"/>
          <w:numId w:val="43"/>
        </w:numPr>
        <w:spacing w:line="276" w:lineRule="auto"/>
        <w:rPr>
          <w:rFonts w:asciiTheme="minorHAnsi" w:hAnsiTheme="minorHAnsi"/>
          <w:sz w:val="22"/>
          <w:szCs w:val="22"/>
        </w:rPr>
      </w:pPr>
      <w:r>
        <w:rPr>
          <w:rFonts w:asciiTheme="minorHAnsi" w:hAnsiTheme="minorHAnsi"/>
          <w:sz w:val="22"/>
          <w:szCs w:val="22"/>
        </w:rPr>
        <w:t xml:space="preserve">Integration to </w:t>
      </w:r>
      <w:proofErr w:type="spellStart"/>
      <w:r w:rsidR="000408AE" w:rsidRPr="000408AE">
        <w:rPr>
          <w:rFonts w:asciiTheme="minorHAnsi" w:hAnsiTheme="minorHAnsi"/>
          <w:sz w:val="22"/>
          <w:szCs w:val="22"/>
        </w:rPr>
        <w:t>Fraudnet</w:t>
      </w:r>
      <w:proofErr w:type="spellEnd"/>
      <w:r w:rsidR="000408AE" w:rsidRPr="000408AE">
        <w:rPr>
          <w:rFonts w:asciiTheme="minorHAnsi" w:hAnsiTheme="minorHAnsi"/>
          <w:sz w:val="22"/>
          <w:szCs w:val="22"/>
        </w:rPr>
        <w:t xml:space="preserve"> device profiling (JS snippets) - deal with response codes and passes to payment engine - logon and consent apps.</w:t>
      </w:r>
    </w:p>
    <w:p w14:paraId="0C99B1E9" w14:textId="77777777" w:rsidR="000408AE" w:rsidRPr="000408AE" w:rsidRDefault="000408AE" w:rsidP="000408AE">
      <w:pPr>
        <w:pStyle w:val="p1"/>
        <w:numPr>
          <w:ilvl w:val="0"/>
          <w:numId w:val="43"/>
        </w:numPr>
        <w:spacing w:line="276" w:lineRule="auto"/>
        <w:rPr>
          <w:rFonts w:asciiTheme="minorHAnsi" w:hAnsiTheme="minorHAnsi"/>
          <w:sz w:val="22"/>
          <w:szCs w:val="22"/>
        </w:rPr>
      </w:pPr>
      <w:r w:rsidRPr="000408AE">
        <w:rPr>
          <w:rFonts w:asciiTheme="minorHAnsi" w:hAnsiTheme="minorHAnsi"/>
          <w:sz w:val="22"/>
          <w:szCs w:val="22"/>
        </w:rPr>
        <w:t xml:space="preserve">MA-TLS - integrations to </w:t>
      </w:r>
      <w:proofErr w:type="spellStart"/>
      <w:r w:rsidRPr="000408AE">
        <w:rPr>
          <w:rFonts w:asciiTheme="minorHAnsi" w:hAnsiTheme="minorHAnsi"/>
          <w:sz w:val="22"/>
          <w:szCs w:val="22"/>
        </w:rPr>
        <w:t>Netscaler</w:t>
      </w:r>
      <w:proofErr w:type="spellEnd"/>
    </w:p>
    <w:p w14:paraId="5E865B3E" w14:textId="1CC75C47" w:rsidR="00957182" w:rsidRDefault="000408AE" w:rsidP="006812A1">
      <w:pPr>
        <w:pStyle w:val="p1"/>
        <w:numPr>
          <w:ilvl w:val="0"/>
          <w:numId w:val="43"/>
        </w:numPr>
        <w:spacing w:line="276" w:lineRule="auto"/>
        <w:rPr>
          <w:ins w:id="290" w:author="Barry O'Donohoe" w:date="2018-01-04T19:42:00Z"/>
          <w:rFonts w:asciiTheme="minorHAnsi" w:hAnsiTheme="minorHAnsi"/>
          <w:sz w:val="22"/>
          <w:szCs w:val="22"/>
        </w:rPr>
      </w:pPr>
      <w:r w:rsidRPr="00650D8D">
        <w:rPr>
          <w:rFonts w:asciiTheme="minorHAnsi" w:hAnsiTheme="minorHAnsi"/>
          <w:sz w:val="22"/>
          <w:szCs w:val="22"/>
        </w:rPr>
        <w:t>OBIE integration</w:t>
      </w:r>
      <w:r w:rsidR="00650D8D" w:rsidRPr="00650D8D">
        <w:rPr>
          <w:rFonts w:asciiTheme="minorHAnsi" w:hAnsiTheme="minorHAnsi"/>
          <w:sz w:val="22"/>
          <w:szCs w:val="22"/>
        </w:rPr>
        <w:t xml:space="preserve"> except for TPP JWKS integration as part of OIDC request object processing.</w:t>
      </w:r>
    </w:p>
    <w:p w14:paraId="3D3B34F7" w14:textId="54208006" w:rsidR="00530750" w:rsidRPr="00650D8D" w:rsidRDefault="00530750" w:rsidP="006812A1">
      <w:pPr>
        <w:pStyle w:val="p1"/>
        <w:numPr>
          <w:ilvl w:val="0"/>
          <w:numId w:val="43"/>
        </w:numPr>
        <w:spacing w:line="276" w:lineRule="auto"/>
        <w:rPr>
          <w:rFonts w:asciiTheme="minorHAnsi" w:hAnsiTheme="minorHAnsi"/>
          <w:sz w:val="22"/>
          <w:szCs w:val="22"/>
        </w:rPr>
      </w:pPr>
      <w:ins w:id="291" w:author="Barry O'Donohoe" w:date="2018-01-04T19:42:00Z">
        <w:r>
          <w:rPr>
            <w:rFonts w:asciiTheme="minorHAnsi" w:hAnsiTheme="minorHAnsi"/>
            <w:sz w:val="22"/>
            <w:szCs w:val="22"/>
          </w:rPr>
          <w:t xml:space="preserve">Full support for the final PSD2 RTS including embedded/decoupled </w:t>
        </w:r>
      </w:ins>
      <w:ins w:id="292" w:author="Barry O'Donohoe" w:date="2018-01-04T19:43:00Z">
        <w:r>
          <w:rPr>
            <w:rFonts w:asciiTheme="minorHAnsi" w:hAnsiTheme="minorHAnsi"/>
            <w:sz w:val="22"/>
            <w:szCs w:val="22"/>
          </w:rPr>
          <w:t xml:space="preserve">authorization </w:t>
        </w:r>
      </w:ins>
      <w:ins w:id="293" w:author="Barry O'Donohoe" w:date="2018-01-04T19:42:00Z">
        <w:r>
          <w:rPr>
            <w:rFonts w:asciiTheme="minorHAnsi" w:hAnsiTheme="minorHAnsi"/>
            <w:sz w:val="22"/>
            <w:szCs w:val="22"/>
          </w:rPr>
          <w:t>approaches.</w:t>
        </w:r>
      </w:ins>
    </w:p>
    <w:p w14:paraId="636752C1" w14:textId="77777777" w:rsidR="00957182" w:rsidRDefault="00957182" w:rsidP="007E672B">
      <w:pPr>
        <w:pStyle w:val="p1"/>
        <w:spacing w:line="276" w:lineRule="auto"/>
        <w:rPr>
          <w:rFonts w:asciiTheme="minorHAnsi" w:hAnsiTheme="minorHAnsi"/>
          <w:sz w:val="22"/>
          <w:szCs w:val="22"/>
        </w:rPr>
      </w:pPr>
    </w:p>
    <w:p w14:paraId="16EBF4FE" w14:textId="25ADAFD2" w:rsidR="005D767A" w:rsidRPr="0078219E" w:rsidDel="005626BD" w:rsidRDefault="005D767A" w:rsidP="0078219E">
      <w:pPr>
        <w:pStyle w:val="p1"/>
        <w:rPr>
          <w:del w:id="294" w:author="Barry O'Donohoe" w:date="2018-02-05T09:44:00Z"/>
          <w:rFonts w:asciiTheme="minorHAnsi" w:hAnsiTheme="minorHAnsi"/>
          <w:sz w:val="22"/>
          <w:szCs w:val="22"/>
        </w:rPr>
      </w:pPr>
    </w:p>
    <w:p w14:paraId="6119FEA7" w14:textId="77777777" w:rsidR="005D767A" w:rsidRPr="00854841" w:rsidRDefault="005D767A" w:rsidP="005D767A">
      <w:pPr>
        <w:pStyle w:val="Heading1"/>
        <w:rPr>
          <w:rFonts w:asciiTheme="minorHAnsi" w:hAnsiTheme="minorHAnsi"/>
        </w:rPr>
      </w:pPr>
      <w:bookmarkStart w:id="295" w:name="_Toc329071017"/>
      <w:bookmarkStart w:id="296" w:name="_Toc502910671"/>
      <w:bookmarkEnd w:id="248"/>
      <w:r w:rsidRPr="00854841">
        <w:rPr>
          <w:rFonts w:asciiTheme="minorHAnsi" w:hAnsiTheme="minorHAnsi"/>
        </w:rPr>
        <w:lastRenderedPageBreak/>
        <w:t>System Overview</w:t>
      </w:r>
      <w:bookmarkEnd w:id="295"/>
      <w:bookmarkEnd w:id="296"/>
    </w:p>
    <w:p w14:paraId="74ABF3BA" w14:textId="48F00B37" w:rsidR="009A7E97" w:rsidRPr="009A7E97" w:rsidRDefault="009A7E97" w:rsidP="007E672B">
      <w:pPr>
        <w:pStyle w:val="rbsbody"/>
        <w:spacing w:before="0" w:beforeAutospacing="0" w:after="180" w:afterAutospacing="0" w:line="276" w:lineRule="auto"/>
        <w:rPr>
          <w:rFonts w:asciiTheme="minorHAnsi" w:hAnsiTheme="minorHAnsi" w:cs="Arial"/>
          <w:color w:val="000000" w:themeColor="text1"/>
          <w:sz w:val="22"/>
          <w:szCs w:val="22"/>
        </w:rPr>
      </w:pPr>
      <w:r w:rsidRPr="009A7E97">
        <w:rPr>
          <w:rFonts w:asciiTheme="minorHAnsi" w:hAnsiTheme="minorHAnsi" w:cs="Arial"/>
          <w:color w:val="000000" w:themeColor="text1"/>
          <w:sz w:val="22"/>
          <w:szCs w:val="22"/>
        </w:rPr>
        <w:t>Ping Identity is a US-based, mid-cap sized Identity and Access Management (IAM) product and service provider. Its products have been designed from the ground-up as a modern set of IAM capabilities based on open standards and APIs. The components are well conceived with good separation of concerns.</w:t>
      </w:r>
    </w:p>
    <w:p w14:paraId="03B210BF" w14:textId="730271D5" w:rsidR="009A7E97" w:rsidRPr="009A7E97" w:rsidRDefault="009F0CA2" w:rsidP="007E672B">
      <w:pPr>
        <w:spacing w:after="180" w:line="276" w:lineRule="auto"/>
        <w:rPr>
          <w:rFonts w:asciiTheme="minorHAnsi" w:hAnsiTheme="minorHAnsi" w:cs="Arial"/>
          <w:color w:val="000000" w:themeColor="text1"/>
          <w:sz w:val="22"/>
          <w:szCs w:val="22"/>
        </w:rPr>
      </w:pPr>
      <w:r>
        <w:rPr>
          <w:rFonts w:asciiTheme="minorHAnsi" w:hAnsiTheme="minorHAnsi" w:cs="Arial"/>
          <w:color w:val="000000" w:themeColor="text1"/>
          <w:sz w:val="22"/>
          <w:szCs w:val="22"/>
        </w:rPr>
        <w:t xml:space="preserve">Capgemini/BOI </w:t>
      </w:r>
      <w:r w:rsidR="009A7E97" w:rsidRPr="009A7E97">
        <w:rPr>
          <w:rFonts w:asciiTheme="minorHAnsi" w:hAnsiTheme="minorHAnsi" w:cs="Arial"/>
          <w:color w:val="000000" w:themeColor="text1"/>
          <w:sz w:val="22"/>
          <w:szCs w:val="22"/>
        </w:rPr>
        <w:t xml:space="preserve">have acquired licenses to host and operate </w:t>
      </w:r>
      <w:r>
        <w:rPr>
          <w:rFonts w:asciiTheme="minorHAnsi" w:hAnsiTheme="minorHAnsi" w:cs="Arial"/>
          <w:color w:val="000000" w:themeColor="text1"/>
          <w:sz w:val="22"/>
          <w:szCs w:val="22"/>
        </w:rPr>
        <w:t>a core product</w:t>
      </w:r>
      <w:r w:rsidR="009A7E97" w:rsidRPr="009A7E97">
        <w:rPr>
          <w:rFonts w:asciiTheme="minorHAnsi" w:hAnsiTheme="minorHAnsi" w:cs="Arial"/>
          <w:color w:val="000000" w:themeColor="text1"/>
          <w:sz w:val="22"/>
          <w:szCs w:val="22"/>
        </w:rPr>
        <w:t xml:space="preserve"> from Ping Identity which</w:t>
      </w:r>
      <w:r>
        <w:rPr>
          <w:rFonts w:asciiTheme="minorHAnsi" w:hAnsiTheme="minorHAnsi" w:cs="Arial"/>
          <w:color w:val="000000" w:themeColor="text1"/>
          <w:sz w:val="22"/>
          <w:szCs w:val="22"/>
        </w:rPr>
        <w:t xml:space="preserve"> is</w:t>
      </w:r>
      <w:r w:rsidR="009A7E97" w:rsidRPr="009A7E97">
        <w:rPr>
          <w:rFonts w:asciiTheme="minorHAnsi" w:hAnsiTheme="minorHAnsi" w:cs="Arial"/>
          <w:color w:val="000000" w:themeColor="text1"/>
          <w:sz w:val="22"/>
          <w:szCs w:val="22"/>
        </w:rPr>
        <w:t>:</w:t>
      </w:r>
    </w:p>
    <w:p w14:paraId="6E16FA25" w14:textId="77777777" w:rsidR="009A7E97" w:rsidRDefault="009A7E97" w:rsidP="007E672B">
      <w:pPr>
        <w:pStyle w:val="ListParagraph"/>
        <w:numPr>
          <w:ilvl w:val="0"/>
          <w:numId w:val="17"/>
        </w:numPr>
        <w:spacing w:after="180" w:line="276" w:lineRule="auto"/>
        <w:rPr>
          <w:rFonts w:asciiTheme="minorHAnsi" w:hAnsiTheme="minorHAnsi" w:cs="Arial"/>
          <w:color w:val="000000" w:themeColor="text1"/>
          <w:sz w:val="22"/>
          <w:szCs w:val="22"/>
        </w:rPr>
      </w:pPr>
      <w:r w:rsidRPr="009A7E97">
        <w:rPr>
          <w:rFonts w:asciiTheme="minorHAnsi" w:hAnsiTheme="minorHAnsi" w:cs="Arial"/>
          <w:color w:val="000000" w:themeColor="text1"/>
          <w:sz w:val="22"/>
          <w:szCs w:val="22"/>
        </w:rPr>
        <w:t>PingFederate</w:t>
      </w:r>
    </w:p>
    <w:p w14:paraId="11488BB4" w14:textId="77777777" w:rsidR="009A7E97" w:rsidRDefault="009A7E97" w:rsidP="007E672B">
      <w:pPr>
        <w:pStyle w:val="ListParagraph"/>
        <w:spacing w:after="180" w:line="276" w:lineRule="auto"/>
        <w:ind w:left="420"/>
        <w:rPr>
          <w:rFonts w:asciiTheme="minorHAnsi" w:hAnsiTheme="minorHAnsi" w:cs="Arial"/>
          <w:color w:val="000000" w:themeColor="text1"/>
          <w:sz w:val="22"/>
          <w:szCs w:val="22"/>
        </w:rPr>
      </w:pPr>
    </w:p>
    <w:p w14:paraId="2EC464E6" w14:textId="77777777" w:rsidR="009A7E97" w:rsidRDefault="009A7E97" w:rsidP="007E672B">
      <w:pPr>
        <w:pStyle w:val="ListParagraph"/>
        <w:numPr>
          <w:ilvl w:val="0"/>
          <w:numId w:val="18"/>
        </w:numPr>
        <w:spacing w:after="180" w:line="276" w:lineRule="auto"/>
        <w:rPr>
          <w:rFonts w:asciiTheme="minorHAnsi" w:hAnsiTheme="minorHAnsi"/>
          <w:sz w:val="22"/>
          <w:szCs w:val="22"/>
        </w:rPr>
      </w:pPr>
      <w:r w:rsidRPr="009A7E97">
        <w:rPr>
          <w:rFonts w:asciiTheme="minorHAnsi" w:hAnsiTheme="minorHAnsi"/>
          <w:sz w:val="22"/>
          <w:szCs w:val="22"/>
        </w:rPr>
        <w:t>An authentication gateway product to support all aspects of authentication for Web | Mobile | API</w:t>
      </w:r>
    </w:p>
    <w:p w14:paraId="5FD1CC3F" w14:textId="77777777" w:rsidR="009A7E97" w:rsidRDefault="009A7E97" w:rsidP="007E672B">
      <w:pPr>
        <w:pStyle w:val="ListParagraph"/>
        <w:numPr>
          <w:ilvl w:val="0"/>
          <w:numId w:val="18"/>
        </w:numPr>
        <w:spacing w:after="180" w:line="276" w:lineRule="auto"/>
        <w:rPr>
          <w:rFonts w:asciiTheme="minorHAnsi" w:hAnsiTheme="minorHAnsi"/>
          <w:sz w:val="22"/>
          <w:szCs w:val="22"/>
        </w:rPr>
      </w:pPr>
      <w:r w:rsidRPr="009A7E97">
        <w:rPr>
          <w:rFonts w:asciiTheme="minorHAnsi" w:hAnsiTheme="minorHAnsi"/>
          <w:sz w:val="22"/>
          <w:szCs w:val="22"/>
        </w:rPr>
        <w:t>A capable identity provider that supports outbound and inbound identity federation and Single Sign-On use cases</w:t>
      </w:r>
      <w:r>
        <w:rPr>
          <w:rFonts w:asciiTheme="minorHAnsi" w:hAnsiTheme="minorHAnsi"/>
          <w:sz w:val="22"/>
          <w:szCs w:val="22"/>
        </w:rPr>
        <w:t>.</w:t>
      </w:r>
    </w:p>
    <w:p w14:paraId="3B6C55C1" w14:textId="77777777" w:rsidR="009A7E97" w:rsidRDefault="009A7E97" w:rsidP="007E672B">
      <w:pPr>
        <w:pStyle w:val="ListParagraph"/>
        <w:numPr>
          <w:ilvl w:val="0"/>
          <w:numId w:val="18"/>
        </w:numPr>
        <w:spacing w:after="180" w:line="276" w:lineRule="auto"/>
        <w:rPr>
          <w:rFonts w:asciiTheme="minorHAnsi" w:hAnsiTheme="minorHAnsi"/>
          <w:sz w:val="22"/>
          <w:szCs w:val="22"/>
        </w:rPr>
      </w:pPr>
      <w:r w:rsidRPr="009A7E97">
        <w:rPr>
          <w:rFonts w:asciiTheme="minorHAnsi" w:hAnsiTheme="minorHAnsi"/>
          <w:sz w:val="22"/>
          <w:szCs w:val="22"/>
        </w:rPr>
        <w:t>Underpinned by identity stores such as Active Directory for workers or strategic identity stores for customers.</w:t>
      </w:r>
    </w:p>
    <w:p w14:paraId="3E19F046" w14:textId="77777777" w:rsidR="009A7E97" w:rsidRDefault="009A7E97" w:rsidP="007E672B">
      <w:pPr>
        <w:pStyle w:val="ListParagraph"/>
        <w:numPr>
          <w:ilvl w:val="0"/>
          <w:numId w:val="18"/>
        </w:numPr>
        <w:spacing w:after="180" w:line="276" w:lineRule="auto"/>
        <w:rPr>
          <w:rFonts w:asciiTheme="minorHAnsi" w:hAnsiTheme="minorHAnsi"/>
          <w:sz w:val="22"/>
          <w:szCs w:val="22"/>
        </w:rPr>
      </w:pPr>
      <w:r w:rsidRPr="009A7E97">
        <w:rPr>
          <w:rFonts w:asciiTheme="minorHAnsi" w:hAnsiTheme="minorHAnsi"/>
          <w:sz w:val="22"/>
          <w:szCs w:val="22"/>
        </w:rPr>
        <w:t>Compliant with open international standards including SAML, WS-Federation, WS-Trust, OAuth, OpenID connect</w:t>
      </w:r>
      <w:r>
        <w:rPr>
          <w:rFonts w:asciiTheme="minorHAnsi" w:hAnsiTheme="minorHAnsi"/>
          <w:sz w:val="22"/>
          <w:szCs w:val="22"/>
        </w:rPr>
        <w:t>.</w:t>
      </w:r>
    </w:p>
    <w:p w14:paraId="75AA3B7D" w14:textId="4E2E2AF6" w:rsidR="009A7E97" w:rsidRPr="009F0CA2" w:rsidRDefault="009A7E97" w:rsidP="009F0CA2">
      <w:pPr>
        <w:pStyle w:val="ListParagraph"/>
        <w:numPr>
          <w:ilvl w:val="0"/>
          <w:numId w:val="18"/>
        </w:numPr>
        <w:spacing w:after="180" w:line="276" w:lineRule="auto"/>
        <w:rPr>
          <w:rFonts w:asciiTheme="minorHAnsi" w:hAnsiTheme="minorHAnsi"/>
          <w:sz w:val="22"/>
          <w:szCs w:val="22"/>
        </w:rPr>
      </w:pPr>
      <w:r w:rsidRPr="009A7E97">
        <w:rPr>
          <w:rFonts w:asciiTheme="minorHAnsi" w:hAnsiTheme="minorHAnsi"/>
          <w:sz w:val="22"/>
          <w:szCs w:val="22"/>
        </w:rPr>
        <w:t>Extensive out of the box integrations with enterprise platforms, 3rd party IDPs &amp; SaaS solutions.</w:t>
      </w:r>
    </w:p>
    <w:p w14:paraId="62D1A094" w14:textId="35A2007D" w:rsidR="00C3567A" w:rsidRPr="009A7E97" w:rsidRDefault="009F0CA2" w:rsidP="007E672B">
      <w:pPr>
        <w:spacing w:after="180" w:line="276" w:lineRule="auto"/>
        <w:rPr>
          <w:rFonts w:asciiTheme="minorHAnsi" w:hAnsiTheme="minorHAnsi" w:cs="Arial"/>
          <w:color w:val="002469"/>
          <w:sz w:val="22"/>
          <w:szCs w:val="22"/>
        </w:rPr>
      </w:pPr>
      <w:r>
        <w:rPr>
          <w:rFonts w:asciiTheme="minorHAnsi" w:hAnsiTheme="minorHAnsi" w:cs="Arial"/>
          <w:color w:val="000000" w:themeColor="text1"/>
          <w:sz w:val="22"/>
          <w:szCs w:val="22"/>
        </w:rPr>
        <w:t xml:space="preserve">PingFederate will operate </w:t>
      </w:r>
      <w:r w:rsidR="009A7E97" w:rsidRPr="009A7E97">
        <w:rPr>
          <w:rFonts w:asciiTheme="minorHAnsi" w:hAnsiTheme="minorHAnsi" w:cs="Arial"/>
          <w:color w:val="000000" w:themeColor="text1"/>
          <w:sz w:val="22"/>
          <w:szCs w:val="22"/>
        </w:rPr>
        <w:t xml:space="preserve">in unison </w:t>
      </w:r>
      <w:r w:rsidR="002F5568">
        <w:rPr>
          <w:rFonts w:asciiTheme="minorHAnsi" w:hAnsiTheme="minorHAnsi" w:cs="Arial"/>
          <w:color w:val="000000" w:themeColor="text1"/>
          <w:sz w:val="22"/>
          <w:szCs w:val="22"/>
        </w:rPr>
        <w:t xml:space="preserve">with the </w:t>
      </w:r>
      <w:proofErr w:type="spellStart"/>
      <w:r w:rsidR="002F5568">
        <w:rPr>
          <w:rFonts w:asciiTheme="minorHAnsi" w:hAnsiTheme="minorHAnsi" w:cs="Arial"/>
          <w:color w:val="000000" w:themeColor="text1"/>
          <w:sz w:val="22"/>
          <w:szCs w:val="22"/>
        </w:rPr>
        <w:t>Mulesoft</w:t>
      </w:r>
      <w:proofErr w:type="spellEnd"/>
      <w:r w:rsidR="002F5568">
        <w:rPr>
          <w:rFonts w:asciiTheme="minorHAnsi" w:hAnsiTheme="minorHAnsi" w:cs="Arial"/>
          <w:color w:val="000000" w:themeColor="text1"/>
          <w:sz w:val="22"/>
          <w:szCs w:val="22"/>
        </w:rPr>
        <w:t xml:space="preserve"> API Gateway </w:t>
      </w:r>
      <w:r w:rsidR="009A7E97" w:rsidRPr="009A7E97">
        <w:rPr>
          <w:rFonts w:asciiTheme="minorHAnsi" w:hAnsiTheme="minorHAnsi" w:cs="Arial"/>
          <w:color w:val="000000" w:themeColor="text1"/>
          <w:sz w:val="22"/>
          <w:szCs w:val="22"/>
        </w:rPr>
        <w:t>to integrate identity-based access management policies using open standards access protocols.</w:t>
      </w:r>
      <w:r w:rsidR="000C661E">
        <w:rPr>
          <w:rFonts w:asciiTheme="minorHAnsi" w:hAnsiTheme="minorHAnsi" w:cs="Arial"/>
          <w:color w:val="000000" w:themeColor="text1"/>
          <w:sz w:val="22"/>
          <w:szCs w:val="22"/>
        </w:rPr>
        <w:t xml:space="preserve"> The Ping Identity component</w:t>
      </w:r>
      <w:r w:rsidR="00C3567A">
        <w:rPr>
          <w:rFonts w:asciiTheme="minorHAnsi" w:hAnsiTheme="minorHAnsi" w:cs="Arial"/>
          <w:color w:val="000000" w:themeColor="text1"/>
          <w:sz w:val="22"/>
          <w:szCs w:val="22"/>
        </w:rPr>
        <w:t xml:space="preserve"> shall initially be deployed into a</w:t>
      </w:r>
      <w:r w:rsidR="00C7451E">
        <w:rPr>
          <w:rFonts w:asciiTheme="minorHAnsi" w:hAnsiTheme="minorHAnsi" w:cs="Arial"/>
          <w:color w:val="000000" w:themeColor="text1"/>
          <w:sz w:val="22"/>
          <w:szCs w:val="22"/>
        </w:rPr>
        <w:t xml:space="preserve"> </w:t>
      </w:r>
      <w:r w:rsidR="000C661E">
        <w:rPr>
          <w:rFonts w:asciiTheme="minorHAnsi" w:hAnsiTheme="minorHAnsi" w:cs="Arial"/>
          <w:color w:val="000000" w:themeColor="text1"/>
          <w:sz w:val="22"/>
          <w:szCs w:val="22"/>
        </w:rPr>
        <w:t xml:space="preserve">Capgemini </w:t>
      </w:r>
      <w:r w:rsidR="00C7451E">
        <w:rPr>
          <w:rFonts w:asciiTheme="minorHAnsi" w:hAnsiTheme="minorHAnsi" w:cs="Arial"/>
          <w:color w:val="000000" w:themeColor="text1"/>
          <w:sz w:val="22"/>
          <w:szCs w:val="22"/>
        </w:rPr>
        <w:t xml:space="preserve">virtual private cloud (VPC) </w:t>
      </w:r>
      <w:r w:rsidR="0072605C">
        <w:rPr>
          <w:rFonts w:asciiTheme="minorHAnsi" w:hAnsiTheme="minorHAnsi" w:cs="Arial"/>
          <w:color w:val="000000" w:themeColor="text1"/>
          <w:sz w:val="22"/>
          <w:szCs w:val="22"/>
        </w:rPr>
        <w:t xml:space="preserve">provided in a </w:t>
      </w:r>
      <w:r w:rsidR="00C3567A">
        <w:rPr>
          <w:rFonts w:asciiTheme="minorHAnsi" w:hAnsiTheme="minorHAnsi" w:cs="Arial"/>
          <w:color w:val="000000" w:themeColor="text1"/>
          <w:sz w:val="22"/>
          <w:szCs w:val="22"/>
        </w:rPr>
        <w:t>public cloud hosting environment from AWS in the Ireland (</w:t>
      </w:r>
      <w:proofErr w:type="spellStart"/>
      <w:r w:rsidR="00C3567A">
        <w:rPr>
          <w:rFonts w:asciiTheme="minorHAnsi" w:hAnsiTheme="minorHAnsi" w:cs="Arial"/>
          <w:color w:val="000000" w:themeColor="text1"/>
          <w:sz w:val="22"/>
          <w:szCs w:val="22"/>
        </w:rPr>
        <w:t>eu</w:t>
      </w:r>
      <w:proofErr w:type="spellEnd"/>
      <w:r w:rsidR="00C3567A">
        <w:rPr>
          <w:rFonts w:asciiTheme="minorHAnsi" w:hAnsiTheme="minorHAnsi" w:cs="Arial"/>
          <w:color w:val="000000" w:themeColor="text1"/>
          <w:sz w:val="22"/>
          <w:szCs w:val="22"/>
        </w:rPr>
        <w:t xml:space="preserve">-west) region across </w:t>
      </w:r>
      <w:r w:rsidR="000C661E">
        <w:rPr>
          <w:rFonts w:asciiTheme="minorHAnsi" w:hAnsiTheme="minorHAnsi" w:cs="Arial"/>
          <w:color w:val="000000" w:themeColor="text1"/>
          <w:sz w:val="22"/>
          <w:szCs w:val="22"/>
        </w:rPr>
        <w:t xml:space="preserve">multiple </w:t>
      </w:r>
      <w:r w:rsidR="00C3567A">
        <w:rPr>
          <w:rFonts w:asciiTheme="minorHAnsi" w:hAnsiTheme="minorHAnsi" w:cs="Arial"/>
          <w:color w:val="000000" w:themeColor="text1"/>
          <w:sz w:val="22"/>
          <w:szCs w:val="22"/>
        </w:rPr>
        <w:t xml:space="preserve">availability zones (AZs). It will be deployed into </w:t>
      </w:r>
      <w:r w:rsidR="0072605C">
        <w:rPr>
          <w:rFonts w:asciiTheme="minorHAnsi" w:hAnsiTheme="minorHAnsi" w:cs="Arial"/>
          <w:color w:val="000000" w:themeColor="text1"/>
          <w:sz w:val="22"/>
          <w:szCs w:val="22"/>
        </w:rPr>
        <w:t>several</w:t>
      </w:r>
      <w:r w:rsidR="00C3567A">
        <w:rPr>
          <w:rFonts w:asciiTheme="minorHAnsi" w:hAnsiTheme="minorHAnsi" w:cs="Arial"/>
          <w:color w:val="000000" w:themeColor="text1"/>
          <w:sz w:val="22"/>
          <w:szCs w:val="22"/>
        </w:rPr>
        <w:t xml:space="preserve"> pre-production test environments </w:t>
      </w:r>
      <w:r w:rsidR="0072605C">
        <w:rPr>
          <w:rFonts w:asciiTheme="minorHAnsi" w:hAnsiTheme="minorHAnsi" w:cs="Arial"/>
          <w:color w:val="000000" w:themeColor="text1"/>
          <w:sz w:val="22"/>
          <w:szCs w:val="22"/>
        </w:rPr>
        <w:t>followed by a</w:t>
      </w:r>
      <w:r w:rsidR="00C3567A">
        <w:rPr>
          <w:rFonts w:asciiTheme="minorHAnsi" w:hAnsiTheme="minorHAnsi" w:cs="Arial"/>
          <w:color w:val="000000" w:themeColor="text1"/>
          <w:sz w:val="22"/>
          <w:szCs w:val="22"/>
        </w:rPr>
        <w:t xml:space="preserve"> production environment.</w:t>
      </w:r>
    </w:p>
    <w:p w14:paraId="0BC2A4D8" w14:textId="77777777" w:rsidR="005D767A" w:rsidRPr="00854841" w:rsidRDefault="005D767A" w:rsidP="005D767A">
      <w:pPr>
        <w:pStyle w:val="Heading2"/>
      </w:pPr>
      <w:bookmarkStart w:id="297" w:name="_Toc502910672"/>
      <w:r w:rsidRPr="00854841">
        <w:t>System Characteristics</w:t>
      </w:r>
      <w:bookmarkEnd w:id="297"/>
    </w:p>
    <w:p w14:paraId="74C51C08" w14:textId="2F963208" w:rsidR="003972B2" w:rsidRDefault="003972B2" w:rsidP="007E672B">
      <w:pPr>
        <w:pStyle w:val="Preface5"/>
        <w:numPr>
          <w:ilvl w:val="0"/>
          <w:numId w:val="0"/>
        </w:numPr>
        <w:spacing w:line="276" w:lineRule="auto"/>
        <w:ind w:left="720"/>
        <w:rPr>
          <w:rFonts w:asciiTheme="minorHAnsi" w:hAnsiTheme="minorHAnsi"/>
          <w:i w:val="0"/>
          <w:sz w:val="22"/>
          <w:szCs w:val="22"/>
        </w:rPr>
      </w:pPr>
      <w:r w:rsidRPr="003972B2">
        <w:rPr>
          <w:rFonts w:asciiTheme="minorHAnsi" w:hAnsiTheme="minorHAnsi"/>
          <w:i w:val="0"/>
          <w:sz w:val="22"/>
          <w:szCs w:val="22"/>
        </w:rPr>
        <w:t xml:space="preserve">PingFederate </w:t>
      </w:r>
      <w:r w:rsidR="000C661E">
        <w:rPr>
          <w:rFonts w:asciiTheme="minorHAnsi" w:hAnsiTheme="minorHAnsi"/>
          <w:i w:val="0"/>
          <w:sz w:val="22"/>
          <w:szCs w:val="22"/>
        </w:rPr>
        <w:t>is a lightweight component</w:t>
      </w:r>
      <w:r w:rsidRPr="003972B2">
        <w:rPr>
          <w:rFonts w:asciiTheme="minorHAnsi" w:hAnsiTheme="minorHAnsi"/>
          <w:i w:val="0"/>
          <w:sz w:val="22"/>
          <w:szCs w:val="22"/>
        </w:rPr>
        <w:t xml:space="preserve"> requiring a Java Runtime Environment (JRE) and will be hosted in this on </w:t>
      </w:r>
      <w:r w:rsidR="00B966B9">
        <w:rPr>
          <w:rFonts w:asciiTheme="minorHAnsi" w:hAnsiTheme="minorHAnsi"/>
          <w:i w:val="0"/>
          <w:sz w:val="22"/>
          <w:szCs w:val="22"/>
        </w:rPr>
        <w:t xml:space="preserve">a </w:t>
      </w:r>
      <w:r w:rsidR="000C661E">
        <w:rPr>
          <w:rFonts w:asciiTheme="minorHAnsi" w:hAnsiTheme="minorHAnsi"/>
          <w:i w:val="0"/>
          <w:sz w:val="22"/>
          <w:szCs w:val="22"/>
        </w:rPr>
        <w:t>harde</w:t>
      </w:r>
      <w:r w:rsidR="00B966B9">
        <w:rPr>
          <w:rFonts w:asciiTheme="minorHAnsi" w:hAnsiTheme="minorHAnsi"/>
          <w:i w:val="0"/>
          <w:sz w:val="22"/>
          <w:szCs w:val="22"/>
        </w:rPr>
        <w:t>ned</w:t>
      </w:r>
      <w:r w:rsidR="000C661E">
        <w:rPr>
          <w:rFonts w:asciiTheme="minorHAnsi" w:hAnsiTheme="minorHAnsi"/>
          <w:i w:val="0"/>
          <w:sz w:val="22"/>
          <w:szCs w:val="22"/>
        </w:rPr>
        <w:t xml:space="preserve"> </w:t>
      </w:r>
      <w:r w:rsidR="00B966B9">
        <w:rPr>
          <w:rFonts w:asciiTheme="minorHAnsi" w:hAnsiTheme="minorHAnsi"/>
          <w:i w:val="0"/>
          <w:sz w:val="22"/>
          <w:szCs w:val="22"/>
        </w:rPr>
        <w:t xml:space="preserve">Amazon Linux-derived AMI (Amazon Machine Image) using the </w:t>
      </w:r>
      <w:proofErr w:type="spellStart"/>
      <w:r w:rsidR="00B966B9" w:rsidRPr="00B966B9">
        <w:rPr>
          <w:rFonts w:asciiTheme="minorHAnsi" w:hAnsiTheme="minorHAnsi"/>
          <w:i w:val="0"/>
          <w:sz w:val="22"/>
          <w:szCs w:val="22"/>
        </w:rPr>
        <w:t>Anitian</w:t>
      </w:r>
      <w:proofErr w:type="spellEnd"/>
      <w:r w:rsidR="00B966B9" w:rsidRPr="00B966B9">
        <w:rPr>
          <w:rFonts w:asciiTheme="minorHAnsi" w:hAnsiTheme="minorHAnsi"/>
          <w:i w:val="0"/>
          <w:sz w:val="22"/>
          <w:szCs w:val="22"/>
        </w:rPr>
        <w:t xml:space="preserve"> PCI Hardened Amazon Linux</w:t>
      </w:r>
      <w:r w:rsidR="00F4369E">
        <w:rPr>
          <w:rFonts w:asciiTheme="minorHAnsi" w:hAnsiTheme="minorHAnsi"/>
          <w:i w:val="0"/>
          <w:sz w:val="22"/>
          <w:szCs w:val="22"/>
        </w:rPr>
        <w:t xml:space="preserve"> </w:t>
      </w:r>
      <w:r w:rsidRPr="003972B2">
        <w:rPr>
          <w:rFonts w:asciiTheme="minorHAnsi" w:hAnsiTheme="minorHAnsi"/>
          <w:i w:val="0"/>
          <w:sz w:val="22"/>
          <w:szCs w:val="22"/>
        </w:rPr>
        <w:t>virtual servers based on AWS EC2 instances.</w:t>
      </w:r>
    </w:p>
    <w:p w14:paraId="6032CE97" w14:textId="52E76B74" w:rsidR="00E0116E" w:rsidRDefault="00D408BE" w:rsidP="007E672B">
      <w:pPr>
        <w:pStyle w:val="Preface5"/>
        <w:numPr>
          <w:ilvl w:val="0"/>
          <w:numId w:val="0"/>
        </w:numPr>
        <w:spacing w:line="276" w:lineRule="auto"/>
        <w:ind w:left="720"/>
        <w:rPr>
          <w:rFonts w:asciiTheme="minorHAnsi" w:hAnsiTheme="minorHAnsi"/>
          <w:i w:val="0"/>
          <w:sz w:val="22"/>
          <w:szCs w:val="22"/>
        </w:rPr>
      </w:pPr>
      <w:r>
        <w:rPr>
          <w:rFonts w:asciiTheme="minorHAnsi" w:hAnsiTheme="minorHAnsi"/>
          <w:i w:val="0"/>
          <w:sz w:val="22"/>
          <w:szCs w:val="22"/>
        </w:rPr>
        <w:t xml:space="preserve">PingFederate </w:t>
      </w:r>
      <w:r w:rsidR="00784F80">
        <w:rPr>
          <w:rFonts w:asciiTheme="minorHAnsi" w:hAnsiTheme="minorHAnsi"/>
          <w:i w:val="0"/>
          <w:sz w:val="22"/>
          <w:szCs w:val="22"/>
        </w:rPr>
        <w:t>comprises runtime and administrative nodes. The runtime components support all user and client interactions to facilitate authentication an</w:t>
      </w:r>
      <w:r w:rsidR="00F4369E">
        <w:rPr>
          <w:rFonts w:asciiTheme="minorHAnsi" w:hAnsiTheme="minorHAnsi"/>
          <w:i w:val="0"/>
          <w:sz w:val="22"/>
          <w:szCs w:val="22"/>
        </w:rPr>
        <w:t>d authorisation. The admin node</w:t>
      </w:r>
      <w:r w:rsidR="00784F80">
        <w:rPr>
          <w:rFonts w:asciiTheme="minorHAnsi" w:hAnsiTheme="minorHAnsi"/>
          <w:i w:val="0"/>
          <w:sz w:val="22"/>
          <w:szCs w:val="22"/>
        </w:rPr>
        <w:t xml:space="preserve"> </w:t>
      </w:r>
      <w:r w:rsidR="00F4369E">
        <w:rPr>
          <w:rFonts w:asciiTheme="minorHAnsi" w:hAnsiTheme="minorHAnsi"/>
          <w:i w:val="0"/>
          <w:sz w:val="22"/>
          <w:szCs w:val="22"/>
        </w:rPr>
        <w:t xml:space="preserve">is </w:t>
      </w:r>
      <w:r w:rsidR="00784F80">
        <w:rPr>
          <w:rFonts w:asciiTheme="minorHAnsi" w:hAnsiTheme="minorHAnsi"/>
          <w:i w:val="0"/>
          <w:sz w:val="22"/>
          <w:szCs w:val="22"/>
        </w:rPr>
        <w:t xml:space="preserve">primarily providing </w:t>
      </w:r>
      <w:r w:rsidR="00F4369E">
        <w:rPr>
          <w:rFonts w:asciiTheme="minorHAnsi" w:hAnsiTheme="minorHAnsi"/>
          <w:i w:val="0"/>
          <w:sz w:val="22"/>
          <w:szCs w:val="22"/>
        </w:rPr>
        <w:t xml:space="preserve">an </w:t>
      </w:r>
      <w:r w:rsidR="00784F80">
        <w:rPr>
          <w:rFonts w:asciiTheme="minorHAnsi" w:hAnsiTheme="minorHAnsi"/>
          <w:i w:val="0"/>
          <w:sz w:val="22"/>
          <w:szCs w:val="22"/>
        </w:rPr>
        <w:t>administrative web admin</w:t>
      </w:r>
      <w:r w:rsidR="00F4369E">
        <w:rPr>
          <w:rFonts w:asciiTheme="minorHAnsi" w:hAnsiTheme="minorHAnsi"/>
          <w:i w:val="0"/>
          <w:sz w:val="22"/>
          <w:szCs w:val="22"/>
        </w:rPr>
        <w:t>istrative</w:t>
      </w:r>
      <w:r w:rsidR="00784F80">
        <w:rPr>
          <w:rFonts w:asciiTheme="minorHAnsi" w:hAnsiTheme="minorHAnsi"/>
          <w:i w:val="0"/>
          <w:sz w:val="22"/>
          <w:szCs w:val="22"/>
        </w:rPr>
        <w:t xml:space="preserve"> console and REST API endpoints.</w:t>
      </w:r>
    </w:p>
    <w:p w14:paraId="710A29D7" w14:textId="659E6453" w:rsidR="00CF1AA0" w:rsidRDefault="00784F80" w:rsidP="007E672B">
      <w:pPr>
        <w:pStyle w:val="Preface5"/>
        <w:numPr>
          <w:ilvl w:val="0"/>
          <w:numId w:val="0"/>
        </w:numPr>
        <w:spacing w:line="276" w:lineRule="auto"/>
        <w:ind w:left="720"/>
        <w:rPr>
          <w:rFonts w:asciiTheme="minorHAnsi" w:hAnsiTheme="minorHAnsi"/>
          <w:i w:val="0"/>
          <w:sz w:val="22"/>
          <w:szCs w:val="22"/>
        </w:rPr>
      </w:pPr>
      <w:r>
        <w:rPr>
          <w:rFonts w:asciiTheme="minorHAnsi" w:hAnsiTheme="minorHAnsi"/>
          <w:i w:val="0"/>
          <w:sz w:val="22"/>
          <w:szCs w:val="22"/>
        </w:rPr>
        <w:t xml:space="preserve">The initial </w:t>
      </w:r>
      <w:r w:rsidR="003F2B70">
        <w:rPr>
          <w:rFonts w:asciiTheme="minorHAnsi" w:hAnsiTheme="minorHAnsi"/>
          <w:i w:val="0"/>
          <w:sz w:val="22"/>
          <w:szCs w:val="22"/>
        </w:rPr>
        <w:t xml:space="preserve">delivery </w:t>
      </w:r>
      <w:r>
        <w:rPr>
          <w:rFonts w:asciiTheme="minorHAnsi" w:hAnsiTheme="minorHAnsi"/>
          <w:i w:val="0"/>
          <w:sz w:val="22"/>
          <w:szCs w:val="22"/>
        </w:rPr>
        <w:t xml:space="preserve">focus is for inbound (to </w:t>
      </w:r>
      <w:r w:rsidR="007E2EA7">
        <w:rPr>
          <w:rFonts w:asciiTheme="minorHAnsi" w:hAnsiTheme="minorHAnsi"/>
          <w:i w:val="0"/>
          <w:sz w:val="22"/>
          <w:szCs w:val="22"/>
        </w:rPr>
        <w:t>Bank of Ireland</w:t>
      </w:r>
      <w:r>
        <w:rPr>
          <w:rFonts w:asciiTheme="minorHAnsi" w:hAnsiTheme="minorHAnsi"/>
          <w:i w:val="0"/>
          <w:sz w:val="22"/>
          <w:szCs w:val="22"/>
        </w:rPr>
        <w:t xml:space="preserve">) </w:t>
      </w:r>
      <w:r w:rsidR="007E2EA7">
        <w:rPr>
          <w:rFonts w:asciiTheme="minorHAnsi" w:hAnsiTheme="minorHAnsi"/>
          <w:i w:val="0"/>
          <w:sz w:val="22"/>
          <w:szCs w:val="22"/>
        </w:rPr>
        <w:t xml:space="preserve">TPP </w:t>
      </w:r>
      <w:r>
        <w:rPr>
          <w:rFonts w:asciiTheme="minorHAnsi" w:hAnsiTheme="minorHAnsi"/>
          <w:i w:val="0"/>
          <w:sz w:val="22"/>
          <w:szCs w:val="22"/>
        </w:rPr>
        <w:t xml:space="preserve">interactions </w:t>
      </w:r>
      <w:r w:rsidR="007E2EA7">
        <w:rPr>
          <w:rFonts w:asciiTheme="minorHAnsi" w:hAnsiTheme="minorHAnsi"/>
          <w:i w:val="0"/>
          <w:sz w:val="22"/>
          <w:szCs w:val="22"/>
        </w:rPr>
        <w:t xml:space="preserve">on behalf of customers </w:t>
      </w:r>
      <w:r>
        <w:rPr>
          <w:rFonts w:asciiTheme="minorHAnsi" w:hAnsiTheme="minorHAnsi"/>
          <w:i w:val="0"/>
          <w:sz w:val="22"/>
          <w:szCs w:val="22"/>
        </w:rPr>
        <w:t xml:space="preserve">to </w:t>
      </w:r>
      <w:r w:rsidR="007E2EA7">
        <w:rPr>
          <w:rFonts w:asciiTheme="minorHAnsi" w:hAnsiTheme="minorHAnsi"/>
          <w:i w:val="0"/>
          <w:sz w:val="22"/>
          <w:szCs w:val="22"/>
        </w:rPr>
        <w:t xml:space="preserve">read/write account and payment API </w:t>
      </w:r>
      <w:r>
        <w:rPr>
          <w:rFonts w:asciiTheme="minorHAnsi" w:hAnsiTheme="minorHAnsi"/>
          <w:i w:val="0"/>
          <w:sz w:val="22"/>
          <w:szCs w:val="22"/>
        </w:rPr>
        <w:t>resources</w:t>
      </w:r>
      <w:r w:rsidR="007E2EA7">
        <w:rPr>
          <w:rFonts w:asciiTheme="minorHAnsi" w:hAnsiTheme="minorHAnsi"/>
          <w:i w:val="0"/>
          <w:sz w:val="22"/>
          <w:szCs w:val="22"/>
        </w:rPr>
        <w:t>. The primary focus is to achieve compliance with the Open Banking security profile and related API standards</w:t>
      </w:r>
      <w:r>
        <w:rPr>
          <w:rFonts w:asciiTheme="minorHAnsi" w:hAnsiTheme="minorHAnsi"/>
          <w:i w:val="0"/>
          <w:sz w:val="22"/>
          <w:szCs w:val="22"/>
        </w:rPr>
        <w:t xml:space="preserve"> </w:t>
      </w:r>
      <w:r w:rsidR="007E2EA7">
        <w:rPr>
          <w:rFonts w:asciiTheme="minorHAnsi" w:hAnsiTheme="minorHAnsi"/>
          <w:i w:val="0"/>
          <w:sz w:val="22"/>
          <w:szCs w:val="22"/>
        </w:rPr>
        <w:t xml:space="preserve">using existing logon (authentication) and consent applications as part of the Capgemini API Platform. </w:t>
      </w:r>
    </w:p>
    <w:p w14:paraId="7CA2F3CC" w14:textId="105A7D26" w:rsidR="00AB00B3" w:rsidRDefault="007E2EA7" w:rsidP="007E672B">
      <w:pPr>
        <w:pStyle w:val="Preface5"/>
        <w:numPr>
          <w:ilvl w:val="0"/>
          <w:numId w:val="0"/>
        </w:numPr>
        <w:spacing w:line="276" w:lineRule="auto"/>
        <w:ind w:left="720"/>
        <w:rPr>
          <w:rFonts w:asciiTheme="minorHAnsi" w:hAnsiTheme="minorHAnsi"/>
          <w:i w:val="0"/>
          <w:sz w:val="22"/>
          <w:szCs w:val="22"/>
        </w:rPr>
      </w:pPr>
      <w:r>
        <w:rPr>
          <w:rFonts w:asciiTheme="minorHAnsi" w:hAnsiTheme="minorHAnsi"/>
          <w:i w:val="0"/>
          <w:sz w:val="22"/>
          <w:szCs w:val="22"/>
        </w:rPr>
        <w:t xml:space="preserve">In this phase, the BOI </w:t>
      </w:r>
      <w:r w:rsidR="00AB00B3">
        <w:rPr>
          <w:rFonts w:asciiTheme="minorHAnsi" w:hAnsiTheme="minorHAnsi"/>
          <w:i w:val="0"/>
          <w:sz w:val="22"/>
          <w:szCs w:val="22"/>
        </w:rPr>
        <w:t xml:space="preserve">customer </w:t>
      </w:r>
      <w:r>
        <w:rPr>
          <w:rFonts w:asciiTheme="minorHAnsi" w:hAnsiTheme="minorHAnsi"/>
          <w:i w:val="0"/>
          <w:sz w:val="22"/>
          <w:szCs w:val="22"/>
        </w:rPr>
        <w:t>authentication</w:t>
      </w:r>
      <w:r w:rsidR="00AB00B3">
        <w:rPr>
          <w:rFonts w:asciiTheme="minorHAnsi" w:hAnsiTheme="minorHAnsi"/>
          <w:i w:val="0"/>
          <w:sz w:val="22"/>
          <w:szCs w:val="22"/>
        </w:rPr>
        <w:t xml:space="preserve"> </w:t>
      </w:r>
      <w:r>
        <w:rPr>
          <w:rFonts w:asciiTheme="minorHAnsi" w:hAnsiTheme="minorHAnsi"/>
          <w:i w:val="0"/>
          <w:sz w:val="22"/>
          <w:szCs w:val="22"/>
        </w:rPr>
        <w:t xml:space="preserve">application </w:t>
      </w:r>
      <w:r w:rsidR="00AB00B3">
        <w:rPr>
          <w:rFonts w:asciiTheme="minorHAnsi" w:hAnsiTheme="minorHAnsi"/>
          <w:i w:val="0"/>
          <w:sz w:val="22"/>
          <w:szCs w:val="22"/>
        </w:rPr>
        <w:t xml:space="preserve">will be retained as-is </w:t>
      </w:r>
      <w:r>
        <w:rPr>
          <w:rFonts w:asciiTheme="minorHAnsi" w:hAnsiTheme="minorHAnsi"/>
          <w:i w:val="0"/>
          <w:sz w:val="22"/>
          <w:szCs w:val="22"/>
        </w:rPr>
        <w:t xml:space="preserve">utilising a mobile native application soft-token based on the HID Global </w:t>
      </w:r>
      <w:proofErr w:type="spellStart"/>
      <w:r>
        <w:rPr>
          <w:rFonts w:asciiTheme="minorHAnsi" w:hAnsiTheme="minorHAnsi"/>
          <w:i w:val="0"/>
          <w:sz w:val="22"/>
          <w:szCs w:val="22"/>
        </w:rPr>
        <w:t>ActivID</w:t>
      </w:r>
      <w:proofErr w:type="spellEnd"/>
      <w:r>
        <w:rPr>
          <w:rFonts w:asciiTheme="minorHAnsi" w:hAnsiTheme="minorHAnsi"/>
          <w:i w:val="0"/>
          <w:sz w:val="22"/>
          <w:szCs w:val="22"/>
        </w:rPr>
        <w:t xml:space="preserve"> solution. PingFederate will integrate with the authentication</w:t>
      </w:r>
      <w:r w:rsidR="000A7744">
        <w:rPr>
          <w:rFonts w:asciiTheme="minorHAnsi" w:hAnsiTheme="minorHAnsi"/>
          <w:i w:val="0"/>
          <w:sz w:val="22"/>
          <w:szCs w:val="22"/>
        </w:rPr>
        <w:t xml:space="preserve"> web</w:t>
      </w:r>
      <w:r>
        <w:rPr>
          <w:rFonts w:asciiTheme="minorHAnsi" w:hAnsiTheme="minorHAnsi"/>
          <w:i w:val="0"/>
          <w:sz w:val="22"/>
          <w:szCs w:val="22"/>
        </w:rPr>
        <w:t xml:space="preserve"> application using</w:t>
      </w:r>
      <w:r w:rsidR="00932DE9">
        <w:rPr>
          <w:rFonts w:asciiTheme="minorHAnsi" w:hAnsiTheme="minorHAnsi"/>
          <w:i w:val="0"/>
          <w:sz w:val="22"/>
          <w:szCs w:val="22"/>
        </w:rPr>
        <w:t xml:space="preserve"> the</w:t>
      </w:r>
      <w:r>
        <w:rPr>
          <w:rFonts w:asciiTheme="minorHAnsi" w:hAnsiTheme="minorHAnsi"/>
          <w:i w:val="0"/>
          <w:sz w:val="22"/>
          <w:szCs w:val="22"/>
        </w:rPr>
        <w:t xml:space="preserve"> </w:t>
      </w:r>
      <w:r w:rsidR="00AB00B3">
        <w:rPr>
          <w:rFonts w:asciiTheme="minorHAnsi" w:hAnsiTheme="minorHAnsi"/>
          <w:i w:val="0"/>
          <w:sz w:val="22"/>
          <w:szCs w:val="22"/>
        </w:rPr>
        <w:t xml:space="preserve">Agentless Integration Kit (also known as the Reference ID adapter) to achieve </w:t>
      </w:r>
      <w:r w:rsidR="000A7744">
        <w:rPr>
          <w:rFonts w:asciiTheme="minorHAnsi" w:hAnsiTheme="minorHAnsi"/>
          <w:i w:val="0"/>
          <w:sz w:val="22"/>
          <w:szCs w:val="22"/>
        </w:rPr>
        <w:t xml:space="preserve">customer </w:t>
      </w:r>
      <w:r w:rsidR="00AB00B3">
        <w:rPr>
          <w:rFonts w:asciiTheme="minorHAnsi" w:hAnsiTheme="minorHAnsi"/>
          <w:i w:val="0"/>
          <w:sz w:val="22"/>
          <w:szCs w:val="22"/>
        </w:rPr>
        <w:t>single sign-on</w:t>
      </w:r>
      <w:r w:rsidR="000A7744">
        <w:rPr>
          <w:rFonts w:asciiTheme="minorHAnsi" w:hAnsiTheme="minorHAnsi"/>
          <w:i w:val="0"/>
          <w:sz w:val="22"/>
          <w:szCs w:val="22"/>
        </w:rPr>
        <w:t xml:space="preserve"> during the authorisation grant</w:t>
      </w:r>
      <w:r w:rsidR="00AB00B3">
        <w:rPr>
          <w:rFonts w:asciiTheme="minorHAnsi" w:hAnsiTheme="minorHAnsi"/>
          <w:i w:val="0"/>
          <w:sz w:val="22"/>
          <w:szCs w:val="22"/>
        </w:rPr>
        <w:t xml:space="preserve">. </w:t>
      </w:r>
      <w:r w:rsidR="000A7744">
        <w:rPr>
          <w:rFonts w:asciiTheme="minorHAnsi" w:hAnsiTheme="minorHAnsi"/>
          <w:i w:val="0"/>
          <w:sz w:val="22"/>
          <w:szCs w:val="22"/>
        </w:rPr>
        <w:t xml:space="preserve">The authentication application </w:t>
      </w:r>
      <w:r w:rsidR="00AB00B3">
        <w:rPr>
          <w:rFonts w:asciiTheme="minorHAnsi" w:hAnsiTheme="minorHAnsi"/>
          <w:i w:val="0"/>
          <w:sz w:val="22"/>
          <w:szCs w:val="22"/>
        </w:rPr>
        <w:t xml:space="preserve">is effectively acting as an identity providing application to PingFederate which trusts </w:t>
      </w:r>
      <w:r w:rsidR="000A7744">
        <w:rPr>
          <w:rFonts w:asciiTheme="minorHAnsi" w:hAnsiTheme="minorHAnsi"/>
          <w:i w:val="0"/>
          <w:sz w:val="22"/>
          <w:szCs w:val="22"/>
        </w:rPr>
        <w:t xml:space="preserve">it </w:t>
      </w:r>
      <w:r w:rsidR="00AB00B3">
        <w:rPr>
          <w:rFonts w:asciiTheme="minorHAnsi" w:hAnsiTheme="minorHAnsi"/>
          <w:i w:val="0"/>
          <w:sz w:val="22"/>
          <w:szCs w:val="22"/>
        </w:rPr>
        <w:t>has authenticated the user before creating a</w:t>
      </w:r>
      <w:r w:rsidR="001D1988">
        <w:rPr>
          <w:rFonts w:asciiTheme="minorHAnsi" w:hAnsiTheme="minorHAnsi"/>
          <w:i w:val="0"/>
          <w:sz w:val="22"/>
          <w:szCs w:val="22"/>
        </w:rPr>
        <w:t xml:space="preserve"> PingFederate authentication</w:t>
      </w:r>
      <w:r w:rsidR="00AB00B3">
        <w:rPr>
          <w:rFonts w:asciiTheme="minorHAnsi" w:hAnsiTheme="minorHAnsi"/>
          <w:i w:val="0"/>
          <w:sz w:val="22"/>
          <w:szCs w:val="22"/>
        </w:rPr>
        <w:t xml:space="preserve"> session.</w:t>
      </w:r>
    </w:p>
    <w:p w14:paraId="6A22C7FE" w14:textId="77777777" w:rsidR="003D55C0" w:rsidRDefault="003F2B70" w:rsidP="007E672B">
      <w:pPr>
        <w:pStyle w:val="Preface5"/>
        <w:numPr>
          <w:ilvl w:val="0"/>
          <w:numId w:val="0"/>
        </w:numPr>
        <w:spacing w:line="276" w:lineRule="auto"/>
        <w:ind w:left="720"/>
        <w:rPr>
          <w:rFonts w:asciiTheme="minorHAnsi" w:hAnsiTheme="minorHAnsi"/>
          <w:i w:val="0"/>
          <w:sz w:val="22"/>
          <w:szCs w:val="22"/>
        </w:rPr>
      </w:pPr>
      <w:r w:rsidRPr="003F2B70">
        <w:rPr>
          <w:rFonts w:asciiTheme="minorHAnsi" w:hAnsiTheme="minorHAnsi"/>
          <w:i w:val="0"/>
          <w:sz w:val="22"/>
          <w:szCs w:val="22"/>
        </w:rPr>
        <w:t xml:space="preserve">To enable authorisation and access control, the </w:t>
      </w:r>
      <w:proofErr w:type="spellStart"/>
      <w:r w:rsidR="000A7744">
        <w:rPr>
          <w:rFonts w:asciiTheme="minorHAnsi" w:hAnsiTheme="minorHAnsi"/>
          <w:i w:val="0"/>
          <w:sz w:val="22"/>
          <w:szCs w:val="22"/>
        </w:rPr>
        <w:t>Mulesoft</w:t>
      </w:r>
      <w:proofErr w:type="spellEnd"/>
      <w:r w:rsidR="000A7744">
        <w:rPr>
          <w:rFonts w:asciiTheme="minorHAnsi" w:hAnsiTheme="minorHAnsi"/>
          <w:i w:val="0"/>
          <w:sz w:val="22"/>
          <w:szCs w:val="22"/>
        </w:rPr>
        <w:t xml:space="preserve"> API </w:t>
      </w:r>
      <w:r w:rsidRPr="003F2B70">
        <w:rPr>
          <w:rFonts w:asciiTheme="minorHAnsi" w:hAnsiTheme="minorHAnsi"/>
          <w:i w:val="0"/>
          <w:sz w:val="22"/>
          <w:szCs w:val="22"/>
        </w:rPr>
        <w:t xml:space="preserve">Gateway component will sit logically in front of </w:t>
      </w:r>
      <w:r w:rsidR="000A7744">
        <w:rPr>
          <w:rFonts w:asciiTheme="minorHAnsi" w:hAnsiTheme="minorHAnsi"/>
          <w:i w:val="0"/>
          <w:sz w:val="22"/>
          <w:szCs w:val="22"/>
        </w:rPr>
        <w:t xml:space="preserve">API </w:t>
      </w:r>
      <w:r w:rsidRPr="003F2B70">
        <w:rPr>
          <w:rFonts w:asciiTheme="minorHAnsi" w:hAnsiTheme="minorHAnsi"/>
          <w:i w:val="0"/>
          <w:sz w:val="22"/>
          <w:szCs w:val="22"/>
        </w:rPr>
        <w:t xml:space="preserve">resource servers that it is protecting operating as a reverse proxy. All inbound requests to the resource server will be intercepted by </w:t>
      </w:r>
      <w:proofErr w:type="spellStart"/>
      <w:r w:rsidR="000A7744">
        <w:rPr>
          <w:rFonts w:asciiTheme="minorHAnsi" w:hAnsiTheme="minorHAnsi"/>
          <w:i w:val="0"/>
          <w:sz w:val="22"/>
          <w:szCs w:val="22"/>
        </w:rPr>
        <w:t>Mulesoft</w:t>
      </w:r>
      <w:proofErr w:type="spellEnd"/>
      <w:r w:rsidRPr="003F2B70">
        <w:rPr>
          <w:rFonts w:asciiTheme="minorHAnsi" w:hAnsiTheme="minorHAnsi"/>
          <w:i w:val="0"/>
          <w:sz w:val="22"/>
          <w:szCs w:val="22"/>
        </w:rPr>
        <w:t xml:space="preserve"> so that access control policies can be enforced.</w:t>
      </w:r>
      <w:r w:rsidR="00AB00B3">
        <w:rPr>
          <w:rFonts w:asciiTheme="minorHAnsi" w:hAnsiTheme="minorHAnsi"/>
          <w:i w:val="0"/>
          <w:sz w:val="22"/>
          <w:szCs w:val="22"/>
        </w:rPr>
        <w:t xml:space="preserve"> </w:t>
      </w:r>
    </w:p>
    <w:p w14:paraId="0A1DA58D" w14:textId="535F3CE7" w:rsidR="00CF1AA0" w:rsidRDefault="000A7744" w:rsidP="007E672B">
      <w:pPr>
        <w:pStyle w:val="Preface5"/>
        <w:numPr>
          <w:ilvl w:val="0"/>
          <w:numId w:val="0"/>
        </w:numPr>
        <w:spacing w:line="276" w:lineRule="auto"/>
        <w:ind w:left="720"/>
        <w:rPr>
          <w:rFonts w:asciiTheme="minorHAnsi" w:hAnsiTheme="minorHAnsi"/>
          <w:i w:val="0"/>
          <w:sz w:val="22"/>
          <w:szCs w:val="22"/>
        </w:rPr>
      </w:pPr>
      <w:r>
        <w:rPr>
          <w:rFonts w:asciiTheme="minorHAnsi" w:hAnsiTheme="minorHAnsi"/>
          <w:i w:val="0"/>
          <w:sz w:val="22"/>
          <w:szCs w:val="22"/>
        </w:rPr>
        <w:lastRenderedPageBreak/>
        <w:t xml:space="preserve">API </w:t>
      </w:r>
      <w:r w:rsidR="00AB00B3">
        <w:rPr>
          <w:rFonts w:asciiTheme="minorHAnsi" w:hAnsiTheme="minorHAnsi"/>
          <w:i w:val="0"/>
          <w:sz w:val="22"/>
          <w:szCs w:val="22"/>
        </w:rPr>
        <w:t xml:space="preserve">requests received by </w:t>
      </w:r>
      <w:proofErr w:type="spellStart"/>
      <w:r>
        <w:rPr>
          <w:rFonts w:asciiTheme="minorHAnsi" w:hAnsiTheme="minorHAnsi"/>
          <w:i w:val="0"/>
          <w:sz w:val="22"/>
          <w:szCs w:val="22"/>
        </w:rPr>
        <w:t>Mulesoft</w:t>
      </w:r>
      <w:proofErr w:type="spellEnd"/>
      <w:r>
        <w:rPr>
          <w:rFonts w:asciiTheme="minorHAnsi" w:hAnsiTheme="minorHAnsi"/>
          <w:i w:val="0"/>
          <w:sz w:val="22"/>
          <w:szCs w:val="22"/>
        </w:rPr>
        <w:t xml:space="preserve"> </w:t>
      </w:r>
      <w:r w:rsidR="00AB00B3">
        <w:rPr>
          <w:rFonts w:asciiTheme="minorHAnsi" w:hAnsiTheme="minorHAnsi"/>
          <w:i w:val="0"/>
          <w:sz w:val="22"/>
          <w:szCs w:val="22"/>
        </w:rPr>
        <w:t xml:space="preserve">will only be permitted to pass to the resource server if </w:t>
      </w:r>
      <w:proofErr w:type="spellStart"/>
      <w:r>
        <w:rPr>
          <w:rFonts w:asciiTheme="minorHAnsi" w:hAnsiTheme="minorHAnsi"/>
          <w:i w:val="0"/>
          <w:sz w:val="22"/>
          <w:szCs w:val="22"/>
        </w:rPr>
        <w:t>Mulesoft</w:t>
      </w:r>
      <w:proofErr w:type="spellEnd"/>
      <w:r>
        <w:rPr>
          <w:rFonts w:asciiTheme="minorHAnsi" w:hAnsiTheme="minorHAnsi"/>
          <w:i w:val="0"/>
          <w:sz w:val="22"/>
          <w:szCs w:val="22"/>
        </w:rPr>
        <w:t xml:space="preserve"> </w:t>
      </w:r>
      <w:r w:rsidR="00AB00B3">
        <w:rPr>
          <w:rFonts w:asciiTheme="minorHAnsi" w:hAnsiTheme="minorHAnsi"/>
          <w:i w:val="0"/>
          <w:sz w:val="22"/>
          <w:szCs w:val="22"/>
        </w:rPr>
        <w:t>is satisfied that the user principal and optionally the initiating client is authenticated and authorised to consume the resource.</w:t>
      </w:r>
    </w:p>
    <w:p w14:paraId="2E64D0B7" w14:textId="6BE03A98" w:rsidR="00CF1AA0" w:rsidRDefault="00784F80" w:rsidP="007E672B">
      <w:pPr>
        <w:pStyle w:val="Preface5"/>
        <w:numPr>
          <w:ilvl w:val="0"/>
          <w:numId w:val="0"/>
        </w:numPr>
        <w:spacing w:line="276" w:lineRule="auto"/>
        <w:ind w:left="720"/>
        <w:rPr>
          <w:rFonts w:asciiTheme="minorHAnsi" w:hAnsiTheme="minorHAnsi"/>
          <w:i w:val="0"/>
          <w:sz w:val="22"/>
          <w:szCs w:val="22"/>
        </w:rPr>
      </w:pPr>
      <w:r>
        <w:rPr>
          <w:rFonts w:asciiTheme="minorHAnsi" w:hAnsiTheme="minorHAnsi"/>
          <w:i w:val="0"/>
          <w:sz w:val="22"/>
          <w:szCs w:val="22"/>
        </w:rPr>
        <w:t xml:space="preserve">Ping Identity </w:t>
      </w:r>
      <w:r w:rsidR="00CF1AA0">
        <w:rPr>
          <w:rFonts w:asciiTheme="minorHAnsi" w:hAnsiTheme="minorHAnsi"/>
          <w:i w:val="0"/>
          <w:sz w:val="22"/>
          <w:szCs w:val="22"/>
        </w:rPr>
        <w:t>can support many other use cases including:</w:t>
      </w:r>
    </w:p>
    <w:p w14:paraId="79B245CD" w14:textId="165345A6" w:rsidR="000A7744" w:rsidRDefault="000A7744" w:rsidP="007E672B">
      <w:pPr>
        <w:pStyle w:val="Preface5"/>
        <w:numPr>
          <w:ilvl w:val="1"/>
          <w:numId w:val="17"/>
        </w:numPr>
        <w:spacing w:line="276" w:lineRule="auto"/>
        <w:rPr>
          <w:rFonts w:asciiTheme="minorHAnsi" w:hAnsiTheme="minorHAnsi"/>
          <w:i w:val="0"/>
          <w:sz w:val="22"/>
          <w:szCs w:val="22"/>
        </w:rPr>
      </w:pPr>
      <w:r>
        <w:rPr>
          <w:rFonts w:asciiTheme="minorHAnsi" w:hAnsiTheme="minorHAnsi"/>
          <w:i w:val="0"/>
          <w:sz w:val="22"/>
          <w:szCs w:val="22"/>
        </w:rPr>
        <w:t>TPP Primary Technical Contact (PTC) inbound identity federation form Open Banking as an OP</w:t>
      </w:r>
    </w:p>
    <w:p w14:paraId="641A4F55" w14:textId="4375B762" w:rsidR="00784F80" w:rsidRDefault="00CF1AA0" w:rsidP="007E672B">
      <w:pPr>
        <w:pStyle w:val="Preface5"/>
        <w:numPr>
          <w:ilvl w:val="1"/>
          <w:numId w:val="17"/>
        </w:numPr>
        <w:spacing w:line="276" w:lineRule="auto"/>
        <w:rPr>
          <w:rFonts w:asciiTheme="minorHAnsi" w:hAnsiTheme="minorHAnsi"/>
          <w:i w:val="0"/>
          <w:sz w:val="22"/>
          <w:szCs w:val="22"/>
        </w:rPr>
      </w:pPr>
      <w:r>
        <w:rPr>
          <w:rFonts w:asciiTheme="minorHAnsi" w:hAnsiTheme="minorHAnsi"/>
          <w:i w:val="0"/>
          <w:sz w:val="22"/>
          <w:szCs w:val="22"/>
        </w:rPr>
        <w:t>Customer identity federation through social login with the likes of Facebook, Google, etc.</w:t>
      </w:r>
    </w:p>
    <w:p w14:paraId="5DF2B77A" w14:textId="49F91352" w:rsidR="00CF1AA0" w:rsidRDefault="00CF1AA0" w:rsidP="007E672B">
      <w:pPr>
        <w:pStyle w:val="Preface5"/>
        <w:numPr>
          <w:ilvl w:val="1"/>
          <w:numId w:val="17"/>
        </w:numPr>
        <w:spacing w:line="276" w:lineRule="auto"/>
        <w:rPr>
          <w:rFonts w:asciiTheme="minorHAnsi" w:hAnsiTheme="minorHAnsi"/>
          <w:i w:val="0"/>
          <w:sz w:val="22"/>
          <w:szCs w:val="22"/>
        </w:rPr>
      </w:pPr>
      <w:r>
        <w:rPr>
          <w:rFonts w:asciiTheme="minorHAnsi" w:hAnsiTheme="minorHAnsi"/>
          <w:i w:val="0"/>
          <w:sz w:val="22"/>
          <w:szCs w:val="22"/>
        </w:rPr>
        <w:t xml:space="preserve">Worker outbound identity federation to SaaS offering such as </w:t>
      </w:r>
      <w:proofErr w:type="spellStart"/>
      <w:r>
        <w:rPr>
          <w:rFonts w:asciiTheme="minorHAnsi" w:hAnsiTheme="minorHAnsi"/>
          <w:i w:val="0"/>
          <w:sz w:val="22"/>
          <w:szCs w:val="22"/>
        </w:rPr>
        <w:t>servicenow</w:t>
      </w:r>
      <w:proofErr w:type="spellEnd"/>
      <w:r>
        <w:rPr>
          <w:rFonts w:asciiTheme="minorHAnsi" w:hAnsiTheme="minorHAnsi"/>
          <w:i w:val="0"/>
          <w:sz w:val="22"/>
          <w:szCs w:val="22"/>
        </w:rPr>
        <w:t>, Office 365.</w:t>
      </w:r>
    </w:p>
    <w:p w14:paraId="1434D5C1" w14:textId="0DA1BDD0" w:rsidR="00CF1AA0" w:rsidRDefault="00CF1AA0" w:rsidP="007E672B">
      <w:pPr>
        <w:pStyle w:val="Preface5"/>
        <w:numPr>
          <w:ilvl w:val="1"/>
          <w:numId w:val="17"/>
        </w:numPr>
        <w:spacing w:line="276" w:lineRule="auto"/>
        <w:rPr>
          <w:rFonts w:asciiTheme="minorHAnsi" w:hAnsiTheme="minorHAnsi"/>
          <w:i w:val="0"/>
          <w:sz w:val="22"/>
          <w:szCs w:val="22"/>
        </w:rPr>
      </w:pPr>
      <w:r>
        <w:rPr>
          <w:rFonts w:asciiTheme="minorHAnsi" w:hAnsiTheme="minorHAnsi"/>
          <w:i w:val="0"/>
          <w:sz w:val="22"/>
          <w:szCs w:val="22"/>
        </w:rPr>
        <w:t>Worker outbound identity federation to public cloud IaaS/PaaS services e.g. AWS, Azure.</w:t>
      </w:r>
    </w:p>
    <w:p w14:paraId="0723F5FD" w14:textId="593F46DD" w:rsidR="003972B2" w:rsidRDefault="00CF1AA0" w:rsidP="007E672B">
      <w:pPr>
        <w:pStyle w:val="Preface5"/>
        <w:numPr>
          <w:ilvl w:val="0"/>
          <w:numId w:val="0"/>
        </w:numPr>
        <w:spacing w:line="276" w:lineRule="auto"/>
        <w:ind w:left="720"/>
        <w:rPr>
          <w:rFonts w:asciiTheme="minorHAnsi" w:hAnsiTheme="minorHAnsi"/>
          <w:i w:val="0"/>
          <w:sz w:val="22"/>
          <w:szCs w:val="22"/>
        </w:rPr>
      </w:pPr>
      <w:r>
        <w:rPr>
          <w:rFonts w:asciiTheme="minorHAnsi" w:hAnsiTheme="minorHAnsi"/>
          <w:i w:val="0"/>
          <w:sz w:val="22"/>
          <w:szCs w:val="22"/>
        </w:rPr>
        <w:t>Ping Identity provides a single trusted door way through which all access control is managed.</w:t>
      </w:r>
    </w:p>
    <w:p w14:paraId="1287EF46" w14:textId="407E7783" w:rsidR="00AB00B3" w:rsidRDefault="0020219C" w:rsidP="003972B2">
      <w:pPr>
        <w:pStyle w:val="Preface5"/>
        <w:numPr>
          <w:ilvl w:val="0"/>
          <w:numId w:val="0"/>
        </w:numPr>
        <w:ind w:left="720"/>
        <w:rPr>
          <w:rFonts w:asciiTheme="minorHAnsi" w:hAnsiTheme="minorHAnsi"/>
          <w:i w:val="0"/>
          <w:sz w:val="22"/>
          <w:szCs w:val="22"/>
        </w:rPr>
      </w:pPr>
      <w:r w:rsidRPr="0020219C">
        <w:rPr>
          <w:rFonts w:asciiTheme="minorHAnsi" w:hAnsiTheme="minorHAnsi"/>
          <w:i w:val="0"/>
          <w:noProof/>
          <w:sz w:val="22"/>
          <w:szCs w:val="22"/>
        </w:rPr>
        <w:drawing>
          <wp:anchor distT="0" distB="0" distL="114300" distR="114300" simplePos="0" relativeHeight="251663360" behindDoc="0" locked="0" layoutInCell="1" allowOverlap="1" wp14:anchorId="6520564C" wp14:editId="3219EBE5">
            <wp:simplePos x="0" y="0"/>
            <wp:positionH relativeFrom="column">
              <wp:posOffset>684530</wp:posOffset>
            </wp:positionH>
            <wp:positionV relativeFrom="paragraph">
              <wp:posOffset>250190</wp:posOffset>
            </wp:positionV>
            <wp:extent cx="5588000" cy="4069715"/>
            <wp:effectExtent l="0" t="0" r="0" b="0"/>
            <wp:wrapNone/>
            <wp:docPr id="11" name="Picture 1"/>
            <wp:cNvGraphicFramePr/>
            <a:graphic xmlns:a="http://schemas.openxmlformats.org/drawingml/2006/main">
              <a:graphicData uri="http://schemas.openxmlformats.org/drawingml/2006/picture">
                <pic:pic xmlns:pic="http://schemas.openxmlformats.org/drawingml/2006/picture">
                  <pic:nvPicPr>
                    <pic:cNvPr id="2" name="Picture 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588000" cy="406971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anchor>
        </w:drawing>
      </w:r>
    </w:p>
    <w:p w14:paraId="2A7BF18C" w14:textId="370DB39B" w:rsidR="0020219C" w:rsidRDefault="0020219C" w:rsidP="003972B2">
      <w:pPr>
        <w:pStyle w:val="Preface5"/>
        <w:numPr>
          <w:ilvl w:val="0"/>
          <w:numId w:val="0"/>
        </w:numPr>
        <w:ind w:left="720"/>
        <w:rPr>
          <w:rFonts w:asciiTheme="minorHAnsi" w:hAnsiTheme="minorHAnsi"/>
          <w:i w:val="0"/>
          <w:sz w:val="22"/>
          <w:szCs w:val="22"/>
        </w:rPr>
      </w:pPr>
    </w:p>
    <w:p w14:paraId="6FEE5FBF" w14:textId="5CD641DC" w:rsidR="0020219C" w:rsidRDefault="00AF3430" w:rsidP="003972B2">
      <w:pPr>
        <w:pStyle w:val="Preface5"/>
        <w:numPr>
          <w:ilvl w:val="0"/>
          <w:numId w:val="0"/>
        </w:numPr>
        <w:ind w:left="720"/>
        <w:rPr>
          <w:rFonts w:asciiTheme="minorHAnsi" w:hAnsiTheme="minorHAnsi"/>
          <w:i w:val="0"/>
          <w:sz w:val="22"/>
          <w:szCs w:val="22"/>
        </w:rPr>
      </w:pPr>
      <w:r w:rsidRPr="0020219C">
        <w:rPr>
          <w:rFonts w:asciiTheme="minorHAnsi" w:hAnsiTheme="minorHAnsi"/>
          <w:i w:val="0"/>
          <w:noProof/>
          <w:sz w:val="22"/>
          <w:szCs w:val="22"/>
        </w:rPr>
        <w:drawing>
          <wp:anchor distT="0" distB="0" distL="114300" distR="114300" simplePos="0" relativeHeight="251664384" behindDoc="0" locked="0" layoutInCell="1" allowOverlap="1" wp14:anchorId="003FA9E3" wp14:editId="40C9607F">
            <wp:simplePos x="0" y="0"/>
            <wp:positionH relativeFrom="column">
              <wp:posOffset>5466715</wp:posOffset>
            </wp:positionH>
            <wp:positionV relativeFrom="paragraph">
              <wp:posOffset>59055</wp:posOffset>
            </wp:positionV>
            <wp:extent cx="563880" cy="254000"/>
            <wp:effectExtent l="0" t="0" r="0" b="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cstate="email">
                      <a:extLst>
                        <a:ext uri="{28A0092B-C50C-407E-A947-70E740481C1C}">
                          <a14:useLocalDpi xmlns:a14="http://schemas.microsoft.com/office/drawing/2010/main"/>
                        </a:ext>
                      </a:extLst>
                    </a:blip>
                    <a:stretch>
                      <a:fillRect/>
                    </a:stretch>
                  </pic:blipFill>
                  <pic:spPr>
                    <a:xfrm>
                      <a:off x="0" y="0"/>
                      <a:ext cx="563880" cy="254000"/>
                    </a:xfrm>
                    <a:prstGeom prst="rect">
                      <a:avLst/>
                    </a:prstGeom>
                  </pic:spPr>
                </pic:pic>
              </a:graphicData>
            </a:graphic>
          </wp:anchor>
        </w:drawing>
      </w:r>
    </w:p>
    <w:p w14:paraId="26DC2510" w14:textId="447B9DF3" w:rsidR="0020219C" w:rsidRDefault="0020219C" w:rsidP="003972B2">
      <w:pPr>
        <w:pStyle w:val="Preface5"/>
        <w:numPr>
          <w:ilvl w:val="0"/>
          <w:numId w:val="0"/>
        </w:numPr>
        <w:ind w:left="720"/>
        <w:rPr>
          <w:rFonts w:asciiTheme="minorHAnsi" w:hAnsiTheme="minorHAnsi"/>
          <w:i w:val="0"/>
          <w:sz w:val="22"/>
          <w:szCs w:val="22"/>
        </w:rPr>
      </w:pPr>
    </w:p>
    <w:p w14:paraId="6686A842" w14:textId="708F8409" w:rsidR="0020219C" w:rsidRDefault="0020219C" w:rsidP="003972B2">
      <w:pPr>
        <w:pStyle w:val="Preface5"/>
        <w:numPr>
          <w:ilvl w:val="0"/>
          <w:numId w:val="0"/>
        </w:numPr>
        <w:ind w:left="720"/>
        <w:rPr>
          <w:rFonts w:asciiTheme="minorHAnsi" w:hAnsiTheme="minorHAnsi"/>
          <w:i w:val="0"/>
          <w:sz w:val="22"/>
          <w:szCs w:val="22"/>
        </w:rPr>
      </w:pPr>
    </w:p>
    <w:p w14:paraId="56F1D6D3" w14:textId="7E219823" w:rsidR="0020219C" w:rsidRDefault="0020219C" w:rsidP="003972B2">
      <w:pPr>
        <w:pStyle w:val="Preface5"/>
        <w:numPr>
          <w:ilvl w:val="0"/>
          <w:numId w:val="0"/>
        </w:numPr>
        <w:ind w:left="720"/>
        <w:rPr>
          <w:rFonts w:asciiTheme="minorHAnsi" w:hAnsiTheme="minorHAnsi"/>
          <w:i w:val="0"/>
          <w:sz w:val="22"/>
          <w:szCs w:val="22"/>
        </w:rPr>
      </w:pPr>
    </w:p>
    <w:p w14:paraId="16CB373E" w14:textId="41CBACB9" w:rsidR="0020219C" w:rsidRDefault="0020219C" w:rsidP="003972B2">
      <w:pPr>
        <w:pStyle w:val="Preface5"/>
        <w:numPr>
          <w:ilvl w:val="0"/>
          <w:numId w:val="0"/>
        </w:numPr>
        <w:ind w:left="720"/>
        <w:rPr>
          <w:rFonts w:asciiTheme="minorHAnsi" w:hAnsiTheme="minorHAnsi"/>
          <w:i w:val="0"/>
          <w:sz w:val="22"/>
          <w:szCs w:val="22"/>
        </w:rPr>
      </w:pPr>
    </w:p>
    <w:p w14:paraId="0D131028" w14:textId="72D4417F" w:rsidR="0020219C" w:rsidRDefault="0020219C" w:rsidP="003972B2">
      <w:pPr>
        <w:pStyle w:val="Preface5"/>
        <w:numPr>
          <w:ilvl w:val="0"/>
          <w:numId w:val="0"/>
        </w:numPr>
        <w:ind w:left="720"/>
        <w:rPr>
          <w:rFonts w:asciiTheme="minorHAnsi" w:hAnsiTheme="minorHAnsi"/>
          <w:i w:val="0"/>
          <w:sz w:val="22"/>
          <w:szCs w:val="22"/>
        </w:rPr>
      </w:pPr>
    </w:p>
    <w:p w14:paraId="0BDDDBA0" w14:textId="1BAAF6F0" w:rsidR="00CF1AA0" w:rsidRDefault="00CF1AA0" w:rsidP="003972B2">
      <w:pPr>
        <w:pStyle w:val="Preface5"/>
        <w:numPr>
          <w:ilvl w:val="0"/>
          <w:numId w:val="0"/>
        </w:numPr>
        <w:ind w:left="720"/>
        <w:rPr>
          <w:rFonts w:asciiTheme="minorHAnsi" w:hAnsiTheme="minorHAnsi"/>
          <w:i w:val="0"/>
          <w:sz w:val="22"/>
          <w:szCs w:val="22"/>
        </w:rPr>
      </w:pPr>
    </w:p>
    <w:p w14:paraId="0853AB07" w14:textId="77777777" w:rsidR="0020219C" w:rsidRDefault="0020219C" w:rsidP="00CF1AA0">
      <w:pPr>
        <w:pStyle w:val="Preface5"/>
        <w:numPr>
          <w:ilvl w:val="0"/>
          <w:numId w:val="0"/>
        </w:numPr>
        <w:ind w:left="720"/>
        <w:jc w:val="center"/>
        <w:rPr>
          <w:rFonts w:asciiTheme="minorHAnsi" w:hAnsiTheme="minorHAnsi"/>
          <w:b/>
          <w:i w:val="0"/>
          <w:sz w:val="22"/>
          <w:szCs w:val="22"/>
        </w:rPr>
      </w:pPr>
    </w:p>
    <w:p w14:paraId="0CD4DB20" w14:textId="77777777" w:rsidR="0020219C" w:rsidRDefault="0020219C" w:rsidP="00CF1AA0">
      <w:pPr>
        <w:pStyle w:val="Preface5"/>
        <w:numPr>
          <w:ilvl w:val="0"/>
          <w:numId w:val="0"/>
        </w:numPr>
        <w:ind w:left="720"/>
        <w:jc w:val="center"/>
        <w:rPr>
          <w:rFonts w:asciiTheme="minorHAnsi" w:hAnsiTheme="minorHAnsi"/>
          <w:b/>
          <w:i w:val="0"/>
          <w:sz w:val="22"/>
          <w:szCs w:val="22"/>
        </w:rPr>
      </w:pPr>
    </w:p>
    <w:p w14:paraId="5CE71B36" w14:textId="77777777" w:rsidR="0020219C" w:rsidRDefault="0020219C" w:rsidP="00CF1AA0">
      <w:pPr>
        <w:pStyle w:val="Preface5"/>
        <w:numPr>
          <w:ilvl w:val="0"/>
          <w:numId w:val="0"/>
        </w:numPr>
        <w:ind w:left="720"/>
        <w:jc w:val="center"/>
        <w:rPr>
          <w:rFonts w:asciiTheme="minorHAnsi" w:hAnsiTheme="minorHAnsi"/>
          <w:b/>
          <w:i w:val="0"/>
          <w:sz w:val="22"/>
          <w:szCs w:val="22"/>
        </w:rPr>
      </w:pPr>
    </w:p>
    <w:p w14:paraId="290BD67D" w14:textId="77777777" w:rsidR="0020219C" w:rsidRDefault="0020219C" w:rsidP="00CF1AA0">
      <w:pPr>
        <w:pStyle w:val="Preface5"/>
        <w:numPr>
          <w:ilvl w:val="0"/>
          <w:numId w:val="0"/>
        </w:numPr>
        <w:ind w:left="720"/>
        <w:jc w:val="center"/>
        <w:rPr>
          <w:rFonts w:asciiTheme="minorHAnsi" w:hAnsiTheme="minorHAnsi"/>
          <w:b/>
          <w:i w:val="0"/>
          <w:sz w:val="22"/>
          <w:szCs w:val="22"/>
        </w:rPr>
      </w:pPr>
    </w:p>
    <w:p w14:paraId="46303427" w14:textId="77777777" w:rsidR="0020219C" w:rsidRDefault="0020219C" w:rsidP="00CF1AA0">
      <w:pPr>
        <w:pStyle w:val="Preface5"/>
        <w:numPr>
          <w:ilvl w:val="0"/>
          <w:numId w:val="0"/>
        </w:numPr>
        <w:ind w:left="720"/>
        <w:jc w:val="center"/>
        <w:rPr>
          <w:rFonts w:asciiTheme="minorHAnsi" w:hAnsiTheme="minorHAnsi"/>
          <w:b/>
          <w:i w:val="0"/>
          <w:sz w:val="22"/>
          <w:szCs w:val="22"/>
        </w:rPr>
      </w:pPr>
    </w:p>
    <w:p w14:paraId="424DA598" w14:textId="77777777" w:rsidR="0020219C" w:rsidRDefault="0020219C" w:rsidP="00CF1AA0">
      <w:pPr>
        <w:pStyle w:val="Preface5"/>
        <w:numPr>
          <w:ilvl w:val="0"/>
          <w:numId w:val="0"/>
        </w:numPr>
        <w:ind w:left="720"/>
        <w:jc w:val="center"/>
        <w:rPr>
          <w:rFonts w:asciiTheme="minorHAnsi" w:hAnsiTheme="minorHAnsi"/>
          <w:b/>
          <w:i w:val="0"/>
          <w:sz w:val="22"/>
          <w:szCs w:val="22"/>
        </w:rPr>
      </w:pPr>
    </w:p>
    <w:p w14:paraId="3B32D7B4" w14:textId="77777777" w:rsidR="0020219C" w:rsidRDefault="0020219C" w:rsidP="00CF1AA0">
      <w:pPr>
        <w:pStyle w:val="Preface5"/>
        <w:numPr>
          <w:ilvl w:val="0"/>
          <w:numId w:val="0"/>
        </w:numPr>
        <w:ind w:left="720"/>
        <w:jc w:val="center"/>
        <w:rPr>
          <w:rFonts w:asciiTheme="minorHAnsi" w:hAnsiTheme="minorHAnsi"/>
          <w:b/>
          <w:i w:val="0"/>
          <w:sz w:val="22"/>
          <w:szCs w:val="22"/>
        </w:rPr>
      </w:pPr>
    </w:p>
    <w:p w14:paraId="4AAFBFB8" w14:textId="742870E2" w:rsidR="00CF1AA0" w:rsidRPr="00CF1AA0" w:rsidRDefault="00CF1AA0" w:rsidP="00CF1AA0">
      <w:pPr>
        <w:pStyle w:val="Preface5"/>
        <w:numPr>
          <w:ilvl w:val="0"/>
          <w:numId w:val="0"/>
        </w:numPr>
        <w:ind w:left="720"/>
        <w:jc w:val="center"/>
        <w:rPr>
          <w:rFonts w:asciiTheme="minorHAnsi" w:hAnsiTheme="minorHAnsi"/>
          <w:b/>
          <w:i w:val="0"/>
          <w:sz w:val="22"/>
          <w:szCs w:val="22"/>
        </w:rPr>
      </w:pPr>
      <w:r w:rsidRPr="00CF1AA0">
        <w:rPr>
          <w:rFonts w:asciiTheme="minorHAnsi" w:hAnsiTheme="minorHAnsi"/>
          <w:b/>
          <w:i w:val="0"/>
          <w:sz w:val="22"/>
          <w:szCs w:val="22"/>
        </w:rPr>
        <w:t>Figure 1 – System Context – Ping Identity</w:t>
      </w:r>
    </w:p>
    <w:p w14:paraId="7211EAFF" w14:textId="77777777" w:rsidR="005D767A" w:rsidRPr="00854841" w:rsidRDefault="005D767A" w:rsidP="005D767A">
      <w:pPr>
        <w:pStyle w:val="Heading2"/>
      </w:pPr>
      <w:bookmarkStart w:id="298" w:name="_Toc502910673"/>
      <w:r w:rsidRPr="00854841">
        <w:t>System Architecture</w:t>
      </w:r>
      <w:bookmarkEnd w:id="298"/>
    </w:p>
    <w:p w14:paraId="547E8B06" w14:textId="12FBE019" w:rsidR="003F2B70" w:rsidRDefault="003F2B70" w:rsidP="007E672B">
      <w:pPr>
        <w:pStyle w:val="Preface5"/>
        <w:numPr>
          <w:ilvl w:val="0"/>
          <w:numId w:val="0"/>
        </w:numPr>
        <w:spacing w:line="276" w:lineRule="auto"/>
        <w:ind w:left="720"/>
        <w:rPr>
          <w:rFonts w:asciiTheme="minorHAnsi" w:hAnsiTheme="minorHAnsi"/>
          <w:i w:val="0"/>
          <w:color w:val="000000" w:themeColor="text1"/>
          <w:sz w:val="22"/>
          <w:szCs w:val="22"/>
        </w:rPr>
      </w:pPr>
      <w:r>
        <w:rPr>
          <w:rFonts w:asciiTheme="minorHAnsi" w:hAnsiTheme="minorHAnsi"/>
          <w:i w:val="0"/>
          <w:color w:val="000000" w:themeColor="text1"/>
          <w:sz w:val="22"/>
          <w:szCs w:val="22"/>
        </w:rPr>
        <w:t>PingFederate exposes several web and API endpoints to support open standards for authentication and authorisation including SAML2, WS-*, OAuth, OpenID.</w:t>
      </w:r>
      <w:r w:rsidR="00AB00B3">
        <w:rPr>
          <w:rFonts w:asciiTheme="minorHAnsi" w:hAnsiTheme="minorHAnsi"/>
          <w:i w:val="0"/>
          <w:color w:val="000000" w:themeColor="text1"/>
          <w:sz w:val="22"/>
          <w:szCs w:val="22"/>
        </w:rPr>
        <w:t xml:space="preserve"> PingFederate can support many types of end user authentication using knowledge based (single factor), hardware token (as a second factor), OTP and many others. Where that is the case, PingFederate </w:t>
      </w:r>
      <w:r w:rsidR="000A7744">
        <w:rPr>
          <w:rFonts w:asciiTheme="minorHAnsi" w:hAnsiTheme="minorHAnsi"/>
          <w:i w:val="0"/>
          <w:color w:val="000000" w:themeColor="text1"/>
          <w:sz w:val="22"/>
          <w:szCs w:val="22"/>
        </w:rPr>
        <w:t>can</w:t>
      </w:r>
      <w:r w:rsidR="00AB00B3">
        <w:rPr>
          <w:rFonts w:asciiTheme="minorHAnsi" w:hAnsiTheme="minorHAnsi"/>
          <w:i w:val="0"/>
          <w:color w:val="000000" w:themeColor="text1"/>
          <w:sz w:val="22"/>
          <w:szCs w:val="22"/>
        </w:rPr>
        <w:t xml:space="preserve"> serve the web presentation logon pages – this is not applicable in this phase as the reference ID adapter being configured in PingFederate does not expose any web presentatio</w:t>
      </w:r>
      <w:r w:rsidR="004D3D7E">
        <w:rPr>
          <w:rFonts w:asciiTheme="minorHAnsi" w:hAnsiTheme="minorHAnsi"/>
          <w:i w:val="0"/>
          <w:color w:val="000000" w:themeColor="text1"/>
          <w:sz w:val="22"/>
          <w:szCs w:val="22"/>
        </w:rPr>
        <w:t xml:space="preserve">n elements which will be covered by </w:t>
      </w:r>
      <w:r w:rsidR="000A7744">
        <w:rPr>
          <w:rFonts w:asciiTheme="minorHAnsi" w:hAnsiTheme="minorHAnsi"/>
          <w:i w:val="0"/>
          <w:color w:val="000000" w:themeColor="text1"/>
          <w:sz w:val="22"/>
          <w:szCs w:val="22"/>
        </w:rPr>
        <w:t xml:space="preserve">the BOI authentication application </w:t>
      </w:r>
      <w:r w:rsidR="004D3D7E">
        <w:rPr>
          <w:rFonts w:asciiTheme="minorHAnsi" w:hAnsiTheme="minorHAnsi"/>
          <w:i w:val="0"/>
          <w:color w:val="000000" w:themeColor="text1"/>
          <w:sz w:val="22"/>
          <w:szCs w:val="22"/>
        </w:rPr>
        <w:t>directly.</w:t>
      </w:r>
    </w:p>
    <w:p w14:paraId="4DECD38E" w14:textId="14F512ED" w:rsidR="004D3D7E" w:rsidRDefault="004D3D7E" w:rsidP="007E672B">
      <w:pPr>
        <w:pStyle w:val="Preface5"/>
        <w:numPr>
          <w:ilvl w:val="0"/>
          <w:numId w:val="0"/>
        </w:numPr>
        <w:spacing w:line="276" w:lineRule="auto"/>
        <w:ind w:left="720"/>
        <w:rPr>
          <w:rFonts w:asciiTheme="minorHAnsi" w:hAnsiTheme="minorHAnsi"/>
          <w:i w:val="0"/>
          <w:color w:val="000000" w:themeColor="text1"/>
          <w:sz w:val="22"/>
          <w:szCs w:val="22"/>
        </w:rPr>
      </w:pPr>
      <w:r>
        <w:rPr>
          <w:rFonts w:asciiTheme="minorHAnsi" w:hAnsiTheme="minorHAnsi"/>
          <w:i w:val="0"/>
          <w:color w:val="000000" w:themeColor="text1"/>
          <w:sz w:val="22"/>
          <w:szCs w:val="22"/>
        </w:rPr>
        <w:t xml:space="preserve">PingFederate </w:t>
      </w:r>
      <w:r w:rsidR="0013578D">
        <w:rPr>
          <w:rFonts w:asciiTheme="minorHAnsi" w:hAnsiTheme="minorHAnsi"/>
          <w:i w:val="0"/>
          <w:color w:val="000000" w:themeColor="text1"/>
          <w:sz w:val="22"/>
          <w:szCs w:val="22"/>
        </w:rPr>
        <w:t>runtime nodes</w:t>
      </w:r>
      <w:r w:rsidR="0094039F">
        <w:rPr>
          <w:rFonts w:asciiTheme="minorHAnsi" w:hAnsiTheme="minorHAnsi"/>
          <w:i w:val="0"/>
          <w:color w:val="000000" w:themeColor="text1"/>
          <w:sz w:val="22"/>
          <w:szCs w:val="22"/>
        </w:rPr>
        <w:t xml:space="preserve"> </w:t>
      </w:r>
      <w:r>
        <w:rPr>
          <w:rFonts w:asciiTheme="minorHAnsi" w:hAnsiTheme="minorHAnsi"/>
          <w:i w:val="0"/>
          <w:color w:val="000000" w:themeColor="text1"/>
          <w:sz w:val="22"/>
          <w:szCs w:val="22"/>
        </w:rPr>
        <w:t xml:space="preserve">will use an external </w:t>
      </w:r>
      <w:r w:rsidR="000A7744">
        <w:rPr>
          <w:rFonts w:asciiTheme="minorHAnsi" w:hAnsiTheme="minorHAnsi"/>
          <w:i w:val="0"/>
          <w:color w:val="000000" w:themeColor="text1"/>
          <w:sz w:val="22"/>
          <w:szCs w:val="22"/>
        </w:rPr>
        <w:t xml:space="preserve">LDAP directory </w:t>
      </w:r>
      <w:ins w:id="299" w:author="Barry O'Donohoe [2]" w:date="2018-03-12T09:58:00Z">
        <w:r w:rsidR="00B11D6C">
          <w:rPr>
            <w:rFonts w:asciiTheme="minorHAnsi" w:hAnsiTheme="minorHAnsi"/>
            <w:i w:val="0"/>
            <w:color w:val="000000" w:themeColor="text1"/>
            <w:sz w:val="22"/>
            <w:szCs w:val="22"/>
          </w:rPr>
          <w:t>(</w:t>
        </w:r>
        <w:proofErr w:type="spellStart"/>
        <w:r w:rsidR="00B11D6C">
          <w:rPr>
            <w:rFonts w:asciiTheme="minorHAnsi" w:hAnsiTheme="minorHAnsi"/>
            <w:i w:val="0"/>
            <w:color w:val="000000" w:themeColor="text1"/>
            <w:sz w:val="22"/>
            <w:szCs w:val="22"/>
          </w:rPr>
          <w:t>PingDirectory</w:t>
        </w:r>
        <w:proofErr w:type="spellEnd"/>
        <w:r w:rsidR="00B11D6C">
          <w:rPr>
            <w:rFonts w:asciiTheme="minorHAnsi" w:hAnsiTheme="minorHAnsi"/>
            <w:i w:val="0"/>
            <w:color w:val="000000" w:themeColor="text1"/>
            <w:sz w:val="22"/>
            <w:szCs w:val="22"/>
          </w:rPr>
          <w:t xml:space="preserve">) </w:t>
        </w:r>
      </w:ins>
      <w:r w:rsidR="0094039F">
        <w:rPr>
          <w:rFonts w:asciiTheme="minorHAnsi" w:hAnsiTheme="minorHAnsi"/>
          <w:i w:val="0"/>
          <w:color w:val="000000" w:themeColor="text1"/>
          <w:sz w:val="22"/>
          <w:szCs w:val="22"/>
        </w:rPr>
        <w:t xml:space="preserve">for persistence of OAuth client configuration </w:t>
      </w:r>
      <w:r w:rsidR="000A7744">
        <w:rPr>
          <w:rFonts w:asciiTheme="minorHAnsi" w:hAnsiTheme="minorHAnsi"/>
          <w:i w:val="0"/>
          <w:color w:val="000000" w:themeColor="text1"/>
          <w:sz w:val="22"/>
          <w:szCs w:val="22"/>
        </w:rPr>
        <w:t>including</w:t>
      </w:r>
      <w:r w:rsidR="0094039F">
        <w:rPr>
          <w:rFonts w:asciiTheme="minorHAnsi" w:hAnsiTheme="minorHAnsi"/>
          <w:i w:val="0"/>
          <w:color w:val="000000" w:themeColor="text1"/>
          <w:sz w:val="22"/>
          <w:szCs w:val="22"/>
        </w:rPr>
        <w:t xml:space="preserve"> persistent OAuth grants for use</w:t>
      </w:r>
      <w:r w:rsidR="000A7744">
        <w:rPr>
          <w:rFonts w:asciiTheme="minorHAnsi" w:hAnsiTheme="minorHAnsi"/>
          <w:i w:val="0"/>
          <w:color w:val="000000" w:themeColor="text1"/>
          <w:sz w:val="22"/>
          <w:szCs w:val="22"/>
        </w:rPr>
        <w:t>rs</w:t>
      </w:r>
      <w:r w:rsidR="0072605C">
        <w:rPr>
          <w:rFonts w:asciiTheme="minorHAnsi" w:hAnsiTheme="minorHAnsi"/>
          <w:i w:val="0"/>
          <w:color w:val="000000" w:themeColor="text1"/>
          <w:sz w:val="22"/>
          <w:szCs w:val="22"/>
        </w:rPr>
        <w:t xml:space="preserve">. Splunk shall be used for all runtime log </w:t>
      </w:r>
      <w:r w:rsidR="0072605C">
        <w:rPr>
          <w:rFonts w:asciiTheme="minorHAnsi" w:hAnsiTheme="minorHAnsi"/>
          <w:i w:val="0"/>
          <w:color w:val="000000" w:themeColor="text1"/>
          <w:sz w:val="22"/>
          <w:szCs w:val="22"/>
        </w:rPr>
        <w:lastRenderedPageBreak/>
        <w:t xml:space="preserve">events of the PingFederate runtime components. PingFederate Admin shall log </w:t>
      </w:r>
      <w:ins w:id="300" w:author="Barry O'Donohoe [2]" w:date="2018-03-12T21:35:00Z">
        <w:r w:rsidR="00776449">
          <w:rPr>
            <w:rFonts w:asciiTheme="minorHAnsi" w:hAnsiTheme="minorHAnsi"/>
            <w:i w:val="0"/>
            <w:color w:val="000000" w:themeColor="text1"/>
            <w:sz w:val="22"/>
            <w:szCs w:val="22"/>
          </w:rPr>
          <w:t>all events to a Splunk instance for the API Pla</w:t>
        </w:r>
      </w:ins>
      <w:ins w:id="301" w:author="Barry O'Donohoe [2]" w:date="2018-03-12T21:36:00Z">
        <w:r w:rsidR="00776449">
          <w:rPr>
            <w:rFonts w:asciiTheme="minorHAnsi" w:hAnsiTheme="minorHAnsi"/>
            <w:i w:val="0"/>
            <w:color w:val="000000" w:themeColor="text1"/>
            <w:sz w:val="22"/>
            <w:szCs w:val="22"/>
          </w:rPr>
          <w:t xml:space="preserve">tform </w:t>
        </w:r>
      </w:ins>
      <w:ins w:id="302" w:author="Barry O'Donohoe [2]" w:date="2018-03-12T21:35:00Z">
        <w:r w:rsidR="00776449">
          <w:rPr>
            <w:rFonts w:asciiTheme="minorHAnsi" w:hAnsiTheme="minorHAnsi"/>
            <w:i w:val="0"/>
            <w:color w:val="000000" w:themeColor="text1"/>
            <w:sz w:val="22"/>
            <w:szCs w:val="22"/>
          </w:rPr>
          <w:t xml:space="preserve">with a view to </w:t>
        </w:r>
      </w:ins>
      <w:ins w:id="303" w:author="Barry O'Donohoe [2]" w:date="2018-03-12T21:36:00Z">
        <w:r w:rsidR="00776449">
          <w:rPr>
            <w:rFonts w:asciiTheme="minorHAnsi" w:hAnsiTheme="minorHAnsi"/>
            <w:i w:val="0"/>
            <w:color w:val="000000" w:themeColor="text1"/>
            <w:sz w:val="22"/>
            <w:szCs w:val="22"/>
          </w:rPr>
          <w:t xml:space="preserve">Splunk then </w:t>
        </w:r>
      </w:ins>
      <w:ins w:id="304" w:author="Barry O'Donohoe [2]" w:date="2018-03-12T21:35:00Z">
        <w:r w:rsidR="00776449">
          <w:rPr>
            <w:rFonts w:asciiTheme="minorHAnsi" w:hAnsiTheme="minorHAnsi"/>
            <w:i w:val="0"/>
            <w:color w:val="000000" w:themeColor="text1"/>
            <w:sz w:val="22"/>
            <w:szCs w:val="22"/>
          </w:rPr>
          <w:t xml:space="preserve">forwarding </w:t>
        </w:r>
      </w:ins>
      <w:r w:rsidR="0072605C">
        <w:rPr>
          <w:rFonts w:asciiTheme="minorHAnsi" w:hAnsiTheme="minorHAnsi"/>
          <w:i w:val="0"/>
          <w:color w:val="000000" w:themeColor="text1"/>
          <w:sz w:val="22"/>
          <w:szCs w:val="22"/>
        </w:rPr>
        <w:t xml:space="preserve">to a </w:t>
      </w:r>
      <w:ins w:id="305" w:author="Barry O'Donohoe [2]" w:date="2018-03-12T21:36:00Z">
        <w:r w:rsidR="00776449">
          <w:rPr>
            <w:rFonts w:asciiTheme="minorHAnsi" w:hAnsiTheme="minorHAnsi"/>
            <w:i w:val="0"/>
            <w:color w:val="000000" w:themeColor="text1"/>
            <w:sz w:val="22"/>
            <w:szCs w:val="22"/>
          </w:rPr>
          <w:t xml:space="preserve">Bank of Ireland </w:t>
        </w:r>
      </w:ins>
      <w:r w:rsidR="0072605C">
        <w:rPr>
          <w:rFonts w:asciiTheme="minorHAnsi" w:hAnsiTheme="minorHAnsi"/>
          <w:i w:val="0"/>
          <w:color w:val="000000" w:themeColor="text1"/>
          <w:sz w:val="22"/>
          <w:szCs w:val="22"/>
        </w:rPr>
        <w:t>SIEM</w:t>
      </w:r>
      <w:ins w:id="306" w:author="Barry O'Donohoe [2]" w:date="2018-03-12T21:36:00Z">
        <w:r w:rsidR="00776449">
          <w:rPr>
            <w:rFonts w:asciiTheme="minorHAnsi" w:hAnsiTheme="minorHAnsi"/>
            <w:i w:val="0"/>
            <w:color w:val="000000" w:themeColor="text1"/>
            <w:sz w:val="22"/>
            <w:szCs w:val="22"/>
          </w:rPr>
          <w:t xml:space="preserve"> – out of scope of this design.</w:t>
        </w:r>
      </w:ins>
      <w:del w:id="307" w:author="Barry O'Donohoe [2]" w:date="2018-03-12T21:36:00Z">
        <w:r w:rsidR="0072605C" w:rsidDel="00776449">
          <w:rPr>
            <w:rFonts w:asciiTheme="minorHAnsi" w:hAnsiTheme="minorHAnsi"/>
            <w:i w:val="0"/>
            <w:color w:val="000000" w:themeColor="text1"/>
            <w:sz w:val="22"/>
            <w:szCs w:val="22"/>
          </w:rPr>
          <w:delText>.</w:delText>
        </w:r>
      </w:del>
      <w:r w:rsidR="0072605C">
        <w:rPr>
          <w:rFonts w:asciiTheme="minorHAnsi" w:hAnsiTheme="minorHAnsi"/>
          <w:i w:val="0"/>
          <w:color w:val="000000" w:themeColor="text1"/>
          <w:sz w:val="22"/>
          <w:szCs w:val="22"/>
        </w:rPr>
        <w:t xml:space="preserve"> </w:t>
      </w:r>
    </w:p>
    <w:p w14:paraId="706EF61B" w14:textId="77777777" w:rsidR="00FC4169" w:rsidRPr="00FC4169" w:rsidRDefault="00FC4169" w:rsidP="00FC4169">
      <w:pPr>
        <w:pStyle w:val="Heading2"/>
        <w:rPr>
          <w:color w:val="0000FF"/>
        </w:rPr>
      </w:pPr>
      <w:bookmarkStart w:id="308" w:name="_Toc502910674"/>
      <w:r w:rsidRPr="00FC4169">
        <w:rPr>
          <w:color w:val="000000" w:themeColor="text1"/>
        </w:rPr>
        <w:t>Technology Stack</w:t>
      </w:r>
      <w:bookmarkEnd w:id="308"/>
    </w:p>
    <w:p w14:paraId="4BFBBFFC" w14:textId="09E7ECCC" w:rsidR="00FC4169" w:rsidRDefault="00FC4169" w:rsidP="007E672B">
      <w:pPr>
        <w:pStyle w:val="Preface5"/>
        <w:numPr>
          <w:ilvl w:val="0"/>
          <w:numId w:val="0"/>
        </w:numPr>
        <w:spacing w:line="276" w:lineRule="auto"/>
        <w:ind w:left="720"/>
        <w:rPr>
          <w:rFonts w:asciiTheme="minorHAnsi" w:hAnsiTheme="minorHAnsi"/>
          <w:i w:val="0"/>
          <w:sz w:val="22"/>
          <w:szCs w:val="22"/>
        </w:rPr>
      </w:pPr>
      <w:r>
        <w:rPr>
          <w:rFonts w:asciiTheme="minorHAnsi" w:hAnsiTheme="minorHAnsi"/>
          <w:i w:val="0"/>
          <w:sz w:val="22"/>
          <w:szCs w:val="22"/>
        </w:rPr>
        <w:t>The solution is will be made up of the following</w:t>
      </w:r>
      <w:r w:rsidR="00786B33">
        <w:rPr>
          <w:rFonts w:asciiTheme="minorHAnsi" w:hAnsiTheme="minorHAnsi"/>
          <w:i w:val="0"/>
          <w:sz w:val="22"/>
          <w:szCs w:val="22"/>
        </w:rPr>
        <w:t xml:space="preserve"> technology stack</w:t>
      </w:r>
    </w:p>
    <w:p w14:paraId="08E28053" w14:textId="3B069C58" w:rsidR="00FC4169" w:rsidRDefault="00FC4169" w:rsidP="007E672B">
      <w:pPr>
        <w:pStyle w:val="Preface5"/>
        <w:numPr>
          <w:ilvl w:val="0"/>
          <w:numId w:val="21"/>
        </w:numPr>
        <w:spacing w:line="276" w:lineRule="auto"/>
        <w:rPr>
          <w:rFonts w:asciiTheme="minorHAnsi" w:hAnsiTheme="minorHAnsi"/>
          <w:i w:val="0"/>
          <w:sz w:val="22"/>
          <w:szCs w:val="22"/>
        </w:rPr>
      </w:pPr>
      <w:r>
        <w:rPr>
          <w:rFonts w:asciiTheme="minorHAnsi" w:hAnsiTheme="minorHAnsi"/>
          <w:i w:val="0"/>
          <w:sz w:val="22"/>
          <w:szCs w:val="22"/>
        </w:rPr>
        <w:t>Java 1.8 SE runtime</w:t>
      </w:r>
      <w:r w:rsidR="00786B33">
        <w:rPr>
          <w:rFonts w:asciiTheme="minorHAnsi" w:hAnsiTheme="minorHAnsi"/>
          <w:i w:val="0"/>
          <w:sz w:val="22"/>
          <w:szCs w:val="22"/>
        </w:rPr>
        <w:t>.</w:t>
      </w:r>
    </w:p>
    <w:p w14:paraId="68BE4D18" w14:textId="32802ECE" w:rsidR="00FC4169" w:rsidRDefault="00FC4169" w:rsidP="007E672B">
      <w:pPr>
        <w:pStyle w:val="Preface5"/>
        <w:numPr>
          <w:ilvl w:val="0"/>
          <w:numId w:val="21"/>
        </w:numPr>
        <w:spacing w:line="276" w:lineRule="auto"/>
        <w:rPr>
          <w:rFonts w:asciiTheme="minorHAnsi" w:hAnsiTheme="minorHAnsi"/>
          <w:i w:val="0"/>
          <w:sz w:val="22"/>
          <w:szCs w:val="22"/>
        </w:rPr>
      </w:pPr>
      <w:r>
        <w:rPr>
          <w:rFonts w:asciiTheme="minorHAnsi" w:hAnsiTheme="minorHAnsi"/>
          <w:i w:val="0"/>
          <w:sz w:val="22"/>
          <w:szCs w:val="22"/>
        </w:rPr>
        <w:t>Ping</w:t>
      </w:r>
      <w:r w:rsidR="000A7744">
        <w:rPr>
          <w:rFonts w:asciiTheme="minorHAnsi" w:hAnsiTheme="minorHAnsi"/>
          <w:i w:val="0"/>
          <w:sz w:val="22"/>
          <w:szCs w:val="22"/>
        </w:rPr>
        <w:t xml:space="preserve">Federate version </w:t>
      </w:r>
      <w:ins w:id="309" w:author="Barry O'Donohoe [2]" w:date="2018-03-12T21:36:00Z">
        <w:r w:rsidR="009F6C5D">
          <w:rPr>
            <w:rFonts w:asciiTheme="minorHAnsi" w:hAnsiTheme="minorHAnsi"/>
            <w:i w:val="0"/>
            <w:sz w:val="22"/>
            <w:szCs w:val="22"/>
          </w:rPr>
          <w:t>9.0</w:t>
        </w:r>
      </w:ins>
      <w:del w:id="310" w:author="Barry O'Donohoe [2]" w:date="2018-03-12T21:36:00Z">
        <w:r w:rsidR="000A7744" w:rsidDel="002A4D5D">
          <w:rPr>
            <w:rFonts w:asciiTheme="minorHAnsi" w:hAnsiTheme="minorHAnsi"/>
            <w:i w:val="0"/>
            <w:sz w:val="22"/>
            <w:szCs w:val="22"/>
          </w:rPr>
          <w:delText>8.4</w:delText>
        </w:r>
      </w:del>
      <w:r w:rsidR="00786B33">
        <w:rPr>
          <w:rFonts w:asciiTheme="minorHAnsi" w:hAnsiTheme="minorHAnsi"/>
          <w:i w:val="0"/>
          <w:sz w:val="22"/>
          <w:szCs w:val="22"/>
        </w:rPr>
        <w:t>.</w:t>
      </w:r>
    </w:p>
    <w:p w14:paraId="1C916889" w14:textId="65AC4E9F" w:rsidR="00786B33" w:rsidRDefault="000A7744" w:rsidP="007E672B">
      <w:pPr>
        <w:pStyle w:val="Preface5"/>
        <w:numPr>
          <w:ilvl w:val="0"/>
          <w:numId w:val="21"/>
        </w:numPr>
        <w:spacing w:line="276" w:lineRule="auto"/>
        <w:rPr>
          <w:rFonts w:asciiTheme="minorHAnsi" w:hAnsiTheme="minorHAnsi"/>
          <w:i w:val="0"/>
          <w:sz w:val="22"/>
          <w:szCs w:val="22"/>
        </w:rPr>
      </w:pPr>
      <w:r>
        <w:rPr>
          <w:rFonts w:asciiTheme="minorHAnsi" w:hAnsiTheme="minorHAnsi"/>
          <w:i w:val="0"/>
          <w:sz w:val="22"/>
          <w:szCs w:val="22"/>
        </w:rPr>
        <w:t xml:space="preserve">Host operating system – </w:t>
      </w:r>
      <w:proofErr w:type="spellStart"/>
      <w:r>
        <w:rPr>
          <w:rFonts w:asciiTheme="minorHAnsi" w:hAnsiTheme="minorHAnsi"/>
          <w:i w:val="0"/>
          <w:sz w:val="22"/>
          <w:szCs w:val="22"/>
        </w:rPr>
        <w:t>Anitian</w:t>
      </w:r>
      <w:proofErr w:type="spellEnd"/>
      <w:r>
        <w:rPr>
          <w:rFonts w:asciiTheme="minorHAnsi" w:hAnsiTheme="minorHAnsi"/>
          <w:i w:val="0"/>
          <w:sz w:val="22"/>
          <w:szCs w:val="22"/>
        </w:rPr>
        <w:t xml:space="preserve"> PCI Hardened Amazon Linux AMI</w:t>
      </w:r>
      <w:r w:rsidR="00786B33">
        <w:rPr>
          <w:rFonts w:asciiTheme="minorHAnsi" w:hAnsiTheme="minorHAnsi"/>
          <w:i w:val="0"/>
          <w:sz w:val="22"/>
          <w:szCs w:val="22"/>
        </w:rPr>
        <w:t>.</w:t>
      </w:r>
    </w:p>
    <w:p w14:paraId="2174021D" w14:textId="106A6F54" w:rsidR="00786B33" w:rsidRDefault="00B93FC3" w:rsidP="007E672B">
      <w:pPr>
        <w:pStyle w:val="Preface5"/>
        <w:numPr>
          <w:ilvl w:val="0"/>
          <w:numId w:val="21"/>
        </w:numPr>
        <w:spacing w:line="276" w:lineRule="auto"/>
        <w:rPr>
          <w:rFonts w:asciiTheme="minorHAnsi" w:hAnsiTheme="minorHAnsi"/>
          <w:i w:val="0"/>
          <w:sz w:val="22"/>
          <w:szCs w:val="22"/>
        </w:rPr>
      </w:pPr>
      <w:proofErr w:type="spellStart"/>
      <w:r>
        <w:rPr>
          <w:rFonts w:asciiTheme="minorHAnsi" w:hAnsiTheme="minorHAnsi"/>
          <w:i w:val="0"/>
          <w:sz w:val="22"/>
          <w:szCs w:val="22"/>
        </w:rPr>
        <w:t>PingDirectory</w:t>
      </w:r>
      <w:proofErr w:type="spellEnd"/>
      <w:r>
        <w:rPr>
          <w:rFonts w:asciiTheme="minorHAnsi" w:hAnsiTheme="minorHAnsi"/>
          <w:i w:val="0"/>
          <w:sz w:val="22"/>
          <w:szCs w:val="22"/>
        </w:rPr>
        <w:t xml:space="preserve"> for data persistence of </w:t>
      </w:r>
      <w:proofErr w:type="spellStart"/>
      <w:r>
        <w:rPr>
          <w:rFonts w:asciiTheme="minorHAnsi" w:hAnsiTheme="minorHAnsi"/>
          <w:i w:val="0"/>
          <w:sz w:val="22"/>
          <w:szCs w:val="22"/>
        </w:rPr>
        <w:t>oauth</w:t>
      </w:r>
      <w:proofErr w:type="spellEnd"/>
      <w:r>
        <w:rPr>
          <w:rFonts w:asciiTheme="minorHAnsi" w:hAnsiTheme="minorHAnsi"/>
          <w:i w:val="0"/>
          <w:sz w:val="22"/>
          <w:szCs w:val="22"/>
        </w:rPr>
        <w:t xml:space="preserve"> client and persistent grants (refresh token).</w:t>
      </w:r>
    </w:p>
    <w:p w14:paraId="07A8C240" w14:textId="7B6FC961" w:rsidR="00786B33" w:rsidRDefault="00786B33" w:rsidP="007E672B">
      <w:pPr>
        <w:pStyle w:val="Preface5"/>
        <w:numPr>
          <w:ilvl w:val="0"/>
          <w:numId w:val="21"/>
        </w:numPr>
        <w:spacing w:line="276" w:lineRule="auto"/>
        <w:rPr>
          <w:rFonts w:asciiTheme="minorHAnsi" w:hAnsiTheme="minorHAnsi"/>
          <w:i w:val="0"/>
          <w:sz w:val="22"/>
          <w:szCs w:val="22"/>
        </w:rPr>
      </w:pPr>
      <w:r>
        <w:rPr>
          <w:rFonts w:asciiTheme="minorHAnsi" w:hAnsiTheme="minorHAnsi"/>
          <w:i w:val="0"/>
          <w:sz w:val="22"/>
          <w:szCs w:val="22"/>
        </w:rPr>
        <w:t>AWS Elastic Load Balancers</w:t>
      </w:r>
      <w:ins w:id="311" w:author="Barry O'Donohoe" w:date="2018-01-04T20:55:00Z">
        <w:r w:rsidR="007742D7">
          <w:rPr>
            <w:rFonts w:asciiTheme="minorHAnsi" w:hAnsiTheme="minorHAnsi"/>
            <w:i w:val="0"/>
            <w:sz w:val="22"/>
            <w:szCs w:val="22"/>
          </w:rPr>
          <w:t xml:space="preserve"> (ELB/ALB)</w:t>
        </w:r>
      </w:ins>
      <w:r>
        <w:rPr>
          <w:rFonts w:asciiTheme="minorHAnsi" w:hAnsiTheme="minorHAnsi"/>
          <w:i w:val="0"/>
          <w:sz w:val="22"/>
          <w:szCs w:val="22"/>
        </w:rPr>
        <w:t xml:space="preserve"> for reverse proxy, TLS termination and load distribution across available runtime nodes </w:t>
      </w:r>
      <w:ins w:id="312" w:author="Barry O'Donohoe" w:date="2018-01-04T20:56:00Z">
        <w:r w:rsidR="00C27BB4">
          <w:rPr>
            <w:rFonts w:asciiTheme="minorHAnsi" w:hAnsiTheme="minorHAnsi"/>
            <w:i w:val="0"/>
            <w:sz w:val="22"/>
            <w:szCs w:val="22"/>
          </w:rPr>
          <w:t>used internally with</w:t>
        </w:r>
      </w:ins>
      <w:r>
        <w:rPr>
          <w:rFonts w:asciiTheme="minorHAnsi" w:hAnsiTheme="minorHAnsi"/>
          <w:i w:val="0"/>
          <w:sz w:val="22"/>
          <w:szCs w:val="22"/>
        </w:rPr>
        <w:t>in the AWS availability zones</w:t>
      </w:r>
      <w:ins w:id="313" w:author="Barry O'Donohoe" w:date="2018-01-04T20:56:00Z">
        <w:r w:rsidR="00C27BB4">
          <w:rPr>
            <w:rFonts w:asciiTheme="minorHAnsi" w:hAnsiTheme="minorHAnsi"/>
            <w:i w:val="0"/>
            <w:sz w:val="22"/>
            <w:szCs w:val="22"/>
          </w:rPr>
          <w:t xml:space="preserve"> and not exposed externally to TPPs.</w:t>
        </w:r>
      </w:ins>
      <w:del w:id="314" w:author="Barry O'Donohoe" w:date="2018-01-04T20:56:00Z">
        <w:r w:rsidDel="00C27BB4">
          <w:rPr>
            <w:rFonts w:asciiTheme="minorHAnsi" w:hAnsiTheme="minorHAnsi"/>
            <w:i w:val="0"/>
            <w:sz w:val="22"/>
            <w:szCs w:val="22"/>
          </w:rPr>
          <w:delText>.</w:delText>
        </w:r>
      </w:del>
    </w:p>
    <w:p w14:paraId="5B87BFBF" w14:textId="5A8E0390" w:rsidR="00671AE1" w:rsidRDefault="00B93FC3" w:rsidP="007E672B">
      <w:pPr>
        <w:pStyle w:val="Preface5"/>
        <w:numPr>
          <w:ilvl w:val="0"/>
          <w:numId w:val="21"/>
        </w:numPr>
        <w:spacing w:line="276" w:lineRule="auto"/>
        <w:rPr>
          <w:rFonts w:asciiTheme="minorHAnsi" w:hAnsiTheme="minorHAnsi"/>
          <w:i w:val="0"/>
          <w:sz w:val="22"/>
          <w:szCs w:val="22"/>
        </w:rPr>
      </w:pPr>
      <w:r>
        <w:rPr>
          <w:rFonts w:asciiTheme="minorHAnsi" w:hAnsiTheme="minorHAnsi"/>
          <w:i w:val="0"/>
          <w:sz w:val="22"/>
          <w:szCs w:val="22"/>
        </w:rPr>
        <w:t xml:space="preserve">Citrix </w:t>
      </w:r>
      <w:proofErr w:type="spellStart"/>
      <w:r w:rsidR="00671AE1">
        <w:rPr>
          <w:rFonts w:asciiTheme="minorHAnsi" w:hAnsiTheme="minorHAnsi"/>
          <w:i w:val="0"/>
          <w:sz w:val="22"/>
          <w:szCs w:val="22"/>
        </w:rPr>
        <w:t>Netscaler</w:t>
      </w:r>
      <w:proofErr w:type="spellEnd"/>
      <w:r w:rsidR="00671AE1">
        <w:rPr>
          <w:rFonts w:asciiTheme="minorHAnsi" w:hAnsiTheme="minorHAnsi"/>
          <w:i w:val="0"/>
          <w:sz w:val="22"/>
          <w:szCs w:val="22"/>
        </w:rPr>
        <w:t xml:space="preserve"> for Mutual TLS termination, reverse proxy </w:t>
      </w:r>
    </w:p>
    <w:p w14:paraId="66885133" w14:textId="77777777" w:rsidR="004E60FB" w:rsidRDefault="004E60FB" w:rsidP="004E60FB">
      <w:pPr>
        <w:pStyle w:val="Heading2"/>
      </w:pPr>
      <w:bookmarkStart w:id="315" w:name="_Toc502910675"/>
      <w:r>
        <w:t>Component summary</w:t>
      </w:r>
      <w:bookmarkEnd w:id="315"/>
    </w:p>
    <w:p w14:paraId="132A96E0" w14:textId="5F20230D" w:rsidR="00CC45E1" w:rsidRPr="003A60A6" w:rsidRDefault="004E60FB" w:rsidP="003A60A6">
      <w:pPr>
        <w:pStyle w:val="Heading5"/>
        <w:numPr>
          <w:ilvl w:val="0"/>
          <w:numId w:val="0"/>
        </w:numPr>
        <w:spacing w:line="276" w:lineRule="auto"/>
        <w:ind w:left="720"/>
        <w:rPr>
          <w:rFonts w:asciiTheme="minorHAnsi" w:hAnsiTheme="minorHAnsi"/>
          <w:sz w:val="22"/>
          <w:szCs w:val="22"/>
        </w:rPr>
      </w:pPr>
      <w:r w:rsidRPr="00403180">
        <w:rPr>
          <w:rFonts w:asciiTheme="minorHAnsi" w:hAnsiTheme="minorHAnsi"/>
          <w:sz w:val="22"/>
          <w:szCs w:val="22"/>
        </w:rPr>
        <w:t>The table below provides a functional summary of the logical components</w:t>
      </w:r>
      <w:r>
        <w:rPr>
          <w:rFonts w:asciiTheme="minorHAnsi" w:hAnsiTheme="minorHAnsi"/>
          <w:sz w:val="22"/>
          <w:szCs w:val="22"/>
        </w:rPr>
        <w:t>:</w:t>
      </w:r>
    </w:p>
    <w:tbl>
      <w:tblPr>
        <w:tblpPr w:leftFromText="180" w:rightFromText="180" w:vertAnchor="text" w:horzAnchor="page" w:tblpX="706" w:tblpY="159"/>
        <w:tblW w:w="10633" w:type="dxa"/>
        <w:tblBorders>
          <w:top w:val="nil"/>
          <w:left w:val="nil"/>
          <w:right w:val="nil"/>
        </w:tblBorders>
        <w:tblLayout w:type="fixed"/>
        <w:tblLook w:val="0000" w:firstRow="0" w:lastRow="0" w:firstColumn="0" w:lastColumn="0" w:noHBand="0" w:noVBand="0"/>
      </w:tblPr>
      <w:tblGrid>
        <w:gridCol w:w="643"/>
        <w:gridCol w:w="1894"/>
        <w:gridCol w:w="6386"/>
        <w:gridCol w:w="1710"/>
      </w:tblGrid>
      <w:tr w:rsidR="003A60A6" w:rsidRPr="00C65A95" w14:paraId="6C97F107" w14:textId="77777777" w:rsidTr="003A60A6">
        <w:trPr>
          <w:trHeight w:val="313"/>
        </w:trPr>
        <w:tc>
          <w:tcPr>
            <w:tcW w:w="643" w:type="dxa"/>
            <w:tcBorders>
              <w:top w:val="single" w:sz="8" w:space="0" w:color="000000"/>
              <w:left w:val="single" w:sz="8" w:space="0" w:color="000000"/>
              <w:bottom w:val="single" w:sz="8" w:space="0" w:color="000000"/>
              <w:right w:val="single" w:sz="8" w:space="0" w:color="000000"/>
            </w:tcBorders>
            <w:shd w:val="clear" w:color="auto" w:fill="118AD0"/>
            <w:tcMar>
              <w:top w:w="40" w:type="nil"/>
              <w:left w:w="40" w:type="nil"/>
              <w:bottom w:w="40" w:type="nil"/>
              <w:right w:w="40" w:type="nil"/>
            </w:tcMar>
            <w:vAlign w:val="center"/>
          </w:tcPr>
          <w:p w14:paraId="63EAD5CE" w14:textId="77777777" w:rsidR="00CC45E1" w:rsidRPr="00C65A95" w:rsidRDefault="00CC45E1" w:rsidP="00FF0C54">
            <w:pPr>
              <w:widowControl w:val="0"/>
              <w:autoSpaceDE w:val="0"/>
              <w:autoSpaceDN w:val="0"/>
              <w:adjustRightInd w:val="0"/>
              <w:spacing w:line="360" w:lineRule="atLeast"/>
              <w:ind w:right="184"/>
              <w:jc w:val="center"/>
              <w:rPr>
                <w:rFonts w:asciiTheme="minorHAnsi" w:hAnsiTheme="minorHAnsi" w:cs="Arial"/>
                <w:color w:val="000000"/>
                <w:sz w:val="20"/>
                <w:szCs w:val="20"/>
              </w:rPr>
            </w:pPr>
            <w:r w:rsidRPr="00C65A95">
              <w:rPr>
                <w:rFonts w:asciiTheme="minorHAnsi" w:hAnsiTheme="minorHAnsi" w:cs="Calibri"/>
                <w:b/>
                <w:bCs/>
                <w:color w:val="FFFFFF"/>
                <w:sz w:val="20"/>
                <w:szCs w:val="20"/>
              </w:rPr>
              <w:t>No</w:t>
            </w:r>
          </w:p>
        </w:tc>
        <w:tc>
          <w:tcPr>
            <w:tcW w:w="1894" w:type="dxa"/>
            <w:tcBorders>
              <w:top w:val="single" w:sz="8" w:space="0" w:color="000000"/>
              <w:left w:val="single" w:sz="8" w:space="0" w:color="000000"/>
              <w:bottom w:val="single" w:sz="8" w:space="0" w:color="000000"/>
              <w:right w:val="single" w:sz="8" w:space="0" w:color="000000"/>
            </w:tcBorders>
            <w:shd w:val="clear" w:color="auto" w:fill="118AD0"/>
            <w:tcMar>
              <w:top w:w="40" w:type="nil"/>
              <w:left w:w="40" w:type="nil"/>
              <w:bottom w:w="40" w:type="nil"/>
              <w:right w:w="40" w:type="nil"/>
            </w:tcMar>
            <w:vAlign w:val="center"/>
          </w:tcPr>
          <w:p w14:paraId="43193626" w14:textId="77777777" w:rsidR="00CC45E1" w:rsidRPr="00C65A95" w:rsidRDefault="00CC45E1" w:rsidP="00FF0C54">
            <w:pPr>
              <w:widowControl w:val="0"/>
              <w:autoSpaceDE w:val="0"/>
              <w:autoSpaceDN w:val="0"/>
              <w:adjustRightInd w:val="0"/>
              <w:spacing w:line="340" w:lineRule="atLeast"/>
              <w:jc w:val="center"/>
              <w:rPr>
                <w:rFonts w:asciiTheme="minorHAnsi" w:hAnsiTheme="minorHAnsi" w:cs="Arial"/>
                <w:color w:val="000000"/>
                <w:sz w:val="20"/>
                <w:szCs w:val="20"/>
              </w:rPr>
            </w:pPr>
            <w:r w:rsidRPr="00C65A95">
              <w:rPr>
                <w:rFonts w:asciiTheme="minorHAnsi" w:hAnsiTheme="minorHAnsi" w:cs="Times"/>
                <w:b/>
                <w:bCs/>
                <w:color w:val="FFFFFF"/>
                <w:sz w:val="20"/>
                <w:szCs w:val="20"/>
              </w:rPr>
              <w:t>Component</w:t>
            </w:r>
          </w:p>
        </w:tc>
        <w:tc>
          <w:tcPr>
            <w:tcW w:w="6386" w:type="dxa"/>
            <w:tcBorders>
              <w:top w:val="single" w:sz="8" w:space="0" w:color="000000"/>
              <w:left w:val="single" w:sz="8" w:space="0" w:color="000000"/>
              <w:bottom w:val="single" w:sz="8" w:space="0" w:color="000000"/>
              <w:right w:val="single" w:sz="8" w:space="0" w:color="000000"/>
            </w:tcBorders>
            <w:shd w:val="clear" w:color="auto" w:fill="118AD0"/>
            <w:tcMar>
              <w:top w:w="40" w:type="nil"/>
              <w:left w:w="40" w:type="nil"/>
              <w:bottom w:w="40" w:type="nil"/>
              <w:right w:w="40" w:type="nil"/>
            </w:tcMar>
            <w:vAlign w:val="center"/>
          </w:tcPr>
          <w:p w14:paraId="393F2260" w14:textId="77777777" w:rsidR="00CC45E1" w:rsidRPr="00C65A95" w:rsidRDefault="00CC45E1" w:rsidP="00FF0C54">
            <w:pPr>
              <w:widowControl w:val="0"/>
              <w:autoSpaceDE w:val="0"/>
              <w:autoSpaceDN w:val="0"/>
              <w:adjustRightInd w:val="0"/>
              <w:spacing w:line="340" w:lineRule="atLeast"/>
              <w:jc w:val="center"/>
              <w:rPr>
                <w:rFonts w:asciiTheme="minorHAnsi" w:hAnsiTheme="minorHAnsi" w:cs="Arial"/>
                <w:color w:val="000000"/>
                <w:sz w:val="20"/>
                <w:szCs w:val="20"/>
              </w:rPr>
            </w:pPr>
            <w:r w:rsidRPr="00C65A95">
              <w:rPr>
                <w:rFonts w:asciiTheme="minorHAnsi" w:hAnsiTheme="minorHAnsi" w:cs="Times"/>
                <w:b/>
                <w:bCs/>
                <w:color w:val="FFFFFF"/>
                <w:sz w:val="20"/>
                <w:szCs w:val="20"/>
              </w:rPr>
              <w:t>Description</w:t>
            </w:r>
          </w:p>
        </w:tc>
        <w:tc>
          <w:tcPr>
            <w:tcW w:w="1710" w:type="dxa"/>
            <w:tcBorders>
              <w:top w:val="single" w:sz="8" w:space="0" w:color="000000"/>
              <w:left w:val="single" w:sz="8" w:space="0" w:color="000000"/>
              <w:bottom w:val="single" w:sz="8" w:space="0" w:color="000000"/>
              <w:right w:val="single" w:sz="8" w:space="0" w:color="000000"/>
            </w:tcBorders>
            <w:shd w:val="clear" w:color="auto" w:fill="118AD0"/>
            <w:tcMar>
              <w:top w:w="40" w:type="nil"/>
              <w:left w:w="40" w:type="nil"/>
              <w:bottom w:w="40" w:type="nil"/>
              <w:right w:w="40" w:type="nil"/>
            </w:tcMar>
            <w:vAlign w:val="center"/>
          </w:tcPr>
          <w:p w14:paraId="46169D28" w14:textId="77777777" w:rsidR="00CC45E1" w:rsidRPr="00C65A95" w:rsidRDefault="00CC45E1" w:rsidP="00FF0C54">
            <w:pPr>
              <w:widowControl w:val="0"/>
              <w:autoSpaceDE w:val="0"/>
              <w:autoSpaceDN w:val="0"/>
              <w:adjustRightInd w:val="0"/>
              <w:spacing w:line="340" w:lineRule="atLeast"/>
              <w:jc w:val="center"/>
              <w:rPr>
                <w:rFonts w:asciiTheme="minorHAnsi" w:hAnsiTheme="minorHAnsi" w:cs="Arial"/>
                <w:color w:val="000000"/>
                <w:sz w:val="20"/>
                <w:szCs w:val="20"/>
              </w:rPr>
            </w:pPr>
            <w:r w:rsidRPr="00C65A95">
              <w:rPr>
                <w:rFonts w:asciiTheme="minorHAnsi" w:hAnsiTheme="minorHAnsi" w:cs="Times"/>
                <w:b/>
                <w:bCs/>
                <w:color w:val="FFFFFF"/>
                <w:sz w:val="20"/>
                <w:szCs w:val="20"/>
              </w:rPr>
              <w:t>New | Change</w:t>
            </w:r>
          </w:p>
        </w:tc>
      </w:tr>
      <w:tr w:rsidR="003A60A6" w:rsidRPr="00C65A95" w14:paraId="7AB1F22C" w14:textId="77777777" w:rsidTr="003A60A6">
        <w:tblPrEx>
          <w:tblBorders>
            <w:top w:val="none" w:sz="0" w:space="0" w:color="auto"/>
          </w:tblBorders>
        </w:tblPrEx>
        <w:tc>
          <w:tcPr>
            <w:tcW w:w="643" w:type="dxa"/>
            <w:tcBorders>
              <w:top w:val="single" w:sz="8" w:space="0" w:color="000000"/>
              <w:left w:val="single" w:sz="8" w:space="0" w:color="000000"/>
              <w:bottom w:val="single" w:sz="8" w:space="0" w:color="000000"/>
              <w:right w:val="single" w:sz="8" w:space="0" w:color="000000"/>
            </w:tcBorders>
            <w:shd w:val="clear" w:color="auto" w:fill="B2B2B2"/>
            <w:tcMar>
              <w:top w:w="40" w:type="nil"/>
              <w:left w:w="40" w:type="nil"/>
              <w:bottom w:w="40" w:type="nil"/>
              <w:right w:w="40" w:type="nil"/>
            </w:tcMar>
            <w:vAlign w:val="center"/>
          </w:tcPr>
          <w:p w14:paraId="1C069028" w14:textId="77777777" w:rsidR="00CC45E1" w:rsidRPr="00785564" w:rsidRDefault="00CC45E1" w:rsidP="00FF0C54">
            <w:pPr>
              <w:widowControl w:val="0"/>
              <w:autoSpaceDE w:val="0"/>
              <w:autoSpaceDN w:val="0"/>
              <w:adjustRightInd w:val="0"/>
              <w:spacing w:line="340" w:lineRule="atLeast"/>
              <w:jc w:val="center"/>
              <w:rPr>
                <w:rFonts w:ascii="Arial" w:hAnsi="Arial" w:cs="Arial"/>
                <w:color w:val="000000"/>
                <w:sz w:val="22"/>
                <w:szCs w:val="22"/>
              </w:rPr>
            </w:pPr>
            <w:r w:rsidRPr="00785564">
              <w:rPr>
                <w:rFonts w:ascii="Calibri" w:hAnsi="Calibri" w:cs="Calibri"/>
                <w:b/>
                <w:bCs/>
                <w:color w:val="000000"/>
                <w:sz w:val="22"/>
                <w:szCs w:val="22"/>
              </w:rPr>
              <w:t>1</w:t>
            </w:r>
          </w:p>
        </w:tc>
        <w:tc>
          <w:tcPr>
            <w:tcW w:w="1894" w:type="dxa"/>
            <w:tcBorders>
              <w:top w:val="single" w:sz="8" w:space="0" w:color="000000"/>
              <w:left w:val="single" w:sz="8" w:space="0" w:color="000000"/>
              <w:bottom w:val="single" w:sz="8" w:space="0" w:color="000000"/>
              <w:right w:val="single" w:sz="8" w:space="0" w:color="000000"/>
            </w:tcBorders>
            <w:shd w:val="clear" w:color="auto" w:fill="auto"/>
            <w:tcMar>
              <w:top w:w="189" w:type="nil"/>
              <w:left w:w="20" w:type="nil"/>
              <w:right w:w="189" w:type="nil"/>
            </w:tcMar>
            <w:vAlign w:val="center"/>
          </w:tcPr>
          <w:p w14:paraId="42D516B0"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IAM Policy Enforcement Point (PEP)</w:t>
            </w:r>
          </w:p>
        </w:tc>
        <w:tc>
          <w:tcPr>
            <w:tcW w:w="6386" w:type="dxa"/>
            <w:tcBorders>
              <w:top w:val="single" w:sz="8" w:space="0" w:color="000000"/>
              <w:left w:val="single" w:sz="8" w:space="0" w:color="000000"/>
              <w:bottom w:val="single" w:sz="8" w:space="0" w:color="000000"/>
              <w:right w:val="single" w:sz="8" w:space="0" w:color="000000"/>
            </w:tcBorders>
            <w:shd w:val="clear" w:color="auto" w:fill="auto"/>
            <w:tcMar>
              <w:top w:w="189" w:type="nil"/>
              <w:left w:w="98" w:type="nil"/>
              <w:bottom w:w="98" w:type="nil"/>
              <w:right w:w="189" w:type="nil"/>
            </w:tcMar>
            <w:vAlign w:val="center"/>
          </w:tcPr>
          <w:p w14:paraId="03D434B5" w14:textId="5EC6013B" w:rsidR="00CC45E1" w:rsidRPr="00785564" w:rsidRDefault="00CC45E1" w:rsidP="00FF0C54">
            <w:pPr>
              <w:widowControl w:val="0"/>
              <w:autoSpaceDE w:val="0"/>
              <w:autoSpaceDN w:val="0"/>
              <w:adjustRightInd w:val="0"/>
              <w:spacing w:line="220" w:lineRule="atLeast"/>
              <w:rPr>
                <w:rFonts w:ascii="Arial" w:hAnsi="Arial" w:cs="Arial"/>
                <w:color w:val="000000"/>
                <w:sz w:val="22"/>
                <w:szCs w:val="22"/>
              </w:rPr>
            </w:pPr>
            <w:r w:rsidRPr="00785564">
              <w:rPr>
                <w:rFonts w:ascii="Calibri" w:hAnsi="Calibri" w:cs="Calibri"/>
                <w:color w:val="000000"/>
                <w:sz w:val="22"/>
                <w:szCs w:val="22"/>
              </w:rPr>
              <w:t xml:space="preserve">A PEP is a component that serves as a gatekeeper to a digital resource – it intercepts incoming requests and obtains a policy decision (Allow or Deny) from a </w:t>
            </w:r>
            <w:ins w:id="316" w:author="Barry O'Donohoe [2]" w:date="2018-03-12T12:27:00Z">
              <w:r w:rsidR="001E56C9">
                <w:rPr>
                  <w:rFonts w:ascii="Calibri" w:hAnsi="Calibri" w:cs="Calibri"/>
                  <w:color w:val="000000"/>
                  <w:sz w:val="22"/>
                  <w:szCs w:val="22"/>
                </w:rPr>
                <w:t xml:space="preserve">Policy Decision Point </w:t>
              </w:r>
            </w:ins>
            <w:r w:rsidRPr="00785564">
              <w:rPr>
                <w:rFonts w:ascii="Calibri" w:hAnsi="Calibri" w:cs="Calibri"/>
                <w:color w:val="000000"/>
                <w:sz w:val="22"/>
                <w:szCs w:val="22"/>
              </w:rPr>
              <w:t>(PDP) and enforces that decision e.g.  permit onward connection to resource.</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192" w:type="nil"/>
              <w:left w:w="96" w:type="nil"/>
              <w:bottom w:w="96" w:type="nil"/>
              <w:right w:w="192" w:type="nil"/>
            </w:tcMar>
          </w:tcPr>
          <w:p w14:paraId="7EF6C443"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 xml:space="preserve">Existing </w:t>
            </w:r>
          </w:p>
          <w:p w14:paraId="5BD44D9A"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w:t>
            </w:r>
            <w:proofErr w:type="spellStart"/>
            <w:r w:rsidRPr="00785564">
              <w:rPr>
                <w:rFonts w:ascii="Calibri" w:hAnsi="Calibri" w:cs="Calibri"/>
                <w:color w:val="000000"/>
                <w:sz w:val="22"/>
                <w:szCs w:val="22"/>
              </w:rPr>
              <w:t>Mulesoft</w:t>
            </w:r>
            <w:proofErr w:type="spellEnd"/>
            <w:r w:rsidRPr="00785564">
              <w:rPr>
                <w:rFonts w:ascii="Calibri" w:hAnsi="Calibri" w:cs="Calibri"/>
                <w:color w:val="000000"/>
                <w:sz w:val="22"/>
                <w:szCs w:val="22"/>
              </w:rPr>
              <w:t xml:space="preserve"> </w:t>
            </w:r>
            <w:proofErr w:type="spellStart"/>
            <w:r w:rsidRPr="00785564">
              <w:rPr>
                <w:rFonts w:ascii="Calibri" w:hAnsi="Calibri" w:cs="Calibri"/>
                <w:color w:val="000000"/>
                <w:sz w:val="22"/>
                <w:szCs w:val="22"/>
              </w:rPr>
              <w:t>Anypoint</w:t>
            </w:r>
            <w:proofErr w:type="spellEnd"/>
            <w:r w:rsidRPr="00785564">
              <w:rPr>
                <w:rFonts w:ascii="Calibri" w:hAnsi="Calibri" w:cs="Calibri"/>
                <w:color w:val="000000"/>
                <w:sz w:val="22"/>
                <w:szCs w:val="22"/>
              </w:rPr>
              <w:t>)</w:t>
            </w:r>
          </w:p>
        </w:tc>
      </w:tr>
      <w:tr w:rsidR="003A60A6" w:rsidRPr="00C65A95" w14:paraId="2700C59F" w14:textId="77777777" w:rsidTr="003A60A6">
        <w:tblPrEx>
          <w:tblBorders>
            <w:top w:val="none" w:sz="0" w:space="0" w:color="auto"/>
          </w:tblBorders>
        </w:tblPrEx>
        <w:tc>
          <w:tcPr>
            <w:tcW w:w="643" w:type="dxa"/>
            <w:tcBorders>
              <w:top w:val="single" w:sz="8" w:space="0" w:color="000000"/>
              <w:left w:val="single" w:sz="8" w:space="0" w:color="000000"/>
              <w:bottom w:val="single" w:sz="8" w:space="0" w:color="000000"/>
              <w:right w:val="single" w:sz="8" w:space="0" w:color="000000"/>
            </w:tcBorders>
            <w:shd w:val="clear" w:color="auto" w:fill="B2B2B2"/>
            <w:tcMar>
              <w:top w:w="40" w:type="nil"/>
              <w:left w:w="40" w:type="nil"/>
              <w:bottom w:w="40" w:type="nil"/>
              <w:right w:w="40" w:type="nil"/>
            </w:tcMar>
            <w:vAlign w:val="center"/>
          </w:tcPr>
          <w:p w14:paraId="085B5506" w14:textId="4B5D3D05" w:rsidR="00CC45E1" w:rsidRPr="00785564" w:rsidRDefault="000C63CB" w:rsidP="00FF0C54">
            <w:pPr>
              <w:widowControl w:val="0"/>
              <w:autoSpaceDE w:val="0"/>
              <w:autoSpaceDN w:val="0"/>
              <w:adjustRightInd w:val="0"/>
              <w:spacing w:line="340" w:lineRule="atLeast"/>
              <w:jc w:val="center"/>
              <w:rPr>
                <w:rFonts w:ascii="Arial" w:hAnsi="Arial" w:cs="Arial"/>
                <w:color w:val="000000"/>
                <w:sz w:val="22"/>
                <w:szCs w:val="22"/>
              </w:rPr>
            </w:pPr>
            <w:r w:rsidRPr="00785564">
              <w:rPr>
                <w:rFonts w:ascii="Calibri" w:hAnsi="Calibri" w:cs="Calibri"/>
                <w:b/>
                <w:bCs/>
                <w:color w:val="000000"/>
                <w:sz w:val="22"/>
                <w:szCs w:val="22"/>
              </w:rPr>
              <w:t>2</w:t>
            </w:r>
          </w:p>
        </w:tc>
        <w:tc>
          <w:tcPr>
            <w:tcW w:w="1894" w:type="dxa"/>
            <w:tcBorders>
              <w:top w:val="single" w:sz="8" w:space="0" w:color="000000"/>
              <w:left w:val="single" w:sz="8" w:space="0" w:color="000000"/>
              <w:bottom w:val="single" w:sz="8" w:space="0" w:color="000000"/>
              <w:right w:val="single" w:sz="8" w:space="0" w:color="000000"/>
            </w:tcBorders>
            <w:shd w:val="clear" w:color="auto" w:fill="auto"/>
            <w:tcMar>
              <w:top w:w="189" w:type="nil"/>
              <w:left w:w="98" w:type="nil"/>
              <w:bottom w:w="98" w:type="nil"/>
              <w:right w:w="189" w:type="nil"/>
            </w:tcMar>
            <w:vAlign w:val="center"/>
          </w:tcPr>
          <w:p w14:paraId="32D9896B"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IAM Identity Provider</w:t>
            </w:r>
          </w:p>
        </w:tc>
        <w:tc>
          <w:tcPr>
            <w:tcW w:w="6386" w:type="dxa"/>
            <w:tcBorders>
              <w:top w:val="single" w:sz="8" w:space="0" w:color="000000"/>
              <w:left w:val="single" w:sz="8" w:space="0" w:color="000000"/>
              <w:bottom w:val="single" w:sz="8" w:space="0" w:color="000000"/>
              <w:right w:val="single" w:sz="8" w:space="0" w:color="000000"/>
            </w:tcBorders>
            <w:shd w:val="clear" w:color="auto" w:fill="auto"/>
            <w:tcMar>
              <w:top w:w="189" w:type="nil"/>
              <w:left w:w="98" w:type="nil"/>
              <w:bottom w:w="98" w:type="nil"/>
              <w:right w:w="189" w:type="nil"/>
            </w:tcMar>
            <w:vAlign w:val="center"/>
          </w:tcPr>
          <w:p w14:paraId="7995B43A" w14:textId="77777777" w:rsidR="00CC45E1" w:rsidRDefault="00CC45E1" w:rsidP="00FF0C54">
            <w:pPr>
              <w:widowControl w:val="0"/>
              <w:autoSpaceDE w:val="0"/>
              <w:autoSpaceDN w:val="0"/>
              <w:adjustRightInd w:val="0"/>
              <w:spacing w:line="220" w:lineRule="atLeast"/>
              <w:rPr>
                <w:rFonts w:ascii="Calibri" w:hAnsi="Calibri" w:cs="Calibri"/>
                <w:color w:val="000000"/>
                <w:sz w:val="22"/>
                <w:szCs w:val="22"/>
              </w:rPr>
            </w:pPr>
            <w:r w:rsidRPr="00785564">
              <w:rPr>
                <w:rFonts w:ascii="Calibri" w:hAnsi="Calibri" w:cs="Calibri"/>
                <w:color w:val="000000"/>
                <w:sz w:val="22"/>
                <w:szCs w:val="22"/>
              </w:rPr>
              <w:t>A system that creates, maintains and manages identity information for principals (users, services, or systems) and provides principal authentication to other service providers within a federation or distributed network and send attribute assertions containing trusted information about the user.</w:t>
            </w:r>
          </w:p>
          <w:p w14:paraId="73A9E4CB" w14:textId="77777777" w:rsidR="00785564" w:rsidRDefault="00785564" w:rsidP="00FF0C54">
            <w:pPr>
              <w:widowControl w:val="0"/>
              <w:autoSpaceDE w:val="0"/>
              <w:autoSpaceDN w:val="0"/>
              <w:adjustRightInd w:val="0"/>
              <w:spacing w:line="220" w:lineRule="atLeast"/>
              <w:rPr>
                <w:rFonts w:ascii="Calibri" w:hAnsi="Calibri" w:cs="Calibri"/>
                <w:color w:val="000000"/>
                <w:sz w:val="22"/>
                <w:szCs w:val="22"/>
              </w:rPr>
            </w:pPr>
            <w:r>
              <w:rPr>
                <w:rFonts w:ascii="Calibri" w:hAnsi="Calibri" w:cs="Calibri"/>
                <w:color w:val="000000"/>
                <w:sz w:val="22"/>
                <w:szCs w:val="22"/>
              </w:rPr>
              <w:t>Comprises:</w:t>
            </w:r>
          </w:p>
          <w:p w14:paraId="20FE22AF" w14:textId="2AB3E032" w:rsidR="00785564" w:rsidRPr="00785564" w:rsidRDefault="00785564" w:rsidP="00785564">
            <w:pPr>
              <w:pStyle w:val="ListParagraph"/>
              <w:widowControl w:val="0"/>
              <w:numPr>
                <w:ilvl w:val="0"/>
                <w:numId w:val="49"/>
              </w:numPr>
              <w:autoSpaceDE w:val="0"/>
              <w:autoSpaceDN w:val="0"/>
              <w:adjustRightInd w:val="0"/>
              <w:spacing w:line="220" w:lineRule="atLeast"/>
              <w:rPr>
                <w:rFonts w:ascii="Calibri" w:hAnsi="Calibri" w:cs="Arial"/>
                <w:color w:val="000000"/>
                <w:sz w:val="22"/>
                <w:szCs w:val="22"/>
              </w:rPr>
            </w:pPr>
            <w:r w:rsidRPr="00785564">
              <w:rPr>
                <w:rFonts w:ascii="Calibri" w:hAnsi="Calibri" w:cs="Arial"/>
                <w:color w:val="000000"/>
                <w:sz w:val="22"/>
                <w:szCs w:val="22"/>
              </w:rPr>
              <w:t>PingFederate Runtime - The primary component supporting authentication, identity federation, Single sign-on and delegated authorisation from PingFederate Client browser; mobile devices; web service calls to the SSO Directory Service, the OAuth Client Management Service, and the OAuth Access Grant Management Service; Session Revocation API REST calls</w:t>
            </w:r>
          </w:p>
          <w:p w14:paraId="47BA962D" w14:textId="300CEA7C" w:rsidR="00785564" w:rsidRPr="00785564" w:rsidRDefault="00785564" w:rsidP="00785564">
            <w:pPr>
              <w:pStyle w:val="ListParagraph"/>
              <w:widowControl w:val="0"/>
              <w:numPr>
                <w:ilvl w:val="0"/>
                <w:numId w:val="49"/>
              </w:numPr>
              <w:autoSpaceDE w:val="0"/>
              <w:autoSpaceDN w:val="0"/>
              <w:adjustRightInd w:val="0"/>
              <w:spacing w:line="220" w:lineRule="atLeast"/>
              <w:rPr>
                <w:rFonts w:ascii="Calibri" w:hAnsi="Calibri" w:cs="Arial"/>
                <w:color w:val="000000"/>
                <w:sz w:val="22"/>
                <w:szCs w:val="22"/>
              </w:rPr>
            </w:pPr>
            <w:r w:rsidRPr="00785564">
              <w:rPr>
                <w:rFonts w:ascii="Calibri" w:hAnsi="Calibri" w:cs="Calibri"/>
                <w:color w:val="000000"/>
                <w:sz w:val="22"/>
                <w:szCs w:val="22"/>
              </w:rPr>
              <w:t>PingFederate Admin -</w:t>
            </w:r>
            <w:r w:rsidRPr="00785564">
              <w:rPr>
                <w:rFonts w:ascii="Calibri" w:hAnsi="Calibri"/>
                <w:sz w:val="22"/>
                <w:szCs w:val="22"/>
              </w:rPr>
              <w:t xml:space="preserve"> provides a Web Admin Console and REST API component used to administer all changes to the cluster and for support and maintenance of the cluster</w:t>
            </w:r>
          </w:p>
          <w:p w14:paraId="5E799739" w14:textId="127904D2" w:rsidR="00785564" w:rsidRPr="00785564" w:rsidRDefault="00785564" w:rsidP="00785564">
            <w:pPr>
              <w:pStyle w:val="ListParagraph"/>
              <w:widowControl w:val="0"/>
              <w:autoSpaceDE w:val="0"/>
              <w:autoSpaceDN w:val="0"/>
              <w:adjustRightInd w:val="0"/>
              <w:spacing w:line="220" w:lineRule="atLeast"/>
              <w:rPr>
                <w:rFonts w:ascii="Arial" w:hAnsi="Arial" w:cs="Arial"/>
                <w:color w:val="000000"/>
                <w:sz w:val="22"/>
                <w:szCs w:val="22"/>
              </w:rPr>
            </w:pP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192" w:type="nil"/>
              <w:left w:w="96" w:type="nil"/>
              <w:bottom w:w="96" w:type="nil"/>
              <w:right w:w="192" w:type="nil"/>
            </w:tcMar>
          </w:tcPr>
          <w:p w14:paraId="79AB5F3D"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New</w:t>
            </w:r>
          </w:p>
          <w:p w14:paraId="3E7198D4"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(PingFederate)</w:t>
            </w:r>
          </w:p>
        </w:tc>
      </w:tr>
      <w:tr w:rsidR="003A60A6" w:rsidRPr="00C65A95" w14:paraId="7CE63AAF" w14:textId="77777777" w:rsidTr="003A60A6">
        <w:tblPrEx>
          <w:tblBorders>
            <w:top w:val="none" w:sz="0" w:space="0" w:color="auto"/>
          </w:tblBorders>
        </w:tblPrEx>
        <w:tc>
          <w:tcPr>
            <w:tcW w:w="643" w:type="dxa"/>
            <w:tcBorders>
              <w:top w:val="single" w:sz="8" w:space="0" w:color="000000"/>
              <w:left w:val="single" w:sz="8" w:space="0" w:color="000000"/>
              <w:bottom w:val="single" w:sz="8" w:space="0" w:color="000000"/>
              <w:right w:val="single" w:sz="8" w:space="0" w:color="000000"/>
            </w:tcBorders>
            <w:shd w:val="clear" w:color="auto" w:fill="B2B2B2"/>
            <w:tcMar>
              <w:top w:w="40" w:type="nil"/>
              <w:left w:w="40" w:type="nil"/>
              <w:bottom w:w="40" w:type="nil"/>
              <w:right w:w="40" w:type="nil"/>
            </w:tcMar>
            <w:vAlign w:val="center"/>
          </w:tcPr>
          <w:p w14:paraId="2B0BD4D1" w14:textId="276634DA" w:rsidR="00785564" w:rsidRPr="00785564" w:rsidRDefault="00785564" w:rsidP="00FF0C54">
            <w:pPr>
              <w:widowControl w:val="0"/>
              <w:autoSpaceDE w:val="0"/>
              <w:autoSpaceDN w:val="0"/>
              <w:adjustRightInd w:val="0"/>
              <w:spacing w:line="340" w:lineRule="atLeast"/>
              <w:jc w:val="center"/>
              <w:rPr>
                <w:rFonts w:ascii="Calibri" w:hAnsi="Calibri" w:cs="Calibri"/>
                <w:b/>
                <w:bCs/>
                <w:color w:val="000000"/>
                <w:sz w:val="22"/>
                <w:szCs w:val="22"/>
              </w:rPr>
            </w:pPr>
            <w:r w:rsidRPr="00785564">
              <w:rPr>
                <w:rFonts w:ascii="Calibri" w:hAnsi="Calibri" w:cs="Calibri"/>
                <w:b/>
                <w:bCs/>
                <w:color w:val="000000"/>
                <w:sz w:val="22"/>
                <w:szCs w:val="22"/>
              </w:rPr>
              <w:t>3</w:t>
            </w:r>
          </w:p>
        </w:tc>
        <w:tc>
          <w:tcPr>
            <w:tcW w:w="1894"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tcPr>
          <w:p w14:paraId="7FF01264" w14:textId="059030A6" w:rsidR="00785564" w:rsidRPr="00785564" w:rsidRDefault="00785564" w:rsidP="00FF0C54">
            <w:pPr>
              <w:widowControl w:val="0"/>
              <w:autoSpaceDE w:val="0"/>
              <w:autoSpaceDN w:val="0"/>
              <w:adjustRightInd w:val="0"/>
              <w:spacing w:line="220" w:lineRule="atLeast"/>
              <w:jc w:val="center"/>
              <w:rPr>
                <w:rFonts w:ascii="Calibri" w:hAnsi="Calibri" w:cs="Calibri"/>
                <w:color w:val="000000"/>
                <w:sz w:val="22"/>
                <w:szCs w:val="22"/>
              </w:rPr>
            </w:pPr>
            <w:r w:rsidRPr="00785564">
              <w:rPr>
                <w:rFonts w:asciiTheme="minorHAnsi" w:hAnsiTheme="minorHAnsi"/>
                <w:sz w:val="22"/>
                <w:szCs w:val="22"/>
              </w:rPr>
              <w:t>Authentication Application</w:t>
            </w:r>
          </w:p>
        </w:tc>
        <w:tc>
          <w:tcPr>
            <w:tcW w:w="6386"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tcPr>
          <w:p w14:paraId="37FE7692" w14:textId="07A7013D" w:rsidR="00785564" w:rsidRPr="00785564" w:rsidRDefault="00785564" w:rsidP="00FF0C54">
            <w:pPr>
              <w:widowControl w:val="0"/>
              <w:autoSpaceDE w:val="0"/>
              <w:autoSpaceDN w:val="0"/>
              <w:adjustRightInd w:val="0"/>
              <w:spacing w:line="220" w:lineRule="atLeast"/>
              <w:rPr>
                <w:rFonts w:ascii="Calibri" w:hAnsi="Calibri" w:cs="Calibri"/>
                <w:color w:val="000000"/>
                <w:sz w:val="22"/>
                <w:szCs w:val="22"/>
              </w:rPr>
            </w:pPr>
            <w:r w:rsidRPr="00785564">
              <w:rPr>
                <w:rFonts w:asciiTheme="minorHAnsi" w:hAnsiTheme="minorHAnsi"/>
                <w:sz w:val="22"/>
                <w:szCs w:val="22"/>
              </w:rPr>
              <w:t xml:space="preserve">The angular </w:t>
            </w:r>
            <w:proofErr w:type="spellStart"/>
            <w:r w:rsidRPr="00785564">
              <w:rPr>
                <w:rFonts w:asciiTheme="minorHAnsi" w:hAnsiTheme="minorHAnsi"/>
                <w:sz w:val="22"/>
                <w:szCs w:val="22"/>
              </w:rPr>
              <w:t>js</w:t>
            </w:r>
            <w:proofErr w:type="spellEnd"/>
            <w:r w:rsidRPr="00785564">
              <w:rPr>
                <w:rFonts w:asciiTheme="minorHAnsi" w:hAnsiTheme="minorHAnsi"/>
                <w:sz w:val="22"/>
                <w:szCs w:val="22"/>
              </w:rPr>
              <w:t xml:space="preserve"> and </w:t>
            </w:r>
            <w:proofErr w:type="spellStart"/>
            <w:r w:rsidRPr="00785564">
              <w:rPr>
                <w:rFonts w:asciiTheme="minorHAnsi" w:hAnsiTheme="minorHAnsi"/>
                <w:sz w:val="22"/>
                <w:szCs w:val="22"/>
              </w:rPr>
              <w:t>springboot</w:t>
            </w:r>
            <w:proofErr w:type="spellEnd"/>
            <w:r w:rsidRPr="00785564">
              <w:rPr>
                <w:rFonts w:asciiTheme="minorHAnsi" w:hAnsiTheme="minorHAnsi"/>
                <w:sz w:val="22"/>
                <w:szCs w:val="22"/>
              </w:rPr>
              <w:t xml:space="preserve"> application that provides customer user authentication.</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192" w:type="nil"/>
              <w:left w:w="96" w:type="nil"/>
              <w:bottom w:w="96" w:type="nil"/>
              <w:right w:w="192" w:type="nil"/>
            </w:tcMar>
          </w:tcPr>
          <w:p w14:paraId="38179CC6" w14:textId="3A9F1CA0" w:rsidR="00785564" w:rsidRPr="00785564" w:rsidRDefault="00785564" w:rsidP="00FF0C54">
            <w:pPr>
              <w:widowControl w:val="0"/>
              <w:autoSpaceDE w:val="0"/>
              <w:autoSpaceDN w:val="0"/>
              <w:adjustRightInd w:val="0"/>
              <w:spacing w:line="220" w:lineRule="atLeast"/>
              <w:jc w:val="center"/>
              <w:rPr>
                <w:rFonts w:ascii="Calibri" w:hAnsi="Calibri" w:cs="Calibri"/>
                <w:color w:val="000000"/>
                <w:sz w:val="22"/>
                <w:szCs w:val="22"/>
              </w:rPr>
            </w:pPr>
            <w:r w:rsidRPr="00785564">
              <w:rPr>
                <w:rFonts w:asciiTheme="minorHAnsi" w:hAnsiTheme="minorHAnsi"/>
                <w:sz w:val="22"/>
                <w:szCs w:val="22"/>
              </w:rPr>
              <w:t>Existing</w:t>
            </w:r>
          </w:p>
        </w:tc>
      </w:tr>
      <w:tr w:rsidR="003A60A6" w:rsidRPr="00C65A95" w14:paraId="47023035" w14:textId="77777777" w:rsidTr="003A60A6">
        <w:tblPrEx>
          <w:tblBorders>
            <w:top w:val="none" w:sz="0" w:space="0" w:color="auto"/>
          </w:tblBorders>
        </w:tblPrEx>
        <w:tc>
          <w:tcPr>
            <w:tcW w:w="643" w:type="dxa"/>
            <w:tcBorders>
              <w:top w:val="single" w:sz="8" w:space="0" w:color="000000"/>
              <w:left w:val="single" w:sz="8" w:space="0" w:color="000000"/>
              <w:bottom w:val="single" w:sz="8" w:space="0" w:color="000000"/>
              <w:right w:val="single" w:sz="8" w:space="0" w:color="000000"/>
            </w:tcBorders>
            <w:shd w:val="clear" w:color="auto" w:fill="B2B2B2"/>
            <w:tcMar>
              <w:top w:w="40" w:type="nil"/>
              <w:left w:w="40" w:type="nil"/>
              <w:bottom w:w="40" w:type="nil"/>
              <w:right w:w="40" w:type="nil"/>
            </w:tcMar>
            <w:vAlign w:val="center"/>
          </w:tcPr>
          <w:p w14:paraId="250D3990" w14:textId="4C73BA55" w:rsidR="00785564" w:rsidRPr="00785564" w:rsidRDefault="00785564" w:rsidP="00FF0C54">
            <w:pPr>
              <w:widowControl w:val="0"/>
              <w:autoSpaceDE w:val="0"/>
              <w:autoSpaceDN w:val="0"/>
              <w:adjustRightInd w:val="0"/>
              <w:spacing w:line="340" w:lineRule="atLeast"/>
              <w:jc w:val="center"/>
              <w:rPr>
                <w:rFonts w:ascii="Calibri" w:hAnsi="Calibri" w:cs="Calibri"/>
                <w:b/>
                <w:bCs/>
                <w:color w:val="000000"/>
                <w:sz w:val="22"/>
                <w:szCs w:val="22"/>
              </w:rPr>
            </w:pPr>
            <w:r w:rsidRPr="00785564">
              <w:rPr>
                <w:rFonts w:ascii="Calibri" w:hAnsi="Calibri" w:cs="Calibri"/>
                <w:b/>
                <w:bCs/>
                <w:color w:val="000000"/>
                <w:sz w:val="22"/>
                <w:szCs w:val="22"/>
              </w:rPr>
              <w:t>4</w:t>
            </w:r>
          </w:p>
        </w:tc>
        <w:tc>
          <w:tcPr>
            <w:tcW w:w="1894"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tcPr>
          <w:p w14:paraId="0765FE84" w14:textId="0519E79E" w:rsidR="00785564" w:rsidRPr="00785564" w:rsidRDefault="00785564" w:rsidP="00FF0C54">
            <w:pPr>
              <w:widowControl w:val="0"/>
              <w:autoSpaceDE w:val="0"/>
              <w:autoSpaceDN w:val="0"/>
              <w:adjustRightInd w:val="0"/>
              <w:spacing w:line="220" w:lineRule="atLeast"/>
              <w:jc w:val="center"/>
              <w:rPr>
                <w:rFonts w:ascii="Calibri" w:hAnsi="Calibri" w:cs="Calibri"/>
                <w:color w:val="000000"/>
                <w:sz w:val="22"/>
                <w:szCs w:val="22"/>
              </w:rPr>
            </w:pPr>
            <w:r w:rsidRPr="00785564">
              <w:rPr>
                <w:rFonts w:asciiTheme="minorHAnsi" w:hAnsiTheme="minorHAnsi"/>
                <w:sz w:val="22"/>
                <w:szCs w:val="22"/>
              </w:rPr>
              <w:t>Consent Application</w:t>
            </w:r>
          </w:p>
        </w:tc>
        <w:tc>
          <w:tcPr>
            <w:tcW w:w="6386"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tcPr>
          <w:p w14:paraId="6EE1C014" w14:textId="4DD7426F" w:rsidR="00785564" w:rsidRPr="00785564" w:rsidRDefault="00785564" w:rsidP="00FF0C54">
            <w:pPr>
              <w:widowControl w:val="0"/>
              <w:autoSpaceDE w:val="0"/>
              <w:autoSpaceDN w:val="0"/>
              <w:adjustRightInd w:val="0"/>
              <w:spacing w:line="220" w:lineRule="atLeast"/>
              <w:rPr>
                <w:rFonts w:ascii="Calibri" w:hAnsi="Calibri" w:cs="Calibri"/>
                <w:color w:val="000000"/>
                <w:sz w:val="22"/>
                <w:szCs w:val="22"/>
              </w:rPr>
            </w:pPr>
            <w:r w:rsidRPr="00785564">
              <w:rPr>
                <w:rFonts w:asciiTheme="minorHAnsi" w:hAnsiTheme="minorHAnsi"/>
                <w:sz w:val="22"/>
                <w:szCs w:val="22"/>
              </w:rPr>
              <w:t xml:space="preserve">The angular </w:t>
            </w:r>
            <w:proofErr w:type="spellStart"/>
            <w:r w:rsidRPr="00785564">
              <w:rPr>
                <w:rFonts w:asciiTheme="minorHAnsi" w:hAnsiTheme="minorHAnsi"/>
                <w:sz w:val="22"/>
                <w:szCs w:val="22"/>
              </w:rPr>
              <w:t>js</w:t>
            </w:r>
            <w:proofErr w:type="spellEnd"/>
            <w:r w:rsidRPr="00785564">
              <w:rPr>
                <w:rFonts w:asciiTheme="minorHAnsi" w:hAnsiTheme="minorHAnsi"/>
                <w:sz w:val="22"/>
                <w:szCs w:val="22"/>
              </w:rPr>
              <w:t xml:space="preserve"> and </w:t>
            </w:r>
            <w:proofErr w:type="spellStart"/>
            <w:r w:rsidRPr="00785564">
              <w:rPr>
                <w:rFonts w:asciiTheme="minorHAnsi" w:hAnsiTheme="minorHAnsi"/>
                <w:sz w:val="22"/>
                <w:szCs w:val="22"/>
              </w:rPr>
              <w:t>springboot</w:t>
            </w:r>
            <w:proofErr w:type="spellEnd"/>
            <w:r w:rsidRPr="00785564">
              <w:rPr>
                <w:rFonts w:asciiTheme="minorHAnsi" w:hAnsiTheme="minorHAnsi"/>
                <w:sz w:val="22"/>
                <w:szCs w:val="22"/>
              </w:rPr>
              <w:t xml:space="preserve"> application that provides customer consent authorisation.</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192" w:type="nil"/>
              <w:left w:w="96" w:type="nil"/>
              <w:bottom w:w="96" w:type="nil"/>
              <w:right w:w="192" w:type="nil"/>
            </w:tcMar>
          </w:tcPr>
          <w:p w14:paraId="6592ACF5" w14:textId="1C5B6187" w:rsidR="00785564" w:rsidRPr="00785564" w:rsidRDefault="00785564" w:rsidP="00FF0C54">
            <w:pPr>
              <w:widowControl w:val="0"/>
              <w:autoSpaceDE w:val="0"/>
              <w:autoSpaceDN w:val="0"/>
              <w:adjustRightInd w:val="0"/>
              <w:spacing w:line="220" w:lineRule="atLeast"/>
              <w:jc w:val="center"/>
              <w:rPr>
                <w:rFonts w:ascii="Calibri" w:hAnsi="Calibri" w:cs="Calibri"/>
                <w:color w:val="000000"/>
                <w:sz w:val="22"/>
                <w:szCs w:val="22"/>
              </w:rPr>
            </w:pPr>
            <w:r w:rsidRPr="00785564">
              <w:rPr>
                <w:rFonts w:asciiTheme="minorHAnsi" w:hAnsiTheme="minorHAnsi"/>
                <w:sz w:val="22"/>
                <w:szCs w:val="22"/>
              </w:rPr>
              <w:t>Existing</w:t>
            </w:r>
          </w:p>
        </w:tc>
      </w:tr>
      <w:tr w:rsidR="003A60A6" w:rsidRPr="00C65A95" w14:paraId="2EE59545" w14:textId="77777777" w:rsidTr="003A60A6">
        <w:tblPrEx>
          <w:tblBorders>
            <w:top w:val="none" w:sz="0" w:space="0" w:color="auto"/>
          </w:tblBorders>
        </w:tblPrEx>
        <w:tc>
          <w:tcPr>
            <w:tcW w:w="643" w:type="dxa"/>
            <w:tcBorders>
              <w:top w:val="single" w:sz="8" w:space="0" w:color="000000"/>
              <w:left w:val="single" w:sz="8" w:space="0" w:color="000000"/>
              <w:bottom w:val="single" w:sz="8" w:space="0" w:color="000000"/>
              <w:right w:val="single" w:sz="8" w:space="0" w:color="000000"/>
            </w:tcBorders>
            <w:shd w:val="clear" w:color="auto" w:fill="B2B2B2"/>
            <w:tcMar>
              <w:top w:w="40" w:type="nil"/>
              <w:left w:w="40" w:type="nil"/>
              <w:bottom w:w="40" w:type="nil"/>
              <w:right w:w="40" w:type="nil"/>
            </w:tcMar>
            <w:vAlign w:val="center"/>
          </w:tcPr>
          <w:p w14:paraId="63AA3EF9" w14:textId="7AAE25D1" w:rsidR="00CC45E1" w:rsidRPr="00785564" w:rsidRDefault="000C63CB" w:rsidP="00FF0C54">
            <w:pPr>
              <w:widowControl w:val="0"/>
              <w:autoSpaceDE w:val="0"/>
              <w:autoSpaceDN w:val="0"/>
              <w:adjustRightInd w:val="0"/>
              <w:spacing w:line="340" w:lineRule="atLeast"/>
              <w:jc w:val="center"/>
              <w:rPr>
                <w:rFonts w:ascii="Arial" w:hAnsi="Arial" w:cs="Arial"/>
                <w:color w:val="000000"/>
                <w:sz w:val="22"/>
                <w:szCs w:val="22"/>
              </w:rPr>
            </w:pPr>
            <w:r w:rsidRPr="00785564">
              <w:rPr>
                <w:rFonts w:ascii="Calibri" w:hAnsi="Calibri" w:cs="Calibri"/>
                <w:b/>
                <w:bCs/>
                <w:color w:val="000000"/>
                <w:sz w:val="22"/>
                <w:szCs w:val="22"/>
              </w:rPr>
              <w:t>5</w:t>
            </w:r>
          </w:p>
        </w:tc>
        <w:tc>
          <w:tcPr>
            <w:tcW w:w="1894"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vAlign w:val="center"/>
          </w:tcPr>
          <w:p w14:paraId="153ECAF9"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Identity Manager</w:t>
            </w:r>
          </w:p>
        </w:tc>
        <w:tc>
          <w:tcPr>
            <w:tcW w:w="6386"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vAlign w:val="center"/>
          </w:tcPr>
          <w:p w14:paraId="24FD773E" w14:textId="77777777" w:rsidR="00CC45E1" w:rsidRPr="00785564" w:rsidRDefault="00CC45E1" w:rsidP="00FF0C54">
            <w:pPr>
              <w:widowControl w:val="0"/>
              <w:autoSpaceDE w:val="0"/>
              <w:autoSpaceDN w:val="0"/>
              <w:adjustRightInd w:val="0"/>
              <w:spacing w:line="220" w:lineRule="atLeast"/>
              <w:rPr>
                <w:rFonts w:ascii="Arial" w:hAnsi="Arial" w:cs="Arial"/>
                <w:color w:val="000000"/>
                <w:sz w:val="22"/>
                <w:szCs w:val="22"/>
              </w:rPr>
            </w:pPr>
            <w:r w:rsidRPr="00785564">
              <w:rPr>
                <w:rFonts w:ascii="Calibri" w:hAnsi="Calibri" w:cs="Calibri"/>
                <w:color w:val="000000"/>
                <w:sz w:val="22"/>
                <w:szCs w:val="22"/>
              </w:rPr>
              <w:t>A system to manage all identity classes in a holistic fashion throughout its lifecycle including it ABAC / RBAC entitlements.</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192" w:type="nil"/>
              <w:left w:w="96" w:type="nil"/>
              <w:bottom w:w="96" w:type="nil"/>
              <w:right w:w="192" w:type="nil"/>
            </w:tcMar>
          </w:tcPr>
          <w:p w14:paraId="2AD455A0"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Possible Future</w:t>
            </w:r>
          </w:p>
        </w:tc>
      </w:tr>
      <w:tr w:rsidR="003A60A6" w:rsidRPr="00C65A95" w14:paraId="5C53E308" w14:textId="77777777" w:rsidTr="003A60A6">
        <w:tblPrEx>
          <w:tblBorders>
            <w:top w:val="none" w:sz="0" w:space="0" w:color="auto"/>
          </w:tblBorders>
        </w:tblPrEx>
        <w:tc>
          <w:tcPr>
            <w:tcW w:w="643" w:type="dxa"/>
            <w:tcBorders>
              <w:top w:val="single" w:sz="8" w:space="0" w:color="000000"/>
              <w:left w:val="single" w:sz="8" w:space="0" w:color="000000"/>
              <w:bottom w:val="single" w:sz="8" w:space="0" w:color="000000"/>
              <w:right w:val="single" w:sz="8" w:space="0" w:color="000000"/>
            </w:tcBorders>
            <w:shd w:val="clear" w:color="auto" w:fill="B2B2B2"/>
            <w:tcMar>
              <w:top w:w="40" w:type="nil"/>
              <w:left w:w="40" w:type="nil"/>
              <w:bottom w:w="40" w:type="nil"/>
              <w:right w:w="40" w:type="nil"/>
            </w:tcMar>
            <w:vAlign w:val="center"/>
          </w:tcPr>
          <w:p w14:paraId="389C501C" w14:textId="0F240690" w:rsidR="00CC45E1" w:rsidRPr="00785564" w:rsidRDefault="000C63CB" w:rsidP="00FF0C54">
            <w:pPr>
              <w:widowControl w:val="0"/>
              <w:autoSpaceDE w:val="0"/>
              <w:autoSpaceDN w:val="0"/>
              <w:adjustRightInd w:val="0"/>
              <w:spacing w:line="340" w:lineRule="atLeast"/>
              <w:jc w:val="center"/>
              <w:rPr>
                <w:rFonts w:ascii="Arial" w:hAnsi="Arial" w:cs="Arial"/>
                <w:color w:val="000000"/>
                <w:sz w:val="22"/>
                <w:szCs w:val="22"/>
              </w:rPr>
            </w:pPr>
            <w:r w:rsidRPr="00785564">
              <w:rPr>
                <w:rFonts w:ascii="Calibri" w:hAnsi="Calibri" w:cs="Calibri"/>
                <w:b/>
                <w:bCs/>
                <w:color w:val="000000"/>
                <w:sz w:val="22"/>
                <w:szCs w:val="22"/>
              </w:rPr>
              <w:lastRenderedPageBreak/>
              <w:t>6</w:t>
            </w:r>
          </w:p>
        </w:tc>
        <w:tc>
          <w:tcPr>
            <w:tcW w:w="1894" w:type="dxa"/>
            <w:tcBorders>
              <w:top w:val="single" w:sz="8" w:space="0" w:color="000000"/>
              <w:left w:val="single" w:sz="8" w:space="0" w:color="000000"/>
              <w:bottom w:val="single" w:sz="8" w:space="0" w:color="000000"/>
              <w:right w:val="single" w:sz="8" w:space="0" w:color="000000"/>
            </w:tcBorders>
            <w:shd w:val="clear" w:color="auto" w:fill="auto"/>
            <w:tcMar>
              <w:top w:w="189" w:type="nil"/>
              <w:left w:w="98" w:type="nil"/>
              <w:bottom w:w="98" w:type="nil"/>
              <w:right w:w="189" w:type="nil"/>
            </w:tcMar>
            <w:vAlign w:val="center"/>
          </w:tcPr>
          <w:p w14:paraId="5FBA060E"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IAM Identity Store</w:t>
            </w:r>
          </w:p>
        </w:tc>
        <w:tc>
          <w:tcPr>
            <w:tcW w:w="6386" w:type="dxa"/>
            <w:tcBorders>
              <w:top w:val="single" w:sz="8" w:space="0" w:color="000000"/>
              <w:left w:val="single" w:sz="8" w:space="0" w:color="000000"/>
              <w:bottom w:val="single" w:sz="8" w:space="0" w:color="000000"/>
              <w:right w:val="single" w:sz="8" w:space="0" w:color="000000"/>
            </w:tcBorders>
            <w:shd w:val="clear" w:color="auto" w:fill="auto"/>
            <w:tcMar>
              <w:top w:w="189" w:type="nil"/>
              <w:left w:w="98" w:type="nil"/>
              <w:bottom w:w="98" w:type="nil"/>
              <w:right w:w="189" w:type="nil"/>
            </w:tcMar>
            <w:vAlign w:val="center"/>
          </w:tcPr>
          <w:p w14:paraId="3DEBE624" w14:textId="77777777" w:rsidR="00CC45E1" w:rsidRDefault="00CC45E1" w:rsidP="00FF0C54">
            <w:pPr>
              <w:widowControl w:val="0"/>
              <w:autoSpaceDE w:val="0"/>
              <w:autoSpaceDN w:val="0"/>
              <w:adjustRightInd w:val="0"/>
              <w:spacing w:line="220" w:lineRule="atLeast"/>
              <w:rPr>
                <w:rFonts w:ascii="Calibri" w:hAnsi="Calibri" w:cs="Calibri"/>
                <w:color w:val="000000"/>
                <w:sz w:val="22"/>
                <w:szCs w:val="22"/>
              </w:rPr>
            </w:pPr>
            <w:r w:rsidRPr="00785564">
              <w:rPr>
                <w:rFonts w:ascii="Calibri" w:hAnsi="Calibri" w:cs="Calibri"/>
                <w:color w:val="000000"/>
                <w:sz w:val="22"/>
                <w:szCs w:val="22"/>
              </w:rPr>
              <w:t>A central repository/persistent store for holding identity attributes and related metadata attributes including entitlements for (RBAC /ABAC).</w:t>
            </w:r>
          </w:p>
          <w:p w14:paraId="7E8736A7" w14:textId="4454843D" w:rsidR="00785564" w:rsidRPr="00785564" w:rsidRDefault="00785564" w:rsidP="00FF0C54">
            <w:pPr>
              <w:widowControl w:val="0"/>
              <w:autoSpaceDE w:val="0"/>
              <w:autoSpaceDN w:val="0"/>
              <w:adjustRightInd w:val="0"/>
              <w:spacing w:line="220" w:lineRule="atLeast"/>
              <w:rPr>
                <w:rFonts w:ascii="Arial" w:hAnsi="Arial" w:cs="Arial"/>
                <w:color w:val="000000"/>
                <w:sz w:val="22"/>
                <w:szCs w:val="22"/>
              </w:rPr>
            </w:pPr>
            <w:proofErr w:type="spellStart"/>
            <w:r>
              <w:rPr>
                <w:rFonts w:ascii="Calibri" w:hAnsi="Calibri" w:cs="Calibri"/>
                <w:color w:val="000000"/>
                <w:sz w:val="22"/>
                <w:szCs w:val="22"/>
              </w:rPr>
              <w:t>PingDirectory</w:t>
            </w:r>
            <w:proofErr w:type="spellEnd"/>
            <w:r>
              <w:rPr>
                <w:rFonts w:ascii="Calibri" w:hAnsi="Calibri" w:cs="Calibri"/>
                <w:color w:val="000000"/>
                <w:sz w:val="22"/>
                <w:szCs w:val="22"/>
              </w:rPr>
              <w:t xml:space="preserve"> - </w:t>
            </w:r>
            <w:r>
              <w:t xml:space="preserve"> </w:t>
            </w:r>
            <w:r w:rsidRPr="00785564">
              <w:rPr>
                <w:rFonts w:ascii="Calibri" w:hAnsi="Calibri" w:cs="Calibri"/>
                <w:color w:val="000000"/>
                <w:sz w:val="22"/>
                <w:szCs w:val="22"/>
              </w:rPr>
              <w:t>An LDAPv3 hierar</w:t>
            </w:r>
            <w:r>
              <w:rPr>
                <w:rFonts w:ascii="Calibri" w:hAnsi="Calibri" w:cs="Calibri"/>
                <w:color w:val="000000"/>
                <w:sz w:val="22"/>
                <w:szCs w:val="22"/>
              </w:rPr>
              <w:t>chical data store for holding OA</w:t>
            </w:r>
            <w:r w:rsidRPr="00785564">
              <w:rPr>
                <w:rFonts w:ascii="Calibri" w:hAnsi="Calibri" w:cs="Calibri"/>
                <w:color w:val="000000"/>
                <w:sz w:val="22"/>
                <w:szCs w:val="22"/>
              </w:rPr>
              <w:t>uth clients and persistent grants including TPP and Primary Technical Contact (PTC) metadata.</w:t>
            </w:r>
          </w:p>
        </w:tc>
        <w:tc>
          <w:tcPr>
            <w:tcW w:w="1710" w:type="dxa"/>
            <w:tcBorders>
              <w:top w:val="single" w:sz="8" w:space="0" w:color="000000"/>
              <w:left w:val="single" w:sz="8" w:space="0" w:color="000000"/>
              <w:bottom w:val="single" w:sz="8" w:space="0" w:color="000000"/>
              <w:right w:val="single" w:sz="8" w:space="0" w:color="000000"/>
            </w:tcBorders>
            <w:shd w:val="clear" w:color="auto" w:fill="auto"/>
            <w:tcMar>
              <w:top w:w="192" w:type="nil"/>
              <w:left w:w="96" w:type="nil"/>
              <w:bottom w:w="96" w:type="nil"/>
              <w:right w:w="192" w:type="nil"/>
            </w:tcMar>
          </w:tcPr>
          <w:p w14:paraId="24489044"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Existing</w:t>
            </w:r>
          </w:p>
          <w:p w14:paraId="0ED35440"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proofErr w:type="spellStart"/>
            <w:r w:rsidRPr="00785564">
              <w:rPr>
                <w:rFonts w:ascii="Calibri" w:hAnsi="Calibri" w:cs="Calibri"/>
                <w:color w:val="000000"/>
                <w:sz w:val="22"/>
                <w:szCs w:val="22"/>
              </w:rPr>
              <w:t>PingDirectory</w:t>
            </w:r>
            <w:proofErr w:type="spellEnd"/>
            <w:r w:rsidRPr="00785564">
              <w:rPr>
                <w:rFonts w:ascii="Calibri" w:hAnsi="Calibri" w:cs="Calibri"/>
                <w:color w:val="000000"/>
                <w:sz w:val="22"/>
                <w:szCs w:val="22"/>
              </w:rPr>
              <w:t xml:space="preserve"> / Foundation Svc</w:t>
            </w:r>
          </w:p>
        </w:tc>
      </w:tr>
      <w:tr w:rsidR="003A60A6" w:rsidRPr="00C65A95" w14:paraId="70336FF5" w14:textId="77777777" w:rsidTr="003A60A6">
        <w:tblPrEx>
          <w:tblBorders>
            <w:top w:val="none" w:sz="0" w:space="0" w:color="auto"/>
          </w:tblBorders>
        </w:tblPrEx>
        <w:tc>
          <w:tcPr>
            <w:tcW w:w="643" w:type="dxa"/>
            <w:tcBorders>
              <w:top w:val="single" w:sz="8" w:space="0" w:color="000000"/>
              <w:left w:val="single" w:sz="8" w:space="0" w:color="000000"/>
              <w:bottom w:val="single" w:sz="8" w:space="0" w:color="000000"/>
              <w:right w:val="single" w:sz="8" w:space="0" w:color="000000"/>
            </w:tcBorders>
            <w:shd w:val="clear" w:color="auto" w:fill="B2B2B2"/>
            <w:tcMar>
              <w:top w:w="40" w:type="nil"/>
              <w:left w:w="40" w:type="nil"/>
              <w:bottom w:w="40" w:type="nil"/>
              <w:right w:w="40" w:type="nil"/>
            </w:tcMar>
            <w:vAlign w:val="center"/>
          </w:tcPr>
          <w:p w14:paraId="520CAB5C" w14:textId="005AFD8C" w:rsidR="000C63CB" w:rsidRPr="00785564" w:rsidRDefault="000C63CB" w:rsidP="00FF0C54">
            <w:pPr>
              <w:widowControl w:val="0"/>
              <w:autoSpaceDE w:val="0"/>
              <w:autoSpaceDN w:val="0"/>
              <w:adjustRightInd w:val="0"/>
              <w:spacing w:line="340" w:lineRule="atLeast"/>
              <w:jc w:val="center"/>
              <w:rPr>
                <w:rFonts w:ascii="Calibri" w:hAnsi="Calibri" w:cs="Calibri"/>
                <w:b/>
                <w:bCs/>
                <w:color w:val="000000"/>
                <w:sz w:val="22"/>
                <w:szCs w:val="22"/>
              </w:rPr>
            </w:pPr>
            <w:r w:rsidRPr="00785564">
              <w:rPr>
                <w:rFonts w:ascii="Calibri" w:hAnsi="Calibri" w:cs="Calibri"/>
                <w:b/>
                <w:bCs/>
                <w:color w:val="000000"/>
                <w:sz w:val="22"/>
                <w:szCs w:val="22"/>
              </w:rPr>
              <w:t>7</w:t>
            </w:r>
          </w:p>
        </w:tc>
        <w:tc>
          <w:tcPr>
            <w:tcW w:w="1894"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vAlign w:val="center"/>
          </w:tcPr>
          <w:p w14:paraId="4B16CE79" w14:textId="6A77A208" w:rsidR="000C63CB" w:rsidRPr="00785564" w:rsidRDefault="00785564" w:rsidP="00FF0C54">
            <w:pPr>
              <w:widowControl w:val="0"/>
              <w:autoSpaceDE w:val="0"/>
              <w:autoSpaceDN w:val="0"/>
              <w:adjustRightInd w:val="0"/>
              <w:spacing w:line="220" w:lineRule="atLeast"/>
              <w:jc w:val="center"/>
              <w:rPr>
                <w:rFonts w:ascii="Calibri" w:hAnsi="Calibri" w:cs="Calibri"/>
                <w:color w:val="000000"/>
                <w:sz w:val="22"/>
                <w:szCs w:val="22"/>
              </w:rPr>
            </w:pPr>
            <w:r>
              <w:rPr>
                <w:rFonts w:ascii="Calibri" w:hAnsi="Calibri" w:cs="Calibri"/>
                <w:color w:val="000000"/>
                <w:sz w:val="22"/>
                <w:szCs w:val="22"/>
              </w:rPr>
              <w:t>Authentication Service</w:t>
            </w:r>
          </w:p>
        </w:tc>
        <w:tc>
          <w:tcPr>
            <w:tcW w:w="6386"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vAlign w:val="center"/>
          </w:tcPr>
          <w:p w14:paraId="44FBE0EE" w14:textId="76A8EE25" w:rsidR="000C63CB" w:rsidRPr="00785564" w:rsidRDefault="00785564" w:rsidP="00FF0C54">
            <w:pPr>
              <w:widowControl w:val="0"/>
              <w:autoSpaceDE w:val="0"/>
              <w:autoSpaceDN w:val="0"/>
              <w:adjustRightInd w:val="0"/>
              <w:spacing w:line="220" w:lineRule="atLeast"/>
              <w:rPr>
                <w:rFonts w:ascii="Calibri" w:hAnsi="Calibri" w:cs="Calibri"/>
                <w:color w:val="000000"/>
                <w:sz w:val="22"/>
                <w:szCs w:val="22"/>
              </w:rPr>
            </w:pPr>
            <w:r>
              <w:rPr>
                <w:rFonts w:ascii="Calibri" w:hAnsi="Calibri" w:cs="Calibri"/>
                <w:color w:val="000000"/>
                <w:sz w:val="22"/>
                <w:szCs w:val="22"/>
              </w:rPr>
              <w:t>Foundation wrapper service to match customer user identifier and the corresponding OTP challenge/response in conjunction with HID Global appliance.</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192" w:type="nil"/>
              <w:left w:w="96" w:type="nil"/>
              <w:bottom w:w="96" w:type="nil"/>
              <w:right w:w="192" w:type="nil"/>
            </w:tcMar>
          </w:tcPr>
          <w:p w14:paraId="0DF0F6A9" w14:textId="17356679" w:rsidR="000C63CB" w:rsidRPr="00785564" w:rsidRDefault="00785564" w:rsidP="00FF0C54">
            <w:pPr>
              <w:widowControl w:val="0"/>
              <w:autoSpaceDE w:val="0"/>
              <w:autoSpaceDN w:val="0"/>
              <w:adjustRightInd w:val="0"/>
              <w:spacing w:line="220" w:lineRule="atLeast"/>
              <w:jc w:val="center"/>
              <w:rPr>
                <w:rFonts w:ascii="Calibri" w:hAnsi="Calibri" w:cs="Calibri"/>
                <w:color w:val="000000"/>
                <w:sz w:val="22"/>
                <w:szCs w:val="22"/>
              </w:rPr>
            </w:pPr>
            <w:r>
              <w:rPr>
                <w:rFonts w:ascii="Calibri" w:hAnsi="Calibri" w:cs="Calibri"/>
                <w:color w:val="000000"/>
                <w:sz w:val="22"/>
                <w:szCs w:val="22"/>
              </w:rPr>
              <w:t>Existing – Foundation Service</w:t>
            </w:r>
          </w:p>
        </w:tc>
      </w:tr>
      <w:tr w:rsidR="003A60A6" w:rsidRPr="00C65A95" w14:paraId="436FC2D8" w14:textId="77777777" w:rsidTr="003A60A6">
        <w:tblPrEx>
          <w:tblBorders>
            <w:top w:val="none" w:sz="0" w:space="0" w:color="auto"/>
          </w:tblBorders>
        </w:tblPrEx>
        <w:tc>
          <w:tcPr>
            <w:tcW w:w="643" w:type="dxa"/>
            <w:tcBorders>
              <w:top w:val="single" w:sz="8" w:space="0" w:color="000000"/>
              <w:left w:val="single" w:sz="8" w:space="0" w:color="000000"/>
              <w:bottom w:val="single" w:sz="8" w:space="0" w:color="000000"/>
              <w:right w:val="single" w:sz="8" w:space="0" w:color="000000"/>
            </w:tcBorders>
            <w:shd w:val="clear" w:color="auto" w:fill="B2B2B2"/>
            <w:tcMar>
              <w:top w:w="40" w:type="nil"/>
              <w:left w:w="40" w:type="nil"/>
              <w:bottom w:w="40" w:type="nil"/>
              <w:right w:w="40" w:type="nil"/>
            </w:tcMar>
            <w:vAlign w:val="center"/>
          </w:tcPr>
          <w:p w14:paraId="19398433" w14:textId="2DED89B6" w:rsidR="00CC45E1" w:rsidRPr="00785564" w:rsidRDefault="000C63CB" w:rsidP="00FF0C54">
            <w:pPr>
              <w:widowControl w:val="0"/>
              <w:autoSpaceDE w:val="0"/>
              <w:autoSpaceDN w:val="0"/>
              <w:adjustRightInd w:val="0"/>
              <w:spacing w:line="340" w:lineRule="atLeast"/>
              <w:jc w:val="center"/>
              <w:rPr>
                <w:rFonts w:ascii="Arial" w:hAnsi="Arial" w:cs="Arial"/>
                <w:color w:val="000000"/>
                <w:sz w:val="22"/>
                <w:szCs w:val="22"/>
              </w:rPr>
            </w:pPr>
            <w:r w:rsidRPr="00785564">
              <w:rPr>
                <w:rFonts w:ascii="Calibri" w:hAnsi="Calibri" w:cs="Calibri"/>
                <w:b/>
                <w:bCs/>
                <w:color w:val="000000"/>
                <w:sz w:val="22"/>
                <w:szCs w:val="22"/>
              </w:rPr>
              <w:t>8</w:t>
            </w:r>
          </w:p>
        </w:tc>
        <w:tc>
          <w:tcPr>
            <w:tcW w:w="1894"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vAlign w:val="center"/>
          </w:tcPr>
          <w:p w14:paraId="4E914748"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Resource Server</w:t>
            </w:r>
          </w:p>
        </w:tc>
        <w:tc>
          <w:tcPr>
            <w:tcW w:w="6386"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vAlign w:val="center"/>
          </w:tcPr>
          <w:p w14:paraId="36687C2F" w14:textId="0CE305CC" w:rsidR="00CC45E1" w:rsidRPr="00785564" w:rsidRDefault="00CC45E1" w:rsidP="003A60A6">
            <w:pPr>
              <w:widowControl w:val="0"/>
              <w:autoSpaceDE w:val="0"/>
              <w:autoSpaceDN w:val="0"/>
              <w:adjustRightInd w:val="0"/>
              <w:spacing w:line="220" w:lineRule="atLeast"/>
              <w:rPr>
                <w:rFonts w:ascii="Arial" w:hAnsi="Arial" w:cs="Arial"/>
                <w:color w:val="000000"/>
                <w:sz w:val="22"/>
                <w:szCs w:val="22"/>
              </w:rPr>
            </w:pPr>
            <w:r w:rsidRPr="00785564">
              <w:rPr>
                <w:rFonts w:ascii="Calibri" w:hAnsi="Calibri" w:cs="Calibri"/>
                <w:color w:val="000000"/>
                <w:sz w:val="22"/>
                <w:szCs w:val="22"/>
              </w:rPr>
              <w:t xml:space="preserve">The server hosting the protected resources that the IAM PEP is protecting. In OAuth2 terms the IAM PEP is performing the role of ‘resource server’. For the most part this is a web or API (RESTful micro service application). </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192" w:type="nil"/>
              <w:left w:w="96" w:type="nil"/>
              <w:bottom w:w="96" w:type="nil"/>
              <w:right w:w="192" w:type="nil"/>
            </w:tcMar>
          </w:tcPr>
          <w:p w14:paraId="6170E78C"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Existing</w:t>
            </w:r>
          </w:p>
        </w:tc>
      </w:tr>
      <w:tr w:rsidR="003A60A6" w:rsidRPr="00C65A95" w14:paraId="2B2B45D5" w14:textId="77777777" w:rsidTr="00821CDB">
        <w:trPr>
          <w:trHeight w:val="548"/>
        </w:trPr>
        <w:tc>
          <w:tcPr>
            <w:tcW w:w="643" w:type="dxa"/>
            <w:tcBorders>
              <w:top w:val="single" w:sz="8" w:space="0" w:color="000000"/>
              <w:left w:val="single" w:sz="8" w:space="0" w:color="000000"/>
              <w:bottom w:val="single" w:sz="8" w:space="0" w:color="000000"/>
              <w:right w:val="single" w:sz="8" w:space="0" w:color="000000"/>
            </w:tcBorders>
            <w:shd w:val="clear" w:color="auto" w:fill="B2B2B2"/>
            <w:tcMar>
              <w:top w:w="40" w:type="nil"/>
              <w:left w:w="40" w:type="nil"/>
              <w:bottom w:w="40" w:type="nil"/>
              <w:right w:w="40" w:type="nil"/>
            </w:tcMar>
            <w:vAlign w:val="center"/>
          </w:tcPr>
          <w:p w14:paraId="666C9D73" w14:textId="0D75512F" w:rsidR="00CC45E1" w:rsidRPr="00785564" w:rsidRDefault="000C63CB" w:rsidP="00FF0C54">
            <w:pPr>
              <w:widowControl w:val="0"/>
              <w:autoSpaceDE w:val="0"/>
              <w:autoSpaceDN w:val="0"/>
              <w:adjustRightInd w:val="0"/>
              <w:spacing w:line="340" w:lineRule="atLeast"/>
              <w:jc w:val="center"/>
              <w:rPr>
                <w:rFonts w:ascii="Arial" w:hAnsi="Arial" w:cs="Arial"/>
                <w:color w:val="000000"/>
                <w:sz w:val="22"/>
                <w:szCs w:val="22"/>
              </w:rPr>
            </w:pPr>
            <w:r w:rsidRPr="00785564">
              <w:rPr>
                <w:rFonts w:ascii="Calibri" w:hAnsi="Calibri" w:cs="Calibri"/>
                <w:b/>
                <w:bCs/>
                <w:color w:val="000000"/>
                <w:sz w:val="22"/>
                <w:szCs w:val="22"/>
              </w:rPr>
              <w:t>9</w:t>
            </w:r>
          </w:p>
        </w:tc>
        <w:tc>
          <w:tcPr>
            <w:tcW w:w="1894"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vAlign w:val="center"/>
          </w:tcPr>
          <w:p w14:paraId="6FE130D2" w14:textId="1C04748F" w:rsidR="00CC45E1" w:rsidRPr="00785564" w:rsidRDefault="00080EA0" w:rsidP="00FF0C54">
            <w:pPr>
              <w:widowControl w:val="0"/>
              <w:autoSpaceDE w:val="0"/>
              <w:autoSpaceDN w:val="0"/>
              <w:adjustRightInd w:val="0"/>
              <w:spacing w:line="220" w:lineRule="atLeast"/>
              <w:jc w:val="center"/>
              <w:rPr>
                <w:rFonts w:ascii="Arial" w:hAnsi="Arial" w:cs="Arial"/>
                <w:color w:val="000000"/>
                <w:sz w:val="22"/>
                <w:szCs w:val="22"/>
              </w:rPr>
            </w:pPr>
            <w:r>
              <w:rPr>
                <w:rFonts w:ascii="Calibri" w:hAnsi="Calibri" w:cs="Calibri"/>
                <w:color w:val="000000"/>
                <w:sz w:val="22"/>
                <w:szCs w:val="22"/>
              </w:rPr>
              <w:t>TPPs</w:t>
            </w:r>
          </w:p>
        </w:tc>
        <w:tc>
          <w:tcPr>
            <w:tcW w:w="6386"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vAlign w:val="center"/>
          </w:tcPr>
          <w:p w14:paraId="2D1AE5A5" w14:textId="25571065" w:rsidR="00CC45E1" w:rsidRPr="00785564" w:rsidRDefault="00CC45E1" w:rsidP="00785564">
            <w:pPr>
              <w:widowControl w:val="0"/>
              <w:autoSpaceDE w:val="0"/>
              <w:autoSpaceDN w:val="0"/>
              <w:adjustRightInd w:val="0"/>
              <w:spacing w:line="220" w:lineRule="atLeast"/>
              <w:rPr>
                <w:rFonts w:ascii="Arial" w:hAnsi="Arial" w:cs="Arial"/>
                <w:color w:val="000000"/>
                <w:sz w:val="22"/>
                <w:szCs w:val="22"/>
              </w:rPr>
            </w:pPr>
            <w:r w:rsidRPr="00785564">
              <w:rPr>
                <w:rFonts w:ascii="Calibri" w:hAnsi="Calibri" w:cs="Calibri"/>
                <w:color w:val="000000"/>
                <w:sz w:val="22"/>
                <w:szCs w:val="22"/>
              </w:rPr>
              <w:t>The Third</w:t>
            </w:r>
            <w:del w:id="317" w:author="Barry O'Donohoe" w:date="2018-02-05T11:44:00Z">
              <w:r w:rsidRPr="00785564" w:rsidDel="00ED3E6B">
                <w:rPr>
                  <w:rFonts w:ascii="Calibri" w:hAnsi="Calibri" w:cs="Calibri"/>
                  <w:color w:val="000000"/>
                  <w:sz w:val="22"/>
                  <w:szCs w:val="22"/>
                </w:rPr>
                <w:delText xml:space="preserve"> </w:delText>
              </w:r>
            </w:del>
            <w:ins w:id="318" w:author="Barry O'Donohoe" w:date="2018-02-05T11:44:00Z">
              <w:r w:rsidR="00ED3E6B">
                <w:rPr>
                  <w:rFonts w:ascii="Calibri" w:hAnsi="Calibri" w:cs="Calibri"/>
                  <w:color w:val="000000"/>
                  <w:sz w:val="22"/>
                  <w:szCs w:val="22"/>
                </w:rPr>
                <w:t>-</w:t>
              </w:r>
            </w:ins>
            <w:r w:rsidRPr="00785564">
              <w:rPr>
                <w:rFonts w:ascii="Calibri" w:hAnsi="Calibri" w:cs="Calibri"/>
                <w:color w:val="000000"/>
                <w:sz w:val="22"/>
                <w:szCs w:val="22"/>
              </w:rPr>
              <w:t xml:space="preserve">Party Provider software clients that interact on behalf of customers </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192" w:type="nil"/>
              <w:left w:w="96" w:type="nil"/>
              <w:bottom w:w="96" w:type="nil"/>
              <w:right w:w="192" w:type="nil"/>
            </w:tcMar>
          </w:tcPr>
          <w:p w14:paraId="7BE8C06E" w14:textId="77777777" w:rsidR="00CC45E1" w:rsidRPr="00785564" w:rsidRDefault="00CC45E1" w:rsidP="00FF0C54">
            <w:pPr>
              <w:widowControl w:val="0"/>
              <w:autoSpaceDE w:val="0"/>
              <w:autoSpaceDN w:val="0"/>
              <w:adjustRightInd w:val="0"/>
              <w:spacing w:line="220" w:lineRule="atLeast"/>
              <w:jc w:val="center"/>
              <w:rPr>
                <w:rFonts w:ascii="Arial" w:hAnsi="Arial" w:cs="Arial"/>
                <w:color w:val="000000"/>
                <w:sz w:val="22"/>
                <w:szCs w:val="22"/>
              </w:rPr>
            </w:pPr>
            <w:r w:rsidRPr="00785564">
              <w:rPr>
                <w:rFonts w:ascii="Calibri" w:hAnsi="Calibri" w:cs="Calibri"/>
                <w:color w:val="000000"/>
                <w:sz w:val="22"/>
                <w:szCs w:val="22"/>
              </w:rPr>
              <w:t>New</w:t>
            </w:r>
          </w:p>
        </w:tc>
      </w:tr>
      <w:tr w:rsidR="003A60A6" w:rsidRPr="00C65A95" w14:paraId="047093FB" w14:textId="77777777" w:rsidTr="003A60A6">
        <w:tc>
          <w:tcPr>
            <w:tcW w:w="643" w:type="dxa"/>
            <w:tcBorders>
              <w:top w:val="single" w:sz="8" w:space="0" w:color="000000"/>
              <w:left w:val="single" w:sz="8" w:space="0" w:color="000000"/>
              <w:bottom w:val="single" w:sz="8" w:space="0" w:color="000000"/>
              <w:right w:val="single" w:sz="8" w:space="0" w:color="000000"/>
            </w:tcBorders>
            <w:shd w:val="clear" w:color="auto" w:fill="B2B2B2"/>
            <w:tcMar>
              <w:top w:w="40" w:type="nil"/>
              <w:left w:w="40" w:type="nil"/>
              <w:bottom w:w="40" w:type="nil"/>
              <w:right w:w="40" w:type="nil"/>
            </w:tcMar>
            <w:vAlign w:val="center"/>
          </w:tcPr>
          <w:p w14:paraId="21DB9569" w14:textId="6DE9C00C" w:rsidR="000C63CB" w:rsidRPr="00785564" w:rsidRDefault="000C63CB" w:rsidP="00FF0C54">
            <w:pPr>
              <w:widowControl w:val="0"/>
              <w:autoSpaceDE w:val="0"/>
              <w:autoSpaceDN w:val="0"/>
              <w:adjustRightInd w:val="0"/>
              <w:spacing w:line="340" w:lineRule="atLeast"/>
              <w:jc w:val="center"/>
              <w:rPr>
                <w:rFonts w:ascii="Calibri" w:hAnsi="Calibri" w:cs="Calibri"/>
                <w:b/>
                <w:bCs/>
                <w:color w:val="000000"/>
                <w:sz w:val="22"/>
                <w:szCs w:val="22"/>
              </w:rPr>
            </w:pPr>
            <w:r w:rsidRPr="00785564">
              <w:rPr>
                <w:rFonts w:ascii="Calibri" w:hAnsi="Calibri" w:cs="Calibri"/>
                <w:b/>
                <w:bCs/>
                <w:color w:val="000000"/>
                <w:sz w:val="22"/>
                <w:szCs w:val="22"/>
              </w:rPr>
              <w:t>10</w:t>
            </w:r>
          </w:p>
        </w:tc>
        <w:tc>
          <w:tcPr>
            <w:tcW w:w="1894"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vAlign w:val="center"/>
          </w:tcPr>
          <w:p w14:paraId="7FFF9B7B" w14:textId="3B799195" w:rsidR="000C63CB" w:rsidRPr="00785564" w:rsidRDefault="000C63CB" w:rsidP="00FF0C54">
            <w:pPr>
              <w:widowControl w:val="0"/>
              <w:autoSpaceDE w:val="0"/>
              <w:autoSpaceDN w:val="0"/>
              <w:adjustRightInd w:val="0"/>
              <w:spacing w:line="220" w:lineRule="atLeast"/>
              <w:jc w:val="center"/>
              <w:rPr>
                <w:rFonts w:ascii="Calibri" w:hAnsi="Calibri" w:cs="Calibri"/>
                <w:color w:val="000000"/>
                <w:sz w:val="22"/>
                <w:szCs w:val="22"/>
              </w:rPr>
            </w:pPr>
            <w:r w:rsidRPr="00785564">
              <w:rPr>
                <w:rFonts w:ascii="Calibri" w:hAnsi="Calibri" w:cs="Calibri"/>
                <w:color w:val="000000"/>
                <w:sz w:val="22"/>
                <w:szCs w:val="22"/>
              </w:rPr>
              <w:t>OBIE</w:t>
            </w:r>
          </w:p>
        </w:tc>
        <w:tc>
          <w:tcPr>
            <w:tcW w:w="6386" w:type="dxa"/>
            <w:tcBorders>
              <w:top w:val="single" w:sz="8" w:space="0" w:color="000000"/>
              <w:left w:val="single" w:sz="8" w:space="0" w:color="000000"/>
              <w:bottom w:val="single" w:sz="8" w:space="0" w:color="000000"/>
              <w:right w:val="single" w:sz="8" w:space="0" w:color="000000"/>
            </w:tcBorders>
            <w:shd w:val="clear" w:color="auto" w:fill="FFFFFF"/>
            <w:tcMar>
              <w:top w:w="189" w:type="nil"/>
              <w:left w:w="98" w:type="nil"/>
              <w:bottom w:w="98" w:type="nil"/>
              <w:right w:w="189" w:type="nil"/>
            </w:tcMar>
            <w:vAlign w:val="center"/>
          </w:tcPr>
          <w:p w14:paraId="0BFCC2AF" w14:textId="3C0ADE3E" w:rsidR="000C63CB" w:rsidRPr="00785564" w:rsidRDefault="000C63CB" w:rsidP="00785564">
            <w:pPr>
              <w:widowControl w:val="0"/>
              <w:autoSpaceDE w:val="0"/>
              <w:autoSpaceDN w:val="0"/>
              <w:adjustRightInd w:val="0"/>
              <w:spacing w:line="220" w:lineRule="atLeast"/>
              <w:rPr>
                <w:rFonts w:ascii="Calibri" w:hAnsi="Calibri" w:cs="Calibri"/>
                <w:color w:val="000000"/>
                <w:sz w:val="22"/>
                <w:szCs w:val="22"/>
              </w:rPr>
            </w:pPr>
            <w:r w:rsidRPr="00785564">
              <w:rPr>
                <w:rFonts w:ascii="Calibri" w:hAnsi="Calibri" w:cs="Calibri"/>
                <w:color w:val="000000"/>
                <w:sz w:val="22"/>
                <w:szCs w:val="22"/>
              </w:rPr>
              <w:t xml:space="preserve">The Open Banking Implementation </w:t>
            </w:r>
            <w:r w:rsidR="00785564">
              <w:rPr>
                <w:rFonts w:ascii="Calibri" w:hAnsi="Calibri" w:cs="Calibri"/>
                <w:color w:val="000000"/>
                <w:sz w:val="22"/>
                <w:szCs w:val="22"/>
              </w:rPr>
              <w:t>Entity and it’s Directory component</w:t>
            </w:r>
          </w:p>
        </w:tc>
        <w:tc>
          <w:tcPr>
            <w:tcW w:w="1710" w:type="dxa"/>
            <w:tcBorders>
              <w:top w:val="single" w:sz="8" w:space="0" w:color="000000"/>
              <w:left w:val="single" w:sz="8" w:space="0" w:color="000000"/>
              <w:bottom w:val="single" w:sz="8" w:space="0" w:color="000000"/>
              <w:right w:val="single" w:sz="8" w:space="0" w:color="000000"/>
            </w:tcBorders>
            <w:shd w:val="clear" w:color="auto" w:fill="FFFFFF"/>
            <w:tcMar>
              <w:top w:w="192" w:type="nil"/>
              <w:left w:w="96" w:type="nil"/>
              <w:bottom w:w="96" w:type="nil"/>
              <w:right w:w="192" w:type="nil"/>
            </w:tcMar>
          </w:tcPr>
          <w:p w14:paraId="7AC576EE" w14:textId="07FCCF9C" w:rsidR="000C63CB" w:rsidRPr="00785564" w:rsidRDefault="00785564" w:rsidP="00FF0C54">
            <w:pPr>
              <w:widowControl w:val="0"/>
              <w:autoSpaceDE w:val="0"/>
              <w:autoSpaceDN w:val="0"/>
              <w:adjustRightInd w:val="0"/>
              <w:spacing w:line="220" w:lineRule="atLeast"/>
              <w:jc w:val="center"/>
              <w:rPr>
                <w:rFonts w:ascii="Calibri" w:hAnsi="Calibri" w:cs="Calibri"/>
                <w:color w:val="000000"/>
                <w:sz w:val="22"/>
                <w:szCs w:val="22"/>
              </w:rPr>
            </w:pPr>
            <w:r>
              <w:rPr>
                <w:rFonts w:ascii="Calibri" w:hAnsi="Calibri" w:cs="Calibri"/>
                <w:color w:val="000000"/>
                <w:sz w:val="22"/>
                <w:szCs w:val="22"/>
              </w:rPr>
              <w:t>New</w:t>
            </w:r>
          </w:p>
        </w:tc>
      </w:tr>
    </w:tbl>
    <w:p w14:paraId="4D4B6749" w14:textId="3AEBB870" w:rsidR="004E60FB" w:rsidRDefault="002B7B51" w:rsidP="00D14581">
      <w:pPr>
        <w:pStyle w:val="Heading2"/>
      </w:pPr>
      <w:bookmarkStart w:id="319" w:name="_Toc502910676"/>
      <w:r>
        <w:t xml:space="preserve">Logical </w:t>
      </w:r>
      <w:r w:rsidR="004E60FB" w:rsidRPr="004E60FB">
        <w:t>component design</w:t>
      </w:r>
      <w:bookmarkEnd w:id="319"/>
    </w:p>
    <w:p w14:paraId="40350DB9" w14:textId="5D27657C" w:rsidR="002B7B51" w:rsidRDefault="00FD148A" w:rsidP="002B7B51">
      <w:pPr>
        <w:pStyle w:val="Heading5"/>
        <w:numPr>
          <w:ilvl w:val="0"/>
          <w:numId w:val="0"/>
        </w:numPr>
      </w:pPr>
      <w:r>
        <w:rPr>
          <w:noProof/>
        </w:rPr>
        <w:drawing>
          <wp:inline distT="0" distB="0" distL="0" distR="0" wp14:anchorId="4B6D3F21" wp14:editId="12AD0A04">
            <wp:extent cx="6645910" cy="426910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 Design Diagrams - v0.1 - Page 14 (1).png"/>
                    <pic:cNvPicPr/>
                  </pic:nvPicPr>
                  <pic:blipFill>
                    <a:blip r:embed="rId20">
                      <a:extLst>
                        <a:ext uri="{28A0092B-C50C-407E-A947-70E740481C1C}">
                          <a14:useLocalDpi xmlns:a14="http://schemas.microsoft.com/office/drawing/2010/main" val="0"/>
                        </a:ext>
                      </a:extLst>
                    </a:blip>
                    <a:stretch>
                      <a:fillRect/>
                    </a:stretch>
                  </pic:blipFill>
                  <pic:spPr>
                    <a:xfrm>
                      <a:off x="0" y="0"/>
                      <a:ext cx="6645910" cy="4269105"/>
                    </a:xfrm>
                    <a:prstGeom prst="rect">
                      <a:avLst/>
                    </a:prstGeom>
                  </pic:spPr>
                </pic:pic>
              </a:graphicData>
            </a:graphic>
          </wp:inline>
        </w:drawing>
      </w:r>
    </w:p>
    <w:p w14:paraId="722DDC5E" w14:textId="1401DCCE" w:rsidR="00262F98" w:rsidRPr="00CF1AA0" w:rsidRDefault="00262F98" w:rsidP="00262F98">
      <w:pPr>
        <w:pStyle w:val="Preface5"/>
        <w:numPr>
          <w:ilvl w:val="0"/>
          <w:numId w:val="0"/>
        </w:numPr>
        <w:ind w:left="720"/>
        <w:jc w:val="center"/>
        <w:rPr>
          <w:rFonts w:asciiTheme="minorHAnsi" w:hAnsiTheme="minorHAnsi"/>
          <w:b/>
          <w:i w:val="0"/>
          <w:sz w:val="22"/>
          <w:szCs w:val="22"/>
        </w:rPr>
      </w:pPr>
      <w:r>
        <w:rPr>
          <w:rFonts w:asciiTheme="minorHAnsi" w:hAnsiTheme="minorHAnsi"/>
          <w:b/>
          <w:i w:val="0"/>
          <w:sz w:val="22"/>
          <w:szCs w:val="22"/>
        </w:rPr>
        <w:t>Figure 2</w:t>
      </w:r>
      <w:r w:rsidRPr="00CF1AA0">
        <w:rPr>
          <w:rFonts w:asciiTheme="minorHAnsi" w:hAnsiTheme="minorHAnsi"/>
          <w:b/>
          <w:i w:val="0"/>
          <w:sz w:val="22"/>
          <w:szCs w:val="22"/>
        </w:rPr>
        <w:t xml:space="preserve"> –</w:t>
      </w:r>
      <w:r>
        <w:rPr>
          <w:rFonts w:asciiTheme="minorHAnsi" w:hAnsiTheme="minorHAnsi"/>
          <w:b/>
          <w:i w:val="0"/>
          <w:sz w:val="22"/>
          <w:szCs w:val="22"/>
        </w:rPr>
        <w:t xml:space="preserve"> Solution Context</w:t>
      </w:r>
    </w:p>
    <w:p w14:paraId="29BEDEEA" w14:textId="77777777" w:rsidR="002B7B51" w:rsidRPr="002B7B51" w:rsidRDefault="002B7B51" w:rsidP="002B7B51">
      <w:pPr>
        <w:pStyle w:val="Heading5"/>
        <w:numPr>
          <w:ilvl w:val="0"/>
          <w:numId w:val="0"/>
        </w:numPr>
      </w:pPr>
    </w:p>
    <w:p w14:paraId="00E5699A" w14:textId="77777777" w:rsidR="008A10DD" w:rsidRDefault="008A10DD" w:rsidP="004E60FB">
      <w:pPr>
        <w:rPr>
          <w:rFonts w:asciiTheme="minorHAnsi" w:hAnsiTheme="minorHAnsi"/>
          <w:sz w:val="22"/>
          <w:szCs w:val="22"/>
        </w:rPr>
      </w:pPr>
      <w:bookmarkStart w:id="320" w:name="_Toc329071020"/>
    </w:p>
    <w:p w14:paraId="7C10DCE8" w14:textId="77777777" w:rsidR="008A10DD" w:rsidRDefault="008A10DD" w:rsidP="004E60FB">
      <w:pPr>
        <w:rPr>
          <w:rFonts w:asciiTheme="minorHAnsi" w:hAnsiTheme="minorHAnsi"/>
          <w:sz w:val="22"/>
          <w:szCs w:val="22"/>
        </w:rPr>
      </w:pPr>
    </w:p>
    <w:p w14:paraId="2DF7B7AE" w14:textId="77777777" w:rsidR="008A10DD" w:rsidRDefault="008A10DD" w:rsidP="004E60FB">
      <w:pPr>
        <w:rPr>
          <w:rFonts w:asciiTheme="minorHAnsi" w:hAnsiTheme="minorHAnsi"/>
          <w:sz w:val="22"/>
          <w:szCs w:val="22"/>
        </w:rPr>
      </w:pPr>
    </w:p>
    <w:p w14:paraId="134E55EC" w14:textId="77777777" w:rsidR="008A10DD" w:rsidRDefault="008A10DD" w:rsidP="004E60FB">
      <w:pPr>
        <w:rPr>
          <w:rFonts w:asciiTheme="minorHAnsi" w:hAnsiTheme="minorHAnsi"/>
          <w:sz w:val="22"/>
          <w:szCs w:val="22"/>
        </w:rPr>
      </w:pPr>
    </w:p>
    <w:p w14:paraId="3F42EBB1" w14:textId="77777777" w:rsidR="008A10DD" w:rsidRDefault="008A10DD" w:rsidP="004E60FB">
      <w:pPr>
        <w:rPr>
          <w:rFonts w:asciiTheme="minorHAnsi" w:hAnsiTheme="minorHAnsi"/>
          <w:sz w:val="22"/>
          <w:szCs w:val="22"/>
        </w:rPr>
      </w:pPr>
    </w:p>
    <w:p w14:paraId="0558BE8B" w14:textId="77777777" w:rsidR="008A10DD" w:rsidRDefault="008A10DD" w:rsidP="004E60FB">
      <w:pPr>
        <w:rPr>
          <w:rFonts w:asciiTheme="minorHAnsi" w:hAnsiTheme="minorHAnsi"/>
          <w:sz w:val="22"/>
          <w:szCs w:val="22"/>
        </w:rPr>
      </w:pPr>
    </w:p>
    <w:p w14:paraId="38BB370F" w14:textId="48294215" w:rsidR="004E60FB" w:rsidRDefault="008A10DD" w:rsidP="004E60FB">
      <w:pPr>
        <w:rPr>
          <w:rFonts w:asciiTheme="minorHAnsi" w:hAnsiTheme="minorHAnsi"/>
          <w:sz w:val="22"/>
          <w:szCs w:val="22"/>
        </w:rPr>
      </w:pPr>
      <w:r>
        <w:rPr>
          <w:rFonts w:asciiTheme="minorHAnsi" w:hAnsiTheme="minorHAnsi"/>
          <w:sz w:val="22"/>
          <w:szCs w:val="22"/>
        </w:rPr>
        <w:t>The</w:t>
      </w:r>
      <w:r w:rsidR="004E60FB">
        <w:rPr>
          <w:rFonts w:asciiTheme="minorHAnsi" w:hAnsiTheme="minorHAnsi"/>
          <w:sz w:val="22"/>
          <w:szCs w:val="22"/>
        </w:rPr>
        <w:t xml:space="preserve"> diagram below illustrates the components and their </w:t>
      </w:r>
      <w:r>
        <w:rPr>
          <w:rFonts w:asciiTheme="minorHAnsi" w:hAnsiTheme="minorHAnsi"/>
          <w:sz w:val="22"/>
          <w:szCs w:val="22"/>
        </w:rPr>
        <w:t>interactions at a logical level:</w:t>
      </w:r>
    </w:p>
    <w:p w14:paraId="54291C23" w14:textId="77777777" w:rsidR="008A10DD" w:rsidRPr="00403180" w:rsidRDefault="008A10DD" w:rsidP="004E60FB">
      <w:pPr>
        <w:rPr>
          <w:rFonts w:asciiTheme="minorHAnsi" w:hAnsiTheme="minorHAnsi"/>
          <w:sz w:val="22"/>
          <w:szCs w:val="22"/>
        </w:rPr>
      </w:pPr>
    </w:p>
    <w:p w14:paraId="31B4317A" w14:textId="73CD9773" w:rsidR="00463104" w:rsidRDefault="008A10DD" w:rsidP="00463104">
      <w:del w:id="321" w:author="Barry O'Donohoe [2]" w:date="2018-03-12T21:08:00Z">
        <w:r w:rsidDel="00BF4934">
          <w:rPr>
            <w:noProof/>
          </w:rPr>
          <w:drawing>
            <wp:inline distT="0" distB="0" distL="0" distR="0" wp14:anchorId="05F952F2" wp14:editId="36C4D21C">
              <wp:extent cx="6645910" cy="513524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OI - High Level Design - Deployment View.png"/>
                      <pic:cNvPicPr/>
                    </pic:nvPicPr>
                    <pic:blipFill>
                      <a:blip r:embed="rId21">
                        <a:extLst>
                          <a:ext uri="{28A0092B-C50C-407E-A947-70E740481C1C}">
                            <a14:useLocalDpi xmlns:a14="http://schemas.microsoft.com/office/drawing/2010/main" val="0"/>
                          </a:ext>
                        </a:extLst>
                      </a:blip>
                      <a:stretch>
                        <a:fillRect/>
                      </a:stretch>
                    </pic:blipFill>
                    <pic:spPr>
                      <a:xfrm>
                        <a:off x="0" y="0"/>
                        <a:ext cx="6645910" cy="5135245"/>
                      </a:xfrm>
                      <a:prstGeom prst="rect">
                        <a:avLst/>
                      </a:prstGeom>
                    </pic:spPr>
                  </pic:pic>
                </a:graphicData>
              </a:graphic>
            </wp:inline>
          </w:drawing>
        </w:r>
      </w:del>
      <w:ins w:id="322" w:author="Barry O'Donohoe [2]" w:date="2018-03-12T21:09:00Z">
        <w:r w:rsidR="00BF4934">
          <w:rPr>
            <w:noProof/>
          </w:rPr>
          <w:drawing>
            <wp:inline distT="0" distB="0" distL="0" distR="0" wp14:anchorId="31381DB9" wp14:editId="1D161608">
              <wp:extent cx="6645910" cy="5086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I - High Level Design - Deployment View.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5086985"/>
                      </a:xfrm>
                      <a:prstGeom prst="rect">
                        <a:avLst/>
                      </a:prstGeom>
                    </pic:spPr>
                  </pic:pic>
                </a:graphicData>
              </a:graphic>
            </wp:inline>
          </w:drawing>
        </w:r>
      </w:ins>
    </w:p>
    <w:p w14:paraId="7805D682" w14:textId="7FF6BBDF" w:rsidR="004E60FB" w:rsidRPr="00EF408D" w:rsidRDefault="004E60FB" w:rsidP="004E60FB">
      <w:pPr>
        <w:pStyle w:val="Heading5"/>
        <w:numPr>
          <w:ilvl w:val="0"/>
          <w:numId w:val="0"/>
        </w:numPr>
        <w:jc w:val="center"/>
        <w:rPr>
          <w:rFonts w:asciiTheme="minorHAnsi" w:hAnsiTheme="minorHAnsi"/>
          <w:b/>
          <w:sz w:val="22"/>
          <w:szCs w:val="22"/>
        </w:rPr>
      </w:pPr>
      <w:r w:rsidRPr="00EF408D">
        <w:rPr>
          <w:rFonts w:asciiTheme="minorHAnsi" w:hAnsiTheme="minorHAnsi"/>
          <w:b/>
          <w:sz w:val="22"/>
          <w:szCs w:val="22"/>
        </w:rPr>
        <w:t>Figure 3 – Ping Identity Component Design</w:t>
      </w:r>
    </w:p>
    <w:p w14:paraId="597A3E1F" w14:textId="3217D91E" w:rsidR="00D14581" w:rsidRPr="00FC4169" w:rsidRDefault="00E81955" w:rsidP="00D14581">
      <w:pPr>
        <w:pStyle w:val="Heading2"/>
        <w:rPr>
          <w:color w:val="0000FF"/>
        </w:rPr>
      </w:pPr>
      <w:bookmarkStart w:id="323" w:name="_Toc502910677"/>
      <w:bookmarkEnd w:id="320"/>
      <w:r>
        <w:rPr>
          <w:color w:val="000000" w:themeColor="text1"/>
        </w:rPr>
        <w:t xml:space="preserve">Integration </w:t>
      </w:r>
      <w:r w:rsidR="00D14581">
        <w:rPr>
          <w:color w:val="000000" w:themeColor="text1"/>
        </w:rPr>
        <w:t>Connectivity</w:t>
      </w:r>
      <w:bookmarkEnd w:id="323"/>
    </w:p>
    <w:p w14:paraId="5C581626" w14:textId="135247E2" w:rsidR="00786B33" w:rsidRDefault="00786B33" w:rsidP="001414D0">
      <w:pPr>
        <w:pStyle w:val="Preface5"/>
        <w:numPr>
          <w:ilvl w:val="0"/>
          <w:numId w:val="0"/>
        </w:numPr>
        <w:ind w:left="720" w:hanging="720"/>
        <w:rPr>
          <w:rFonts w:asciiTheme="minorHAnsi" w:hAnsiTheme="minorHAnsi"/>
          <w:i w:val="0"/>
          <w:sz w:val="22"/>
          <w:szCs w:val="22"/>
        </w:rPr>
      </w:pPr>
    </w:p>
    <w:tbl>
      <w:tblPr>
        <w:tblStyle w:val="TableGrid"/>
        <w:tblW w:w="0" w:type="auto"/>
        <w:tblInd w:w="884" w:type="dxa"/>
        <w:tblLook w:val="04A0" w:firstRow="1" w:lastRow="0" w:firstColumn="1" w:lastColumn="0" w:noHBand="0" w:noVBand="1"/>
      </w:tblPr>
      <w:tblGrid>
        <w:gridCol w:w="475"/>
        <w:gridCol w:w="1552"/>
        <w:gridCol w:w="2103"/>
        <w:gridCol w:w="1401"/>
        <w:gridCol w:w="4103"/>
      </w:tblGrid>
      <w:tr w:rsidR="00D14581" w14:paraId="089C2D2D" w14:textId="77777777" w:rsidTr="001B4CA3">
        <w:tc>
          <w:tcPr>
            <w:tcW w:w="475" w:type="dxa"/>
            <w:shd w:val="clear" w:color="auto" w:fill="AEAAAA" w:themeFill="background2" w:themeFillShade="BF"/>
          </w:tcPr>
          <w:p w14:paraId="0F6AB225" w14:textId="559933B8" w:rsidR="00D14581" w:rsidRDefault="00D14581"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No</w:t>
            </w:r>
          </w:p>
        </w:tc>
        <w:tc>
          <w:tcPr>
            <w:tcW w:w="1552" w:type="dxa"/>
            <w:shd w:val="clear" w:color="auto" w:fill="AEAAAA" w:themeFill="background2" w:themeFillShade="BF"/>
          </w:tcPr>
          <w:p w14:paraId="0B40FBBA" w14:textId="716209DC" w:rsidR="00D14581" w:rsidRDefault="00D14581"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Call from</w:t>
            </w:r>
          </w:p>
        </w:tc>
        <w:tc>
          <w:tcPr>
            <w:tcW w:w="2103" w:type="dxa"/>
            <w:shd w:val="clear" w:color="auto" w:fill="AEAAAA" w:themeFill="background2" w:themeFillShade="BF"/>
          </w:tcPr>
          <w:p w14:paraId="5705D095" w14:textId="59212BF7" w:rsidR="00D14581" w:rsidRDefault="00D14581"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Call to</w:t>
            </w:r>
          </w:p>
        </w:tc>
        <w:tc>
          <w:tcPr>
            <w:tcW w:w="1401" w:type="dxa"/>
            <w:shd w:val="clear" w:color="auto" w:fill="AEAAAA" w:themeFill="background2" w:themeFillShade="BF"/>
          </w:tcPr>
          <w:p w14:paraId="151FBEF2" w14:textId="68A0840F" w:rsidR="00D14581" w:rsidRDefault="00D14581"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Protocol</w:t>
            </w:r>
          </w:p>
        </w:tc>
        <w:tc>
          <w:tcPr>
            <w:tcW w:w="4103" w:type="dxa"/>
            <w:shd w:val="clear" w:color="auto" w:fill="AEAAAA" w:themeFill="background2" w:themeFillShade="BF"/>
          </w:tcPr>
          <w:p w14:paraId="7DED0315" w14:textId="70F731C7" w:rsidR="00D14581" w:rsidRDefault="00D14581"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Description</w:t>
            </w:r>
          </w:p>
        </w:tc>
      </w:tr>
      <w:tr w:rsidR="00D52F32" w14:paraId="3D4F0922" w14:textId="77777777" w:rsidTr="001B4CA3">
        <w:trPr>
          <w:trHeight w:val="404"/>
        </w:trPr>
        <w:tc>
          <w:tcPr>
            <w:tcW w:w="475" w:type="dxa"/>
          </w:tcPr>
          <w:p w14:paraId="6C2DDA7A" w14:textId="1C1E36E5" w:rsidR="00D52F32" w:rsidRDefault="00D52F32"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1</w:t>
            </w:r>
          </w:p>
        </w:tc>
        <w:tc>
          <w:tcPr>
            <w:tcW w:w="1552" w:type="dxa"/>
          </w:tcPr>
          <w:p w14:paraId="36237A73" w14:textId="4E2CA4FD" w:rsidR="00D52F32" w:rsidRDefault="00D52F32"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Browser</w:t>
            </w:r>
          </w:p>
        </w:tc>
        <w:tc>
          <w:tcPr>
            <w:tcW w:w="2103" w:type="dxa"/>
          </w:tcPr>
          <w:p w14:paraId="0A1D58A2" w14:textId="27640E10" w:rsidR="00D52F32" w:rsidRDefault="00D52F32" w:rsidP="00826682">
            <w:pPr>
              <w:pStyle w:val="Preface5"/>
              <w:numPr>
                <w:ilvl w:val="0"/>
                <w:numId w:val="0"/>
              </w:numPr>
              <w:rPr>
                <w:rFonts w:asciiTheme="minorHAnsi" w:hAnsiTheme="minorHAnsi"/>
                <w:i w:val="0"/>
                <w:sz w:val="22"/>
                <w:szCs w:val="22"/>
              </w:rPr>
            </w:pPr>
            <w:r>
              <w:rPr>
                <w:rFonts w:asciiTheme="minorHAnsi" w:hAnsiTheme="minorHAnsi"/>
                <w:i w:val="0"/>
                <w:sz w:val="22"/>
                <w:szCs w:val="22"/>
              </w:rPr>
              <w:t>Load Balancer</w:t>
            </w:r>
            <w:r w:rsidR="00F37B8B">
              <w:rPr>
                <w:rFonts w:asciiTheme="minorHAnsi" w:hAnsiTheme="minorHAnsi"/>
                <w:i w:val="0"/>
                <w:sz w:val="22"/>
                <w:szCs w:val="22"/>
              </w:rPr>
              <w:t xml:space="preserve"> for </w:t>
            </w:r>
            <w:r w:rsidR="00826682">
              <w:rPr>
                <w:rFonts w:asciiTheme="minorHAnsi" w:hAnsiTheme="minorHAnsi"/>
                <w:i w:val="0"/>
                <w:sz w:val="22"/>
                <w:szCs w:val="22"/>
              </w:rPr>
              <w:t xml:space="preserve">PingFederate </w:t>
            </w:r>
          </w:p>
        </w:tc>
        <w:tc>
          <w:tcPr>
            <w:tcW w:w="1401" w:type="dxa"/>
          </w:tcPr>
          <w:p w14:paraId="22DE03F0" w14:textId="3A1456BF" w:rsidR="00D52F32" w:rsidRDefault="00D52F32"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HTTPS</w:t>
            </w:r>
          </w:p>
        </w:tc>
        <w:tc>
          <w:tcPr>
            <w:tcW w:w="4103" w:type="dxa"/>
          </w:tcPr>
          <w:p w14:paraId="3A49D3CC" w14:textId="283ED34B" w:rsidR="00D52F32" w:rsidRDefault="00D52F32" w:rsidP="00826682">
            <w:pPr>
              <w:pStyle w:val="Preface5"/>
              <w:numPr>
                <w:ilvl w:val="0"/>
                <w:numId w:val="0"/>
              </w:numPr>
              <w:rPr>
                <w:rFonts w:asciiTheme="minorHAnsi" w:hAnsiTheme="minorHAnsi"/>
                <w:i w:val="0"/>
                <w:sz w:val="22"/>
                <w:szCs w:val="22"/>
              </w:rPr>
            </w:pPr>
            <w:r>
              <w:rPr>
                <w:rFonts w:asciiTheme="minorHAnsi" w:hAnsiTheme="minorHAnsi"/>
                <w:i w:val="0"/>
                <w:sz w:val="22"/>
                <w:szCs w:val="22"/>
              </w:rPr>
              <w:t xml:space="preserve">Access to </w:t>
            </w:r>
            <w:r w:rsidR="00826682">
              <w:rPr>
                <w:rFonts w:asciiTheme="minorHAnsi" w:hAnsiTheme="minorHAnsi"/>
                <w:i w:val="0"/>
                <w:sz w:val="22"/>
                <w:szCs w:val="22"/>
              </w:rPr>
              <w:t>Authorisation endpoint to initiate authentication and consent as part of an authorisation grant</w:t>
            </w:r>
          </w:p>
        </w:tc>
      </w:tr>
      <w:tr w:rsidR="00D52F32" w14:paraId="7E2B58E7" w14:textId="77777777" w:rsidTr="001B4CA3">
        <w:trPr>
          <w:trHeight w:val="404"/>
        </w:trPr>
        <w:tc>
          <w:tcPr>
            <w:tcW w:w="475" w:type="dxa"/>
          </w:tcPr>
          <w:p w14:paraId="256DBAA4" w14:textId="43C03B6A" w:rsidR="00D52F32" w:rsidRDefault="00D52F32"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2</w:t>
            </w:r>
          </w:p>
        </w:tc>
        <w:tc>
          <w:tcPr>
            <w:tcW w:w="1552" w:type="dxa"/>
          </w:tcPr>
          <w:p w14:paraId="7D9DE903" w14:textId="5E30D4AC" w:rsidR="00D52F32" w:rsidRDefault="00D52F32"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Load</w:t>
            </w:r>
            <w:r w:rsidR="0072605C">
              <w:rPr>
                <w:rFonts w:asciiTheme="minorHAnsi" w:hAnsiTheme="minorHAnsi"/>
                <w:i w:val="0"/>
                <w:sz w:val="22"/>
                <w:szCs w:val="22"/>
              </w:rPr>
              <w:t xml:space="preserve"> </w:t>
            </w:r>
            <w:r>
              <w:rPr>
                <w:rFonts w:asciiTheme="minorHAnsi" w:hAnsiTheme="minorHAnsi"/>
                <w:i w:val="0"/>
                <w:sz w:val="22"/>
                <w:szCs w:val="22"/>
              </w:rPr>
              <w:t>Balancer</w:t>
            </w:r>
          </w:p>
        </w:tc>
        <w:tc>
          <w:tcPr>
            <w:tcW w:w="2103" w:type="dxa"/>
          </w:tcPr>
          <w:p w14:paraId="2E011B37" w14:textId="5BFDB10C" w:rsidR="00D52F32" w:rsidRDefault="00826682" w:rsidP="00D14581">
            <w:pPr>
              <w:pStyle w:val="Preface5"/>
              <w:numPr>
                <w:ilvl w:val="0"/>
                <w:numId w:val="0"/>
              </w:numPr>
              <w:rPr>
                <w:rFonts w:asciiTheme="minorHAnsi" w:hAnsiTheme="minorHAnsi"/>
                <w:i w:val="0"/>
                <w:sz w:val="22"/>
                <w:szCs w:val="22"/>
              </w:rPr>
            </w:pPr>
            <w:proofErr w:type="spellStart"/>
            <w:r>
              <w:rPr>
                <w:rFonts w:asciiTheme="minorHAnsi" w:hAnsiTheme="minorHAnsi"/>
                <w:i w:val="0"/>
                <w:sz w:val="22"/>
                <w:szCs w:val="22"/>
              </w:rPr>
              <w:t>Mulesoft</w:t>
            </w:r>
            <w:proofErr w:type="spellEnd"/>
            <w:r>
              <w:rPr>
                <w:rFonts w:asciiTheme="minorHAnsi" w:hAnsiTheme="minorHAnsi"/>
                <w:i w:val="0"/>
                <w:sz w:val="22"/>
                <w:szCs w:val="22"/>
              </w:rPr>
              <w:t xml:space="preserve"> API Gateway</w:t>
            </w:r>
          </w:p>
        </w:tc>
        <w:tc>
          <w:tcPr>
            <w:tcW w:w="1401" w:type="dxa"/>
          </w:tcPr>
          <w:p w14:paraId="7B7DE205" w14:textId="77102DB2" w:rsidR="00D52F32" w:rsidRDefault="00D52F32"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HTTPS</w:t>
            </w:r>
          </w:p>
        </w:tc>
        <w:tc>
          <w:tcPr>
            <w:tcW w:w="4103" w:type="dxa"/>
          </w:tcPr>
          <w:p w14:paraId="2754E03D" w14:textId="22018054" w:rsidR="00D52F32" w:rsidRDefault="00D52F32" w:rsidP="00826682">
            <w:pPr>
              <w:pStyle w:val="Preface5"/>
              <w:numPr>
                <w:ilvl w:val="0"/>
                <w:numId w:val="0"/>
              </w:numPr>
              <w:rPr>
                <w:rFonts w:asciiTheme="minorHAnsi" w:hAnsiTheme="minorHAnsi"/>
                <w:i w:val="0"/>
                <w:sz w:val="22"/>
                <w:szCs w:val="22"/>
              </w:rPr>
            </w:pPr>
            <w:r>
              <w:rPr>
                <w:rFonts w:asciiTheme="minorHAnsi" w:hAnsiTheme="minorHAnsi"/>
                <w:i w:val="0"/>
                <w:sz w:val="22"/>
                <w:szCs w:val="22"/>
              </w:rPr>
              <w:t xml:space="preserve">Routing of </w:t>
            </w:r>
            <w:r w:rsidR="00826682">
              <w:rPr>
                <w:rFonts w:asciiTheme="minorHAnsi" w:hAnsiTheme="minorHAnsi"/>
                <w:i w:val="0"/>
                <w:sz w:val="22"/>
                <w:szCs w:val="22"/>
              </w:rPr>
              <w:t xml:space="preserve">API </w:t>
            </w:r>
            <w:r>
              <w:rPr>
                <w:rFonts w:asciiTheme="minorHAnsi" w:hAnsiTheme="minorHAnsi"/>
                <w:i w:val="0"/>
                <w:sz w:val="22"/>
                <w:szCs w:val="22"/>
              </w:rPr>
              <w:t>requests to the trusted control point for policy enforcement</w:t>
            </w:r>
            <w:r w:rsidR="00F37B8B">
              <w:rPr>
                <w:rFonts w:asciiTheme="minorHAnsi" w:hAnsiTheme="minorHAnsi"/>
                <w:i w:val="0"/>
                <w:sz w:val="22"/>
                <w:szCs w:val="22"/>
              </w:rPr>
              <w:t xml:space="preserve"> for all PingFederate </w:t>
            </w:r>
            <w:r w:rsidR="00826682">
              <w:rPr>
                <w:rFonts w:asciiTheme="minorHAnsi" w:hAnsiTheme="minorHAnsi"/>
                <w:i w:val="0"/>
                <w:sz w:val="22"/>
                <w:szCs w:val="22"/>
              </w:rPr>
              <w:t xml:space="preserve">and other protected read/write </w:t>
            </w:r>
            <w:r w:rsidR="00F37B8B">
              <w:rPr>
                <w:rFonts w:asciiTheme="minorHAnsi" w:hAnsiTheme="minorHAnsi"/>
                <w:i w:val="0"/>
                <w:sz w:val="22"/>
                <w:szCs w:val="22"/>
              </w:rPr>
              <w:t>API endpoints</w:t>
            </w:r>
          </w:p>
        </w:tc>
      </w:tr>
      <w:tr w:rsidR="00F37B8B" w14:paraId="60C034E1" w14:textId="77777777" w:rsidTr="001B4CA3">
        <w:trPr>
          <w:trHeight w:val="1538"/>
        </w:trPr>
        <w:tc>
          <w:tcPr>
            <w:tcW w:w="475" w:type="dxa"/>
          </w:tcPr>
          <w:p w14:paraId="0F1A882A" w14:textId="09E943C3" w:rsidR="00F37B8B" w:rsidRDefault="00F37B8B"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3</w:t>
            </w:r>
          </w:p>
        </w:tc>
        <w:tc>
          <w:tcPr>
            <w:tcW w:w="1552" w:type="dxa"/>
          </w:tcPr>
          <w:p w14:paraId="07E67D37" w14:textId="766C67A1" w:rsidR="00F37B8B" w:rsidRDefault="00C66F25" w:rsidP="00D14581">
            <w:pPr>
              <w:pStyle w:val="Preface5"/>
              <w:numPr>
                <w:ilvl w:val="0"/>
                <w:numId w:val="0"/>
              </w:numPr>
              <w:rPr>
                <w:rFonts w:asciiTheme="minorHAnsi" w:hAnsiTheme="minorHAnsi"/>
                <w:i w:val="0"/>
                <w:sz w:val="22"/>
                <w:szCs w:val="22"/>
              </w:rPr>
            </w:pPr>
            <w:proofErr w:type="spellStart"/>
            <w:r>
              <w:rPr>
                <w:rFonts w:asciiTheme="minorHAnsi" w:hAnsiTheme="minorHAnsi"/>
                <w:i w:val="0"/>
                <w:sz w:val="22"/>
                <w:szCs w:val="22"/>
              </w:rPr>
              <w:t>Mulesoft</w:t>
            </w:r>
            <w:proofErr w:type="spellEnd"/>
            <w:r>
              <w:rPr>
                <w:rFonts w:asciiTheme="minorHAnsi" w:hAnsiTheme="minorHAnsi"/>
                <w:i w:val="0"/>
                <w:sz w:val="22"/>
                <w:szCs w:val="22"/>
              </w:rPr>
              <w:t xml:space="preserve"> API Gateway</w:t>
            </w:r>
          </w:p>
        </w:tc>
        <w:tc>
          <w:tcPr>
            <w:tcW w:w="2103" w:type="dxa"/>
          </w:tcPr>
          <w:p w14:paraId="305E652C" w14:textId="61D389C4" w:rsidR="00F37B8B" w:rsidRDefault="00F37B8B"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Load Balancer for PingFederate</w:t>
            </w:r>
            <w:r w:rsidR="00CC7ACD">
              <w:rPr>
                <w:rFonts w:asciiTheme="minorHAnsi" w:hAnsiTheme="minorHAnsi"/>
                <w:i w:val="0"/>
                <w:sz w:val="22"/>
                <w:szCs w:val="22"/>
              </w:rPr>
              <w:t xml:space="preserve"> runtime engines</w:t>
            </w:r>
          </w:p>
        </w:tc>
        <w:tc>
          <w:tcPr>
            <w:tcW w:w="1401" w:type="dxa"/>
          </w:tcPr>
          <w:p w14:paraId="305C19AF" w14:textId="21742FCA" w:rsidR="00F37B8B" w:rsidRDefault="00F37B8B"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HTTPS</w:t>
            </w:r>
          </w:p>
        </w:tc>
        <w:tc>
          <w:tcPr>
            <w:tcW w:w="4103" w:type="dxa"/>
          </w:tcPr>
          <w:p w14:paraId="58521A1A" w14:textId="590A4192" w:rsidR="00F37B8B" w:rsidRDefault="00F37B8B" w:rsidP="00C66F25">
            <w:pPr>
              <w:pStyle w:val="Preface5"/>
              <w:numPr>
                <w:ilvl w:val="0"/>
                <w:numId w:val="0"/>
              </w:numPr>
              <w:rPr>
                <w:rFonts w:asciiTheme="minorHAnsi" w:hAnsiTheme="minorHAnsi"/>
                <w:i w:val="0"/>
                <w:sz w:val="22"/>
                <w:szCs w:val="22"/>
              </w:rPr>
            </w:pPr>
            <w:r>
              <w:rPr>
                <w:rFonts w:asciiTheme="minorHAnsi" w:hAnsiTheme="minorHAnsi"/>
                <w:i w:val="0"/>
                <w:sz w:val="22"/>
                <w:szCs w:val="22"/>
              </w:rPr>
              <w:t xml:space="preserve">All inbound requests to PingFederate </w:t>
            </w:r>
            <w:r w:rsidR="00CC7ACD">
              <w:rPr>
                <w:rFonts w:asciiTheme="minorHAnsi" w:hAnsiTheme="minorHAnsi"/>
                <w:i w:val="0"/>
                <w:sz w:val="22"/>
                <w:szCs w:val="22"/>
              </w:rPr>
              <w:t xml:space="preserve">runtime engines </w:t>
            </w:r>
            <w:r>
              <w:rPr>
                <w:rFonts w:asciiTheme="minorHAnsi" w:hAnsiTheme="minorHAnsi"/>
                <w:i w:val="0"/>
                <w:sz w:val="22"/>
                <w:szCs w:val="22"/>
              </w:rPr>
              <w:t xml:space="preserve">from </w:t>
            </w:r>
            <w:proofErr w:type="spellStart"/>
            <w:r w:rsidR="00C66F25">
              <w:rPr>
                <w:rFonts w:asciiTheme="minorHAnsi" w:hAnsiTheme="minorHAnsi"/>
                <w:i w:val="0"/>
                <w:sz w:val="22"/>
                <w:szCs w:val="22"/>
              </w:rPr>
              <w:t>Mulesoft</w:t>
            </w:r>
            <w:proofErr w:type="spellEnd"/>
            <w:r w:rsidR="00C66F25">
              <w:rPr>
                <w:rFonts w:asciiTheme="minorHAnsi" w:hAnsiTheme="minorHAnsi"/>
                <w:i w:val="0"/>
                <w:sz w:val="22"/>
                <w:szCs w:val="22"/>
              </w:rPr>
              <w:t xml:space="preserve"> </w:t>
            </w:r>
            <w:r w:rsidR="00CC7ACD">
              <w:rPr>
                <w:rFonts w:asciiTheme="minorHAnsi" w:hAnsiTheme="minorHAnsi"/>
                <w:i w:val="0"/>
                <w:sz w:val="22"/>
                <w:szCs w:val="22"/>
              </w:rPr>
              <w:t xml:space="preserve">runtime engines </w:t>
            </w:r>
            <w:r>
              <w:rPr>
                <w:rFonts w:asciiTheme="minorHAnsi" w:hAnsiTheme="minorHAnsi"/>
                <w:i w:val="0"/>
                <w:sz w:val="22"/>
                <w:szCs w:val="22"/>
              </w:rPr>
              <w:t xml:space="preserve">originating from clients external to </w:t>
            </w:r>
            <w:r w:rsidR="00C66F25">
              <w:rPr>
                <w:rFonts w:asciiTheme="minorHAnsi" w:hAnsiTheme="minorHAnsi"/>
                <w:i w:val="0"/>
                <w:sz w:val="22"/>
                <w:szCs w:val="22"/>
              </w:rPr>
              <w:t>BOI</w:t>
            </w:r>
            <w:r>
              <w:rPr>
                <w:rFonts w:asciiTheme="minorHAnsi" w:hAnsiTheme="minorHAnsi"/>
                <w:i w:val="0"/>
                <w:sz w:val="22"/>
                <w:szCs w:val="22"/>
              </w:rPr>
              <w:t>.</w:t>
            </w:r>
            <w:r w:rsidR="00CC7ACD">
              <w:rPr>
                <w:rFonts w:asciiTheme="minorHAnsi" w:hAnsiTheme="minorHAnsi"/>
                <w:i w:val="0"/>
                <w:sz w:val="22"/>
                <w:szCs w:val="22"/>
              </w:rPr>
              <w:t xml:space="preserve"> </w:t>
            </w:r>
            <w:proofErr w:type="spellStart"/>
            <w:r w:rsidR="00C66F25">
              <w:rPr>
                <w:rFonts w:asciiTheme="minorHAnsi" w:hAnsiTheme="minorHAnsi"/>
                <w:i w:val="0"/>
                <w:sz w:val="22"/>
                <w:szCs w:val="22"/>
              </w:rPr>
              <w:t>Mulesoft</w:t>
            </w:r>
            <w:proofErr w:type="spellEnd"/>
            <w:r w:rsidR="00C66F25">
              <w:rPr>
                <w:rFonts w:asciiTheme="minorHAnsi" w:hAnsiTheme="minorHAnsi"/>
                <w:i w:val="0"/>
                <w:sz w:val="22"/>
                <w:szCs w:val="22"/>
              </w:rPr>
              <w:t xml:space="preserve"> </w:t>
            </w:r>
            <w:r w:rsidR="00CC7ACD">
              <w:rPr>
                <w:rFonts w:asciiTheme="minorHAnsi" w:hAnsiTheme="minorHAnsi"/>
                <w:i w:val="0"/>
                <w:sz w:val="22"/>
                <w:szCs w:val="22"/>
              </w:rPr>
              <w:t>acting as a pass-through proxy</w:t>
            </w:r>
            <w:r w:rsidR="00C66F25">
              <w:rPr>
                <w:rFonts w:asciiTheme="minorHAnsi" w:hAnsiTheme="minorHAnsi"/>
                <w:i w:val="0"/>
                <w:sz w:val="22"/>
                <w:szCs w:val="22"/>
              </w:rPr>
              <w:t>.</w:t>
            </w:r>
          </w:p>
        </w:tc>
      </w:tr>
      <w:tr w:rsidR="00F37B8B" w14:paraId="3C6D8B79" w14:textId="77777777" w:rsidTr="001B4CA3">
        <w:trPr>
          <w:trHeight w:val="404"/>
        </w:trPr>
        <w:tc>
          <w:tcPr>
            <w:tcW w:w="475" w:type="dxa"/>
          </w:tcPr>
          <w:p w14:paraId="3176F34C" w14:textId="518C7FBE" w:rsidR="00F37B8B" w:rsidRDefault="00F37B8B"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lastRenderedPageBreak/>
              <w:t>4</w:t>
            </w:r>
          </w:p>
        </w:tc>
        <w:tc>
          <w:tcPr>
            <w:tcW w:w="1552" w:type="dxa"/>
          </w:tcPr>
          <w:p w14:paraId="3B606833" w14:textId="0B5918F2" w:rsidR="00F37B8B" w:rsidRDefault="00F37B8B"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Load Balancer for PingFederate</w:t>
            </w:r>
            <w:r w:rsidR="00CC7ACD">
              <w:rPr>
                <w:rFonts w:asciiTheme="minorHAnsi" w:hAnsiTheme="minorHAnsi"/>
                <w:i w:val="0"/>
                <w:sz w:val="22"/>
                <w:szCs w:val="22"/>
              </w:rPr>
              <w:t xml:space="preserve"> runtime engines</w:t>
            </w:r>
          </w:p>
        </w:tc>
        <w:tc>
          <w:tcPr>
            <w:tcW w:w="2103" w:type="dxa"/>
          </w:tcPr>
          <w:p w14:paraId="7C8A5234" w14:textId="4DABAEF7" w:rsidR="00F37B8B" w:rsidRDefault="00F37B8B"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PingFederate runtime engines</w:t>
            </w:r>
          </w:p>
        </w:tc>
        <w:tc>
          <w:tcPr>
            <w:tcW w:w="1401" w:type="dxa"/>
          </w:tcPr>
          <w:p w14:paraId="61808163" w14:textId="67F0C182" w:rsidR="00F37B8B" w:rsidRDefault="00CC7ACD"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HTTPS</w:t>
            </w:r>
          </w:p>
        </w:tc>
        <w:tc>
          <w:tcPr>
            <w:tcW w:w="4103" w:type="dxa"/>
          </w:tcPr>
          <w:p w14:paraId="19F08D68" w14:textId="25FC36FF" w:rsidR="00CC7ACD" w:rsidRDefault="00CC7ACD" w:rsidP="002E742C">
            <w:pPr>
              <w:pStyle w:val="Preface5"/>
              <w:numPr>
                <w:ilvl w:val="0"/>
                <w:numId w:val="0"/>
              </w:numPr>
              <w:rPr>
                <w:rFonts w:asciiTheme="minorHAnsi" w:hAnsiTheme="minorHAnsi"/>
                <w:i w:val="0"/>
                <w:sz w:val="22"/>
                <w:szCs w:val="22"/>
              </w:rPr>
            </w:pPr>
            <w:r>
              <w:rPr>
                <w:rFonts w:asciiTheme="minorHAnsi" w:hAnsiTheme="minorHAnsi"/>
                <w:i w:val="0"/>
                <w:sz w:val="22"/>
                <w:szCs w:val="22"/>
              </w:rPr>
              <w:t xml:space="preserve">All inbound requests to PingFederate runtime engines from </w:t>
            </w:r>
            <w:proofErr w:type="spellStart"/>
            <w:r w:rsidR="004F3041">
              <w:rPr>
                <w:rFonts w:asciiTheme="minorHAnsi" w:hAnsiTheme="minorHAnsi"/>
                <w:i w:val="0"/>
                <w:sz w:val="22"/>
                <w:szCs w:val="22"/>
              </w:rPr>
              <w:t>Mulesoft</w:t>
            </w:r>
            <w:proofErr w:type="spellEnd"/>
            <w:r>
              <w:rPr>
                <w:rFonts w:asciiTheme="minorHAnsi" w:hAnsiTheme="minorHAnsi"/>
                <w:i w:val="0"/>
                <w:sz w:val="22"/>
                <w:szCs w:val="22"/>
              </w:rPr>
              <w:t xml:space="preserve"> runtime engines originating from clients external to </w:t>
            </w:r>
            <w:r w:rsidR="004F3041">
              <w:rPr>
                <w:rFonts w:asciiTheme="minorHAnsi" w:hAnsiTheme="minorHAnsi"/>
                <w:i w:val="0"/>
                <w:sz w:val="22"/>
                <w:szCs w:val="22"/>
              </w:rPr>
              <w:t>BOI</w:t>
            </w:r>
            <w:r>
              <w:rPr>
                <w:rFonts w:asciiTheme="minorHAnsi" w:hAnsiTheme="minorHAnsi"/>
                <w:i w:val="0"/>
                <w:sz w:val="22"/>
                <w:szCs w:val="22"/>
              </w:rPr>
              <w:t xml:space="preserve">. </w:t>
            </w:r>
            <w:proofErr w:type="spellStart"/>
            <w:r w:rsidR="002E742C">
              <w:rPr>
                <w:rFonts w:asciiTheme="minorHAnsi" w:hAnsiTheme="minorHAnsi"/>
                <w:i w:val="0"/>
                <w:sz w:val="22"/>
                <w:szCs w:val="22"/>
              </w:rPr>
              <w:t>Mulesoft</w:t>
            </w:r>
            <w:proofErr w:type="spellEnd"/>
            <w:r>
              <w:rPr>
                <w:rFonts w:asciiTheme="minorHAnsi" w:hAnsiTheme="minorHAnsi"/>
                <w:i w:val="0"/>
                <w:sz w:val="22"/>
                <w:szCs w:val="22"/>
              </w:rPr>
              <w:t xml:space="preserve"> acting as a pass-through proxy</w:t>
            </w:r>
          </w:p>
        </w:tc>
      </w:tr>
      <w:tr w:rsidR="00D52F32" w14:paraId="7F5A95C2" w14:textId="77777777" w:rsidTr="001B4CA3">
        <w:trPr>
          <w:trHeight w:val="404"/>
        </w:trPr>
        <w:tc>
          <w:tcPr>
            <w:tcW w:w="475" w:type="dxa"/>
          </w:tcPr>
          <w:p w14:paraId="47FA345A" w14:textId="569C5203" w:rsidR="00D52F32" w:rsidRDefault="00CC7ACD"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5</w:t>
            </w:r>
          </w:p>
        </w:tc>
        <w:tc>
          <w:tcPr>
            <w:tcW w:w="1552" w:type="dxa"/>
          </w:tcPr>
          <w:p w14:paraId="64B748FE" w14:textId="421C16BB" w:rsidR="00D52F32" w:rsidRDefault="00684DA2"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Authentication Ap</w:t>
            </w:r>
            <w:r w:rsidR="0014182E">
              <w:rPr>
                <w:rFonts w:asciiTheme="minorHAnsi" w:hAnsiTheme="minorHAnsi"/>
                <w:i w:val="0"/>
                <w:sz w:val="22"/>
                <w:szCs w:val="22"/>
              </w:rPr>
              <w:t>plication, Consent Application</w:t>
            </w:r>
          </w:p>
        </w:tc>
        <w:tc>
          <w:tcPr>
            <w:tcW w:w="2103" w:type="dxa"/>
          </w:tcPr>
          <w:p w14:paraId="6678327B" w14:textId="46031DAC" w:rsidR="00D52F32" w:rsidRDefault="00CC7ACD"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Internal Load Balancer for PingFederate runtime secondary TLS port</w:t>
            </w:r>
          </w:p>
        </w:tc>
        <w:tc>
          <w:tcPr>
            <w:tcW w:w="1401" w:type="dxa"/>
          </w:tcPr>
          <w:p w14:paraId="2C357C57" w14:textId="708B676E" w:rsidR="00D52F32" w:rsidRDefault="00184D93"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HTTPS</w:t>
            </w:r>
            <w:r w:rsidR="000A742B">
              <w:rPr>
                <w:rFonts w:asciiTheme="minorHAnsi" w:hAnsiTheme="minorHAnsi"/>
                <w:i w:val="0"/>
                <w:sz w:val="22"/>
                <w:szCs w:val="22"/>
              </w:rPr>
              <w:t xml:space="preserve"> (</w:t>
            </w:r>
            <w:del w:id="324" w:author="Barry O'Donohoe [2]" w:date="2018-03-12T21:13:00Z">
              <w:r w:rsidR="000A742B" w:rsidDel="004457A7">
                <w:rPr>
                  <w:rFonts w:asciiTheme="minorHAnsi" w:hAnsiTheme="minorHAnsi"/>
                  <w:i w:val="0"/>
                  <w:sz w:val="22"/>
                  <w:szCs w:val="22"/>
                </w:rPr>
                <w:delText>MA</w:delText>
              </w:r>
              <w:r w:rsidR="000A742B" w:rsidDel="00D874F7">
                <w:rPr>
                  <w:rFonts w:asciiTheme="minorHAnsi" w:hAnsiTheme="minorHAnsi"/>
                  <w:i w:val="0"/>
                  <w:sz w:val="22"/>
                  <w:szCs w:val="22"/>
                </w:rPr>
                <w:delText>-</w:delText>
              </w:r>
            </w:del>
            <w:r w:rsidR="000A742B">
              <w:rPr>
                <w:rFonts w:asciiTheme="minorHAnsi" w:hAnsiTheme="minorHAnsi"/>
                <w:i w:val="0"/>
                <w:sz w:val="22"/>
                <w:szCs w:val="22"/>
              </w:rPr>
              <w:t>TLS)</w:t>
            </w:r>
          </w:p>
        </w:tc>
        <w:tc>
          <w:tcPr>
            <w:tcW w:w="4103" w:type="dxa"/>
          </w:tcPr>
          <w:p w14:paraId="1AEFDF6A" w14:textId="680666B3" w:rsidR="00D52F32" w:rsidRDefault="0014182E" w:rsidP="0014182E">
            <w:pPr>
              <w:pStyle w:val="Preface5"/>
              <w:numPr>
                <w:ilvl w:val="0"/>
                <w:numId w:val="0"/>
              </w:numPr>
              <w:rPr>
                <w:rFonts w:asciiTheme="minorHAnsi" w:hAnsiTheme="minorHAnsi"/>
                <w:i w:val="0"/>
                <w:sz w:val="22"/>
                <w:szCs w:val="22"/>
              </w:rPr>
            </w:pPr>
            <w:r>
              <w:rPr>
                <w:rFonts w:asciiTheme="minorHAnsi" w:hAnsiTheme="minorHAnsi"/>
                <w:i w:val="0"/>
                <w:sz w:val="22"/>
                <w:szCs w:val="22"/>
              </w:rPr>
              <w:t xml:space="preserve">Authentication and Consent application </w:t>
            </w:r>
            <w:r w:rsidR="00184D93">
              <w:rPr>
                <w:rFonts w:asciiTheme="minorHAnsi" w:hAnsiTheme="minorHAnsi"/>
                <w:i w:val="0"/>
                <w:sz w:val="22"/>
                <w:szCs w:val="22"/>
              </w:rPr>
              <w:t xml:space="preserve">will invoke the PingFederate </w:t>
            </w:r>
            <w:r>
              <w:rPr>
                <w:rFonts w:asciiTheme="minorHAnsi" w:hAnsiTheme="minorHAnsi"/>
                <w:i w:val="0"/>
                <w:sz w:val="22"/>
                <w:szCs w:val="22"/>
              </w:rPr>
              <w:t>agentless integration kit (</w:t>
            </w:r>
            <w:r w:rsidR="00184D93">
              <w:rPr>
                <w:rFonts w:asciiTheme="minorHAnsi" w:hAnsiTheme="minorHAnsi"/>
                <w:i w:val="0"/>
                <w:sz w:val="22"/>
                <w:szCs w:val="22"/>
              </w:rPr>
              <w:t>reference ID adapter</w:t>
            </w:r>
            <w:r>
              <w:rPr>
                <w:rFonts w:asciiTheme="minorHAnsi" w:hAnsiTheme="minorHAnsi"/>
                <w:i w:val="0"/>
                <w:sz w:val="22"/>
                <w:szCs w:val="22"/>
              </w:rPr>
              <w:t>)</w:t>
            </w:r>
            <w:r w:rsidR="00184D93">
              <w:rPr>
                <w:rFonts w:asciiTheme="minorHAnsi" w:hAnsiTheme="minorHAnsi"/>
                <w:i w:val="0"/>
                <w:sz w:val="22"/>
                <w:szCs w:val="22"/>
              </w:rPr>
              <w:t xml:space="preserve"> </w:t>
            </w:r>
            <w:r w:rsidR="00CC7ACD">
              <w:rPr>
                <w:rFonts w:asciiTheme="minorHAnsi" w:hAnsiTheme="minorHAnsi"/>
                <w:i w:val="0"/>
                <w:sz w:val="22"/>
                <w:szCs w:val="22"/>
              </w:rPr>
              <w:t xml:space="preserve">through an internal load balancer (operating on a pass-through basis – not TLS terminating) </w:t>
            </w:r>
            <w:r w:rsidR="00184D93">
              <w:rPr>
                <w:rFonts w:asciiTheme="minorHAnsi" w:hAnsiTheme="minorHAnsi"/>
                <w:i w:val="0"/>
                <w:sz w:val="22"/>
                <w:szCs w:val="22"/>
              </w:rPr>
              <w:t xml:space="preserve">in order to achieve single sign-on </w:t>
            </w:r>
            <w:r>
              <w:rPr>
                <w:rFonts w:asciiTheme="minorHAnsi" w:hAnsiTheme="minorHAnsi"/>
                <w:i w:val="0"/>
                <w:sz w:val="22"/>
                <w:szCs w:val="22"/>
              </w:rPr>
              <w:t>for authentication and consent.</w:t>
            </w:r>
          </w:p>
        </w:tc>
      </w:tr>
      <w:tr w:rsidR="00CC7ACD" w14:paraId="39B14139" w14:textId="77777777" w:rsidTr="001B4CA3">
        <w:trPr>
          <w:trHeight w:val="404"/>
        </w:trPr>
        <w:tc>
          <w:tcPr>
            <w:tcW w:w="475" w:type="dxa"/>
          </w:tcPr>
          <w:p w14:paraId="1B8DDB1E" w14:textId="36FD8D9E" w:rsidR="00CC7ACD" w:rsidRDefault="00CC7ACD"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6</w:t>
            </w:r>
          </w:p>
        </w:tc>
        <w:tc>
          <w:tcPr>
            <w:tcW w:w="1552" w:type="dxa"/>
          </w:tcPr>
          <w:p w14:paraId="2C1BDB9A" w14:textId="388BCF18" w:rsidR="00CC7ACD" w:rsidRDefault="00CC7ACD"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Internal Load Balancer for PingFederate runtime secondary TLS port</w:t>
            </w:r>
          </w:p>
        </w:tc>
        <w:tc>
          <w:tcPr>
            <w:tcW w:w="2103" w:type="dxa"/>
          </w:tcPr>
          <w:p w14:paraId="43C46448" w14:textId="6694A75B" w:rsidR="00CC7ACD" w:rsidRDefault="00CC7ACD"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PingFederate runtime secondary TLS port</w:t>
            </w:r>
          </w:p>
        </w:tc>
        <w:tc>
          <w:tcPr>
            <w:tcW w:w="1401" w:type="dxa"/>
          </w:tcPr>
          <w:p w14:paraId="604806FB" w14:textId="6FE52D84" w:rsidR="00CC7ACD" w:rsidRDefault="00CC7ACD"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HTTPS (</w:t>
            </w:r>
            <w:del w:id="325" w:author="Barry O'Donohoe [2]" w:date="2018-03-12T21:12:00Z">
              <w:r w:rsidDel="00750D6C">
                <w:rPr>
                  <w:rFonts w:asciiTheme="minorHAnsi" w:hAnsiTheme="minorHAnsi"/>
                  <w:i w:val="0"/>
                  <w:sz w:val="22"/>
                  <w:szCs w:val="22"/>
                </w:rPr>
                <w:delText>MA-</w:delText>
              </w:r>
            </w:del>
            <w:r>
              <w:rPr>
                <w:rFonts w:asciiTheme="minorHAnsi" w:hAnsiTheme="minorHAnsi"/>
                <w:i w:val="0"/>
                <w:sz w:val="22"/>
                <w:szCs w:val="22"/>
              </w:rPr>
              <w:t>TLS)</w:t>
            </w:r>
          </w:p>
        </w:tc>
        <w:tc>
          <w:tcPr>
            <w:tcW w:w="4103" w:type="dxa"/>
          </w:tcPr>
          <w:p w14:paraId="4640A971" w14:textId="01304994" w:rsidR="00CC7ACD" w:rsidRDefault="00CC7ACD" w:rsidP="00E93349">
            <w:pPr>
              <w:pStyle w:val="Preface5"/>
              <w:numPr>
                <w:ilvl w:val="0"/>
                <w:numId w:val="0"/>
              </w:numPr>
              <w:rPr>
                <w:rFonts w:asciiTheme="minorHAnsi" w:hAnsiTheme="minorHAnsi"/>
                <w:i w:val="0"/>
                <w:sz w:val="22"/>
                <w:szCs w:val="22"/>
              </w:rPr>
            </w:pPr>
            <w:r>
              <w:rPr>
                <w:rFonts w:asciiTheme="minorHAnsi" w:hAnsiTheme="minorHAnsi"/>
                <w:i w:val="0"/>
                <w:sz w:val="22"/>
                <w:szCs w:val="22"/>
              </w:rPr>
              <w:t xml:space="preserve">PingFederate runtime will terminate the incoming TLS connection from </w:t>
            </w:r>
            <w:r w:rsidR="00E93349">
              <w:rPr>
                <w:rFonts w:asciiTheme="minorHAnsi" w:hAnsiTheme="minorHAnsi"/>
                <w:i w:val="0"/>
                <w:sz w:val="22"/>
                <w:szCs w:val="22"/>
              </w:rPr>
              <w:t>the authentication and consent applications</w:t>
            </w:r>
            <w:r>
              <w:rPr>
                <w:rFonts w:asciiTheme="minorHAnsi" w:hAnsiTheme="minorHAnsi"/>
                <w:i w:val="0"/>
                <w:sz w:val="22"/>
                <w:szCs w:val="22"/>
              </w:rPr>
              <w:t xml:space="preserve"> using </w:t>
            </w:r>
            <w:ins w:id="326" w:author="Barry O'Donohoe [2]" w:date="2018-03-12T21:12:00Z">
              <w:r w:rsidR="00750D6C">
                <w:rPr>
                  <w:rFonts w:asciiTheme="minorHAnsi" w:hAnsiTheme="minorHAnsi"/>
                  <w:i w:val="0"/>
                  <w:sz w:val="22"/>
                  <w:szCs w:val="22"/>
                </w:rPr>
                <w:t xml:space="preserve">server-side </w:t>
              </w:r>
            </w:ins>
            <w:del w:id="327" w:author="Barry O'Donohoe [2]" w:date="2018-03-12T21:12:00Z">
              <w:r w:rsidDel="00750D6C">
                <w:rPr>
                  <w:rFonts w:asciiTheme="minorHAnsi" w:hAnsiTheme="minorHAnsi"/>
                  <w:i w:val="0"/>
                  <w:sz w:val="22"/>
                  <w:szCs w:val="22"/>
                </w:rPr>
                <w:delText xml:space="preserve">mutually authenticated </w:delText>
              </w:r>
            </w:del>
            <w:r>
              <w:rPr>
                <w:rFonts w:asciiTheme="minorHAnsi" w:hAnsiTheme="minorHAnsi"/>
                <w:i w:val="0"/>
                <w:sz w:val="22"/>
                <w:szCs w:val="22"/>
              </w:rPr>
              <w:t>TLS</w:t>
            </w:r>
            <w:ins w:id="328" w:author="Barry O'Donohoe [2]" w:date="2018-03-12T21:12:00Z">
              <w:r w:rsidR="00750D6C">
                <w:rPr>
                  <w:rFonts w:asciiTheme="minorHAnsi" w:hAnsiTheme="minorHAnsi"/>
                  <w:i w:val="0"/>
                  <w:sz w:val="22"/>
                  <w:szCs w:val="22"/>
                </w:rPr>
                <w:t xml:space="preserve"> and basic authentication</w:t>
              </w:r>
            </w:ins>
            <w:r>
              <w:rPr>
                <w:rFonts w:asciiTheme="minorHAnsi" w:hAnsiTheme="minorHAnsi"/>
                <w:i w:val="0"/>
                <w:sz w:val="22"/>
                <w:szCs w:val="22"/>
              </w:rPr>
              <w:t>.</w:t>
            </w:r>
            <w:r w:rsidR="00EA1660">
              <w:rPr>
                <w:rFonts w:asciiTheme="minorHAnsi" w:hAnsiTheme="minorHAnsi"/>
                <w:i w:val="0"/>
                <w:sz w:val="22"/>
                <w:szCs w:val="22"/>
              </w:rPr>
              <w:t xml:space="preserve"> The Load balancer is operating </w:t>
            </w:r>
            <w:r w:rsidR="00347D88">
              <w:rPr>
                <w:rFonts w:asciiTheme="minorHAnsi" w:hAnsiTheme="minorHAnsi"/>
                <w:i w:val="0"/>
                <w:sz w:val="22"/>
                <w:szCs w:val="22"/>
              </w:rPr>
              <w:t>on a pass-</w:t>
            </w:r>
            <w:r w:rsidR="00EA1660">
              <w:rPr>
                <w:rFonts w:asciiTheme="minorHAnsi" w:hAnsiTheme="minorHAnsi"/>
                <w:i w:val="0"/>
                <w:sz w:val="22"/>
                <w:szCs w:val="22"/>
              </w:rPr>
              <w:t xml:space="preserve">through basis and not TLS terminating the connection from </w:t>
            </w:r>
            <w:r w:rsidR="00684DA2">
              <w:rPr>
                <w:rFonts w:asciiTheme="minorHAnsi" w:hAnsiTheme="minorHAnsi"/>
                <w:i w:val="0"/>
                <w:sz w:val="22"/>
                <w:szCs w:val="22"/>
              </w:rPr>
              <w:t>Authentication or Consent applications</w:t>
            </w:r>
            <w:r w:rsidR="00EA1660">
              <w:rPr>
                <w:rFonts w:asciiTheme="minorHAnsi" w:hAnsiTheme="minorHAnsi"/>
                <w:i w:val="0"/>
                <w:sz w:val="22"/>
                <w:szCs w:val="22"/>
              </w:rPr>
              <w:t xml:space="preserve"> to PingFederate runtime secondary TLS Port.</w:t>
            </w:r>
          </w:p>
        </w:tc>
      </w:tr>
      <w:tr w:rsidR="00D14581" w14:paraId="375A6C7F" w14:textId="77777777" w:rsidTr="001B4CA3">
        <w:trPr>
          <w:trHeight w:val="404"/>
        </w:trPr>
        <w:tc>
          <w:tcPr>
            <w:tcW w:w="475" w:type="dxa"/>
          </w:tcPr>
          <w:p w14:paraId="794BD70F" w14:textId="00962E7F" w:rsidR="00D14581" w:rsidRDefault="004910DE"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7</w:t>
            </w:r>
          </w:p>
        </w:tc>
        <w:tc>
          <w:tcPr>
            <w:tcW w:w="1552" w:type="dxa"/>
          </w:tcPr>
          <w:p w14:paraId="6D865302" w14:textId="60988844" w:rsidR="00D14581" w:rsidRDefault="00C33F5E" w:rsidP="00D14581">
            <w:pPr>
              <w:pStyle w:val="Preface5"/>
              <w:numPr>
                <w:ilvl w:val="0"/>
                <w:numId w:val="0"/>
              </w:numPr>
              <w:rPr>
                <w:rFonts w:asciiTheme="minorHAnsi" w:hAnsiTheme="minorHAnsi"/>
                <w:i w:val="0"/>
                <w:sz w:val="22"/>
                <w:szCs w:val="22"/>
              </w:rPr>
            </w:pPr>
            <w:proofErr w:type="spellStart"/>
            <w:r>
              <w:rPr>
                <w:rFonts w:asciiTheme="minorHAnsi" w:hAnsiTheme="minorHAnsi"/>
                <w:i w:val="0"/>
                <w:sz w:val="22"/>
                <w:szCs w:val="22"/>
              </w:rPr>
              <w:t>Mulesoft</w:t>
            </w:r>
            <w:proofErr w:type="spellEnd"/>
            <w:r>
              <w:rPr>
                <w:rFonts w:asciiTheme="minorHAnsi" w:hAnsiTheme="minorHAnsi"/>
                <w:i w:val="0"/>
                <w:sz w:val="22"/>
                <w:szCs w:val="22"/>
              </w:rPr>
              <w:t xml:space="preserve"> API Gateway</w:t>
            </w:r>
          </w:p>
        </w:tc>
        <w:tc>
          <w:tcPr>
            <w:tcW w:w="2103" w:type="dxa"/>
          </w:tcPr>
          <w:p w14:paraId="552B579B" w14:textId="1C827DE7" w:rsidR="00D14581" w:rsidRDefault="00D14581" w:rsidP="00EA1660">
            <w:pPr>
              <w:pStyle w:val="Preface5"/>
              <w:numPr>
                <w:ilvl w:val="0"/>
                <w:numId w:val="0"/>
              </w:numPr>
              <w:rPr>
                <w:rFonts w:asciiTheme="minorHAnsi" w:hAnsiTheme="minorHAnsi"/>
                <w:i w:val="0"/>
                <w:sz w:val="22"/>
                <w:szCs w:val="22"/>
              </w:rPr>
            </w:pPr>
            <w:r>
              <w:rPr>
                <w:rFonts w:asciiTheme="minorHAnsi" w:hAnsiTheme="minorHAnsi"/>
                <w:i w:val="0"/>
                <w:sz w:val="22"/>
                <w:szCs w:val="22"/>
              </w:rPr>
              <w:t>PingFederate</w:t>
            </w:r>
            <w:r w:rsidR="0072605C">
              <w:rPr>
                <w:rFonts w:asciiTheme="minorHAnsi" w:hAnsiTheme="minorHAnsi"/>
                <w:i w:val="0"/>
                <w:sz w:val="22"/>
                <w:szCs w:val="22"/>
              </w:rPr>
              <w:t xml:space="preserve"> via </w:t>
            </w:r>
            <w:r w:rsidR="00EA1660">
              <w:rPr>
                <w:rFonts w:asciiTheme="minorHAnsi" w:hAnsiTheme="minorHAnsi"/>
                <w:i w:val="0"/>
                <w:sz w:val="22"/>
                <w:szCs w:val="22"/>
              </w:rPr>
              <w:t>Internal Load Balancer</w:t>
            </w:r>
          </w:p>
        </w:tc>
        <w:tc>
          <w:tcPr>
            <w:tcW w:w="1401" w:type="dxa"/>
          </w:tcPr>
          <w:p w14:paraId="7ACCB417" w14:textId="22B63A22" w:rsidR="00D14581" w:rsidRDefault="00D14581"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HTTPS</w:t>
            </w:r>
          </w:p>
        </w:tc>
        <w:tc>
          <w:tcPr>
            <w:tcW w:w="4103" w:type="dxa"/>
          </w:tcPr>
          <w:p w14:paraId="1A25CDF2" w14:textId="27FD48CA" w:rsidR="00D14581" w:rsidRDefault="00347D88" w:rsidP="001D4645">
            <w:pPr>
              <w:pStyle w:val="Preface5"/>
              <w:numPr>
                <w:ilvl w:val="0"/>
                <w:numId w:val="0"/>
              </w:numPr>
              <w:rPr>
                <w:rFonts w:asciiTheme="minorHAnsi" w:hAnsiTheme="minorHAnsi"/>
                <w:i w:val="0"/>
                <w:sz w:val="22"/>
                <w:szCs w:val="22"/>
              </w:rPr>
            </w:pPr>
            <w:r>
              <w:rPr>
                <w:rFonts w:asciiTheme="minorHAnsi" w:hAnsiTheme="minorHAnsi"/>
                <w:i w:val="0"/>
                <w:sz w:val="22"/>
                <w:szCs w:val="22"/>
              </w:rPr>
              <w:t xml:space="preserve">OAuth, OpenID and other </w:t>
            </w:r>
            <w:r w:rsidR="00D14581">
              <w:rPr>
                <w:rFonts w:asciiTheme="minorHAnsi" w:hAnsiTheme="minorHAnsi"/>
                <w:i w:val="0"/>
                <w:sz w:val="22"/>
                <w:szCs w:val="22"/>
              </w:rPr>
              <w:t>endpoints as required in performing role of O</w:t>
            </w:r>
            <w:r w:rsidR="0072605C">
              <w:rPr>
                <w:rFonts w:asciiTheme="minorHAnsi" w:hAnsiTheme="minorHAnsi"/>
                <w:i w:val="0"/>
                <w:sz w:val="22"/>
                <w:szCs w:val="22"/>
              </w:rPr>
              <w:t xml:space="preserve">Auth client and resource server – this covers </w:t>
            </w:r>
            <w:r w:rsidR="00675D77">
              <w:rPr>
                <w:rFonts w:asciiTheme="minorHAnsi" w:hAnsiTheme="minorHAnsi"/>
                <w:i w:val="0"/>
                <w:sz w:val="22"/>
                <w:szCs w:val="22"/>
              </w:rPr>
              <w:t xml:space="preserve">token </w:t>
            </w:r>
            <w:r w:rsidR="0027777C">
              <w:rPr>
                <w:rFonts w:asciiTheme="minorHAnsi" w:hAnsiTheme="minorHAnsi"/>
                <w:i w:val="0"/>
                <w:sz w:val="22"/>
                <w:szCs w:val="22"/>
              </w:rPr>
              <w:t xml:space="preserve">introspection </w:t>
            </w:r>
            <w:r w:rsidR="0072605C">
              <w:rPr>
                <w:rFonts w:asciiTheme="minorHAnsi" w:hAnsiTheme="minorHAnsi"/>
                <w:i w:val="0"/>
                <w:sz w:val="22"/>
                <w:szCs w:val="22"/>
              </w:rPr>
              <w:t xml:space="preserve">communications where </w:t>
            </w:r>
            <w:proofErr w:type="spellStart"/>
            <w:r w:rsidR="001D4645">
              <w:rPr>
                <w:rFonts w:asciiTheme="minorHAnsi" w:hAnsiTheme="minorHAnsi"/>
                <w:i w:val="0"/>
                <w:sz w:val="22"/>
                <w:szCs w:val="22"/>
              </w:rPr>
              <w:t>Mulesoft</w:t>
            </w:r>
            <w:proofErr w:type="spellEnd"/>
            <w:r w:rsidR="001D4645">
              <w:rPr>
                <w:rFonts w:asciiTheme="minorHAnsi" w:hAnsiTheme="minorHAnsi"/>
                <w:i w:val="0"/>
                <w:sz w:val="22"/>
                <w:szCs w:val="22"/>
              </w:rPr>
              <w:t xml:space="preserve"> </w:t>
            </w:r>
            <w:r w:rsidR="0072605C">
              <w:rPr>
                <w:rFonts w:asciiTheme="minorHAnsi" w:hAnsiTheme="minorHAnsi"/>
                <w:i w:val="0"/>
                <w:sz w:val="22"/>
                <w:szCs w:val="22"/>
              </w:rPr>
              <w:t>speaks to a back-channel interface of PingFederate.</w:t>
            </w:r>
          </w:p>
        </w:tc>
      </w:tr>
      <w:tr w:rsidR="00D14581" w14:paraId="1AC199D2" w14:textId="77777777" w:rsidTr="001B4CA3">
        <w:trPr>
          <w:trHeight w:val="404"/>
        </w:trPr>
        <w:tc>
          <w:tcPr>
            <w:tcW w:w="475" w:type="dxa"/>
          </w:tcPr>
          <w:p w14:paraId="3C4F4AE0" w14:textId="5524D07F" w:rsidR="00D14581" w:rsidRDefault="004910DE"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8</w:t>
            </w:r>
          </w:p>
        </w:tc>
        <w:tc>
          <w:tcPr>
            <w:tcW w:w="1552" w:type="dxa"/>
          </w:tcPr>
          <w:p w14:paraId="48F83935" w14:textId="3929665E" w:rsidR="00D14581" w:rsidRDefault="004C0EE7" w:rsidP="00D14581">
            <w:pPr>
              <w:pStyle w:val="Preface5"/>
              <w:numPr>
                <w:ilvl w:val="0"/>
                <w:numId w:val="0"/>
              </w:numPr>
              <w:rPr>
                <w:rFonts w:asciiTheme="minorHAnsi" w:hAnsiTheme="minorHAnsi"/>
                <w:i w:val="0"/>
                <w:sz w:val="22"/>
                <w:szCs w:val="22"/>
              </w:rPr>
            </w:pPr>
            <w:proofErr w:type="spellStart"/>
            <w:r>
              <w:rPr>
                <w:rFonts w:asciiTheme="minorHAnsi" w:hAnsiTheme="minorHAnsi"/>
                <w:i w:val="0"/>
                <w:sz w:val="22"/>
                <w:szCs w:val="22"/>
              </w:rPr>
              <w:t>Mulesoft</w:t>
            </w:r>
            <w:proofErr w:type="spellEnd"/>
            <w:r>
              <w:rPr>
                <w:rFonts w:asciiTheme="minorHAnsi" w:hAnsiTheme="minorHAnsi"/>
                <w:i w:val="0"/>
                <w:sz w:val="22"/>
                <w:szCs w:val="22"/>
              </w:rPr>
              <w:t xml:space="preserve"> API Gateway</w:t>
            </w:r>
          </w:p>
        </w:tc>
        <w:tc>
          <w:tcPr>
            <w:tcW w:w="2103" w:type="dxa"/>
          </w:tcPr>
          <w:p w14:paraId="75B78B2E" w14:textId="6C7FB91B" w:rsidR="00D14581" w:rsidRDefault="00477520"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Resource Server Load Balancer</w:t>
            </w:r>
          </w:p>
        </w:tc>
        <w:tc>
          <w:tcPr>
            <w:tcW w:w="1401" w:type="dxa"/>
          </w:tcPr>
          <w:p w14:paraId="1D635741" w14:textId="5A894B37" w:rsidR="00D14581" w:rsidRDefault="00184D93"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HTTPS</w:t>
            </w:r>
          </w:p>
        </w:tc>
        <w:tc>
          <w:tcPr>
            <w:tcW w:w="4103" w:type="dxa"/>
          </w:tcPr>
          <w:p w14:paraId="07170FB0" w14:textId="7C36C7C1" w:rsidR="00D14581" w:rsidRDefault="004C0EE7" w:rsidP="00D14581">
            <w:pPr>
              <w:pStyle w:val="Preface5"/>
              <w:numPr>
                <w:ilvl w:val="0"/>
                <w:numId w:val="0"/>
              </w:numPr>
              <w:rPr>
                <w:rFonts w:asciiTheme="minorHAnsi" w:hAnsiTheme="minorHAnsi"/>
                <w:i w:val="0"/>
                <w:sz w:val="22"/>
                <w:szCs w:val="22"/>
              </w:rPr>
            </w:pPr>
            <w:proofErr w:type="spellStart"/>
            <w:r>
              <w:rPr>
                <w:rFonts w:asciiTheme="minorHAnsi" w:hAnsiTheme="minorHAnsi"/>
                <w:i w:val="0"/>
                <w:sz w:val="22"/>
                <w:szCs w:val="22"/>
              </w:rPr>
              <w:t>Mulesoft</w:t>
            </w:r>
            <w:proofErr w:type="spellEnd"/>
            <w:r>
              <w:rPr>
                <w:rFonts w:asciiTheme="minorHAnsi" w:hAnsiTheme="minorHAnsi"/>
                <w:i w:val="0"/>
                <w:sz w:val="22"/>
                <w:szCs w:val="22"/>
              </w:rPr>
              <w:t xml:space="preserve"> </w:t>
            </w:r>
            <w:r w:rsidR="00184D93">
              <w:rPr>
                <w:rFonts w:asciiTheme="minorHAnsi" w:hAnsiTheme="minorHAnsi"/>
                <w:i w:val="0"/>
                <w:sz w:val="22"/>
                <w:szCs w:val="22"/>
              </w:rPr>
              <w:t>will act as a reverse proxy for all incoming requests and when satisfied that IAM policies have been enforced, permit access to the resource server and initiate a new TLS connect</w:t>
            </w:r>
            <w:r w:rsidR="000A742B">
              <w:rPr>
                <w:rFonts w:asciiTheme="minorHAnsi" w:hAnsiTheme="minorHAnsi"/>
                <w:i w:val="0"/>
                <w:sz w:val="22"/>
                <w:szCs w:val="22"/>
              </w:rPr>
              <w:t>ion</w:t>
            </w:r>
            <w:r w:rsidR="00184D93">
              <w:rPr>
                <w:rFonts w:asciiTheme="minorHAnsi" w:hAnsiTheme="minorHAnsi"/>
                <w:i w:val="0"/>
                <w:sz w:val="22"/>
                <w:szCs w:val="22"/>
              </w:rPr>
              <w:t xml:space="preserve"> to the resource server</w:t>
            </w:r>
            <w:r w:rsidR="00477520">
              <w:rPr>
                <w:rFonts w:asciiTheme="minorHAnsi" w:hAnsiTheme="minorHAnsi"/>
                <w:i w:val="0"/>
                <w:sz w:val="22"/>
                <w:szCs w:val="22"/>
              </w:rPr>
              <w:t xml:space="preserve"> load balancer</w:t>
            </w:r>
          </w:p>
        </w:tc>
      </w:tr>
      <w:tr w:rsidR="00477520" w14:paraId="39EE3BA4" w14:textId="77777777" w:rsidTr="001B4CA3">
        <w:trPr>
          <w:trHeight w:val="404"/>
        </w:trPr>
        <w:tc>
          <w:tcPr>
            <w:tcW w:w="475" w:type="dxa"/>
          </w:tcPr>
          <w:p w14:paraId="45B10950" w14:textId="231DCDEB" w:rsidR="00477520" w:rsidRDefault="004910DE"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9</w:t>
            </w:r>
          </w:p>
        </w:tc>
        <w:tc>
          <w:tcPr>
            <w:tcW w:w="1552" w:type="dxa"/>
          </w:tcPr>
          <w:p w14:paraId="33BF12D6" w14:textId="5465A65D" w:rsidR="00477520" w:rsidRDefault="00477520"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Resource Server Load Balancer</w:t>
            </w:r>
          </w:p>
        </w:tc>
        <w:tc>
          <w:tcPr>
            <w:tcW w:w="2103" w:type="dxa"/>
          </w:tcPr>
          <w:p w14:paraId="44426E3D" w14:textId="2479A277" w:rsidR="00477520" w:rsidRDefault="004C0EE7"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API</w:t>
            </w:r>
            <w:r w:rsidR="00477520">
              <w:rPr>
                <w:rFonts w:asciiTheme="minorHAnsi" w:hAnsiTheme="minorHAnsi"/>
                <w:i w:val="0"/>
                <w:sz w:val="22"/>
                <w:szCs w:val="22"/>
              </w:rPr>
              <w:t xml:space="preserve"> Resource Server</w:t>
            </w:r>
          </w:p>
        </w:tc>
        <w:tc>
          <w:tcPr>
            <w:tcW w:w="1401" w:type="dxa"/>
          </w:tcPr>
          <w:p w14:paraId="438BF37A" w14:textId="6D2D935B" w:rsidR="00477520" w:rsidRDefault="00477520"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HTTPS</w:t>
            </w:r>
          </w:p>
        </w:tc>
        <w:tc>
          <w:tcPr>
            <w:tcW w:w="4103" w:type="dxa"/>
          </w:tcPr>
          <w:p w14:paraId="6B085693" w14:textId="33028C25" w:rsidR="00477520" w:rsidRDefault="00477520" w:rsidP="004C0EE7">
            <w:pPr>
              <w:pStyle w:val="Preface5"/>
              <w:numPr>
                <w:ilvl w:val="0"/>
                <w:numId w:val="0"/>
              </w:numPr>
              <w:rPr>
                <w:rFonts w:asciiTheme="minorHAnsi" w:hAnsiTheme="minorHAnsi"/>
                <w:i w:val="0"/>
                <w:sz w:val="22"/>
                <w:szCs w:val="22"/>
              </w:rPr>
            </w:pPr>
            <w:r>
              <w:rPr>
                <w:rFonts w:asciiTheme="minorHAnsi" w:hAnsiTheme="minorHAnsi"/>
                <w:i w:val="0"/>
                <w:sz w:val="22"/>
                <w:szCs w:val="22"/>
              </w:rPr>
              <w:t xml:space="preserve">The Resource Server load balancer will distribute incoming requests from </w:t>
            </w:r>
            <w:proofErr w:type="spellStart"/>
            <w:r w:rsidR="004C0EE7">
              <w:rPr>
                <w:rFonts w:asciiTheme="minorHAnsi" w:hAnsiTheme="minorHAnsi"/>
                <w:i w:val="0"/>
                <w:sz w:val="22"/>
                <w:szCs w:val="22"/>
              </w:rPr>
              <w:t>Mulesoft</w:t>
            </w:r>
            <w:proofErr w:type="spellEnd"/>
            <w:r w:rsidR="004C0EE7">
              <w:rPr>
                <w:rFonts w:asciiTheme="minorHAnsi" w:hAnsiTheme="minorHAnsi"/>
                <w:i w:val="0"/>
                <w:sz w:val="22"/>
                <w:szCs w:val="22"/>
              </w:rPr>
              <w:t xml:space="preserve"> </w:t>
            </w:r>
            <w:r>
              <w:rPr>
                <w:rFonts w:asciiTheme="minorHAnsi" w:hAnsiTheme="minorHAnsi"/>
                <w:i w:val="0"/>
                <w:sz w:val="22"/>
                <w:szCs w:val="22"/>
              </w:rPr>
              <w:t xml:space="preserve">across the </w:t>
            </w:r>
            <w:r w:rsidR="004C0EE7">
              <w:rPr>
                <w:rFonts w:asciiTheme="minorHAnsi" w:hAnsiTheme="minorHAnsi"/>
                <w:i w:val="0"/>
                <w:sz w:val="22"/>
                <w:szCs w:val="22"/>
              </w:rPr>
              <w:t xml:space="preserve">API </w:t>
            </w:r>
            <w:r>
              <w:rPr>
                <w:rFonts w:asciiTheme="minorHAnsi" w:hAnsiTheme="minorHAnsi"/>
                <w:i w:val="0"/>
                <w:sz w:val="22"/>
                <w:szCs w:val="22"/>
              </w:rPr>
              <w:t>resource servers</w:t>
            </w:r>
          </w:p>
        </w:tc>
      </w:tr>
      <w:tr w:rsidR="001B4CA3" w14:paraId="198756A4" w14:textId="77777777" w:rsidTr="001B4CA3">
        <w:trPr>
          <w:trHeight w:val="404"/>
        </w:trPr>
        <w:tc>
          <w:tcPr>
            <w:tcW w:w="475" w:type="dxa"/>
          </w:tcPr>
          <w:p w14:paraId="051E215F" w14:textId="216EA6B5" w:rsidR="001B4CA3" w:rsidRDefault="001B4CA3"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10</w:t>
            </w:r>
          </w:p>
        </w:tc>
        <w:tc>
          <w:tcPr>
            <w:tcW w:w="1552" w:type="dxa"/>
          </w:tcPr>
          <w:p w14:paraId="6FF2DBD4" w14:textId="3490BAE1" w:rsidR="001B4CA3" w:rsidRDefault="001B4CA3"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PingFederate Admin nodes</w:t>
            </w:r>
          </w:p>
        </w:tc>
        <w:tc>
          <w:tcPr>
            <w:tcW w:w="2103" w:type="dxa"/>
          </w:tcPr>
          <w:p w14:paraId="52E83532" w14:textId="2F5E1DCF" w:rsidR="001B4CA3" w:rsidRDefault="001B4CA3"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PingFederate runtimes</w:t>
            </w:r>
          </w:p>
        </w:tc>
        <w:tc>
          <w:tcPr>
            <w:tcW w:w="1401" w:type="dxa"/>
          </w:tcPr>
          <w:p w14:paraId="314DAFA2" w14:textId="48AA6065" w:rsidR="001B4CA3" w:rsidRDefault="001B4CA3"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 xml:space="preserve">Ping internal cluster </w:t>
            </w:r>
            <w:proofErr w:type="spellStart"/>
            <w:r>
              <w:rPr>
                <w:rFonts w:asciiTheme="minorHAnsi" w:hAnsiTheme="minorHAnsi"/>
                <w:i w:val="0"/>
                <w:sz w:val="22"/>
                <w:szCs w:val="22"/>
              </w:rPr>
              <w:t>comms</w:t>
            </w:r>
            <w:proofErr w:type="spellEnd"/>
          </w:p>
        </w:tc>
        <w:tc>
          <w:tcPr>
            <w:tcW w:w="4103" w:type="dxa"/>
          </w:tcPr>
          <w:p w14:paraId="0C57A5FB" w14:textId="4B40E67F" w:rsidR="001B4CA3" w:rsidRDefault="001B4CA3" w:rsidP="00477520">
            <w:pPr>
              <w:pStyle w:val="Preface5"/>
              <w:numPr>
                <w:ilvl w:val="0"/>
                <w:numId w:val="0"/>
              </w:numPr>
              <w:rPr>
                <w:rFonts w:asciiTheme="minorHAnsi" w:hAnsiTheme="minorHAnsi"/>
                <w:i w:val="0"/>
                <w:sz w:val="22"/>
                <w:szCs w:val="22"/>
              </w:rPr>
            </w:pPr>
            <w:r>
              <w:rPr>
                <w:rFonts w:asciiTheme="minorHAnsi" w:hAnsiTheme="minorHAnsi"/>
                <w:i w:val="0"/>
                <w:sz w:val="22"/>
                <w:szCs w:val="22"/>
              </w:rPr>
              <w:t>PingFederate Admin nodes push out changes to the all PingFederate runtime nodes.</w:t>
            </w:r>
          </w:p>
        </w:tc>
      </w:tr>
      <w:tr w:rsidR="001B4CA3" w14:paraId="4B63B1B8" w14:textId="77777777" w:rsidTr="001B4CA3">
        <w:trPr>
          <w:trHeight w:val="404"/>
        </w:trPr>
        <w:tc>
          <w:tcPr>
            <w:tcW w:w="475" w:type="dxa"/>
          </w:tcPr>
          <w:p w14:paraId="472CF63E" w14:textId="30AEB3AB" w:rsidR="001B4CA3" w:rsidRDefault="001B4CA3"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11</w:t>
            </w:r>
          </w:p>
        </w:tc>
        <w:tc>
          <w:tcPr>
            <w:tcW w:w="1552" w:type="dxa"/>
          </w:tcPr>
          <w:p w14:paraId="22EF812A" w14:textId="4A9F1F1D" w:rsidR="001B4CA3" w:rsidRDefault="001B4CA3"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PingFederate runtime nodes</w:t>
            </w:r>
          </w:p>
        </w:tc>
        <w:tc>
          <w:tcPr>
            <w:tcW w:w="2103" w:type="dxa"/>
          </w:tcPr>
          <w:p w14:paraId="593AFD86" w14:textId="2F92F5CF" w:rsidR="001B4CA3" w:rsidRDefault="001B4CA3" w:rsidP="00D14581">
            <w:pPr>
              <w:pStyle w:val="Preface5"/>
              <w:numPr>
                <w:ilvl w:val="0"/>
                <w:numId w:val="0"/>
              </w:numPr>
              <w:rPr>
                <w:rFonts w:asciiTheme="minorHAnsi" w:hAnsiTheme="minorHAnsi"/>
                <w:i w:val="0"/>
                <w:sz w:val="22"/>
                <w:szCs w:val="22"/>
              </w:rPr>
            </w:pPr>
            <w:r>
              <w:rPr>
                <w:rFonts w:asciiTheme="minorHAnsi" w:hAnsiTheme="minorHAnsi"/>
                <w:i w:val="0"/>
                <w:sz w:val="22"/>
                <w:szCs w:val="22"/>
              </w:rPr>
              <w:t>PingFederate runtime nodes</w:t>
            </w:r>
          </w:p>
        </w:tc>
        <w:tc>
          <w:tcPr>
            <w:tcW w:w="1401" w:type="dxa"/>
          </w:tcPr>
          <w:p w14:paraId="471CF2A5" w14:textId="1CC6E612" w:rsidR="001B4CA3" w:rsidRDefault="001B4CA3"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 xml:space="preserve">Ping internal cluster </w:t>
            </w:r>
            <w:proofErr w:type="spellStart"/>
            <w:r>
              <w:rPr>
                <w:rFonts w:asciiTheme="minorHAnsi" w:hAnsiTheme="minorHAnsi"/>
                <w:i w:val="0"/>
                <w:sz w:val="22"/>
                <w:szCs w:val="22"/>
              </w:rPr>
              <w:t>comms</w:t>
            </w:r>
            <w:proofErr w:type="spellEnd"/>
          </w:p>
        </w:tc>
        <w:tc>
          <w:tcPr>
            <w:tcW w:w="4103" w:type="dxa"/>
          </w:tcPr>
          <w:p w14:paraId="3C956C2C" w14:textId="47739911" w:rsidR="001B4CA3" w:rsidRDefault="001B4CA3" w:rsidP="00937AC5">
            <w:pPr>
              <w:pStyle w:val="Preface5"/>
              <w:numPr>
                <w:ilvl w:val="0"/>
                <w:numId w:val="0"/>
              </w:numPr>
              <w:rPr>
                <w:rFonts w:asciiTheme="minorHAnsi" w:hAnsiTheme="minorHAnsi"/>
                <w:i w:val="0"/>
                <w:sz w:val="22"/>
                <w:szCs w:val="22"/>
              </w:rPr>
            </w:pPr>
            <w:r>
              <w:rPr>
                <w:rFonts w:asciiTheme="minorHAnsi" w:hAnsiTheme="minorHAnsi"/>
                <w:i w:val="0"/>
                <w:sz w:val="22"/>
                <w:szCs w:val="22"/>
              </w:rPr>
              <w:t>Each runtime nodes sends and receives from each other node in the cluster.</w:t>
            </w:r>
          </w:p>
        </w:tc>
      </w:tr>
      <w:tr w:rsidR="001B4CA3" w14:paraId="535ADC95" w14:textId="77777777" w:rsidTr="001B4CA3">
        <w:trPr>
          <w:trHeight w:val="404"/>
        </w:trPr>
        <w:tc>
          <w:tcPr>
            <w:tcW w:w="475" w:type="dxa"/>
          </w:tcPr>
          <w:p w14:paraId="62413DE5" w14:textId="4F322B4D" w:rsidR="001B4CA3" w:rsidRDefault="001B4CA3"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16</w:t>
            </w:r>
          </w:p>
        </w:tc>
        <w:tc>
          <w:tcPr>
            <w:tcW w:w="1552" w:type="dxa"/>
          </w:tcPr>
          <w:p w14:paraId="7BF05321" w14:textId="066D022B" w:rsidR="001B4CA3" w:rsidRDefault="001B4CA3" w:rsidP="00515409">
            <w:pPr>
              <w:pStyle w:val="Preface5"/>
              <w:numPr>
                <w:ilvl w:val="0"/>
                <w:numId w:val="0"/>
              </w:numPr>
              <w:rPr>
                <w:rFonts w:asciiTheme="minorHAnsi" w:hAnsiTheme="minorHAnsi"/>
                <w:i w:val="0"/>
                <w:sz w:val="22"/>
                <w:szCs w:val="22"/>
              </w:rPr>
            </w:pPr>
            <w:r>
              <w:rPr>
                <w:rFonts w:asciiTheme="minorHAnsi" w:hAnsiTheme="minorHAnsi"/>
                <w:i w:val="0"/>
                <w:sz w:val="22"/>
                <w:szCs w:val="22"/>
              </w:rPr>
              <w:t>PingFederate Admin and Runtime nodes</w:t>
            </w:r>
          </w:p>
        </w:tc>
        <w:tc>
          <w:tcPr>
            <w:tcW w:w="2103" w:type="dxa"/>
          </w:tcPr>
          <w:p w14:paraId="4DB20A21" w14:textId="09B0BAFF" w:rsidR="001B4CA3" w:rsidRDefault="001B4CA3" w:rsidP="000C2D78">
            <w:pPr>
              <w:pStyle w:val="Preface5"/>
              <w:numPr>
                <w:ilvl w:val="0"/>
                <w:numId w:val="0"/>
              </w:numPr>
              <w:rPr>
                <w:rFonts w:asciiTheme="minorHAnsi" w:hAnsiTheme="minorHAnsi"/>
                <w:i w:val="0"/>
                <w:sz w:val="22"/>
                <w:szCs w:val="22"/>
              </w:rPr>
            </w:pPr>
            <w:proofErr w:type="spellStart"/>
            <w:r>
              <w:rPr>
                <w:rFonts w:asciiTheme="minorHAnsi" w:hAnsiTheme="minorHAnsi"/>
                <w:i w:val="0"/>
                <w:sz w:val="22"/>
                <w:szCs w:val="22"/>
              </w:rPr>
              <w:t>PingDirectory</w:t>
            </w:r>
            <w:proofErr w:type="spellEnd"/>
          </w:p>
        </w:tc>
        <w:tc>
          <w:tcPr>
            <w:tcW w:w="1401" w:type="dxa"/>
          </w:tcPr>
          <w:p w14:paraId="423B789E" w14:textId="677429CA" w:rsidR="001B4CA3" w:rsidRDefault="001B4CA3" w:rsidP="00D14581">
            <w:pPr>
              <w:pStyle w:val="Preface5"/>
              <w:numPr>
                <w:ilvl w:val="0"/>
                <w:numId w:val="0"/>
              </w:numPr>
              <w:jc w:val="center"/>
              <w:rPr>
                <w:rFonts w:asciiTheme="minorHAnsi" w:hAnsiTheme="minorHAnsi"/>
                <w:i w:val="0"/>
                <w:sz w:val="22"/>
                <w:szCs w:val="22"/>
              </w:rPr>
            </w:pPr>
            <w:r>
              <w:rPr>
                <w:rFonts w:asciiTheme="minorHAnsi" w:hAnsiTheme="minorHAnsi"/>
                <w:i w:val="0"/>
                <w:sz w:val="22"/>
                <w:szCs w:val="22"/>
              </w:rPr>
              <w:t>LDAPS Port 636</w:t>
            </w:r>
          </w:p>
        </w:tc>
        <w:tc>
          <w:tcPr>
            <w:tcW w:w="4103" w:type="dxa"/>
          </w:tcPr>
          <w:p w14:paraId="7E8F1D10" w14:textId="6E158BCA" w:rsidR="001B4CA3" w:rsidRPr="000D6A7B" w:rsidRDefault="001B4CA3" w:rsidP="001B4CA3">
            <w:pPr>
              <w:pStyle w:val="Preface5"/>
              <w:numPr>
                <w:ilvl w:val="0"/>
                <w:numId w:val="0"/>
              </w:numPr>
              <w:rPr>
                <w:rFonts w:asciiTheme="minorHAnsi" w:hAnsiTheme="minorHAnsi"/>
                <w:i w:val="0"/>
                <w:sz w:val="22"/>
                <w:szCs w:val="22"/>
              </w:rPr>
            </w:pPr>
            <w:r>
              <w:rPr>
                <w:rFonts w:asciiTheme="minorHAnsi" w:hAnsiTheme="minorHAnsi"/>
                <w:i w:val="0"/>
                <w:sz w:val="22"/>
                <w:szCs w:val="22"/>
              </w:rPr>
              <w:t xml:space="preserve">PingFederate will connect to a LDAPv3 data store for OAuth client </w:t>
            </w:r>
            <w:proofErr w:type="spellStart"/>
            <w:r>
              <w:rPr>
                <w:rFonts w:asciiTheme="minorHAnsi" w:hAnsiTheme="minorHAnsi"/>
                <w:i w:val="0"/>
                <w:sz w:val="22"/>
                <w:szCs w:val="22"/>
              </w:rPr>
              <w:t>config</w:t>
            </w:r>
            <w:proofErr w:type="spellEnd"/>
            <w:r>
              <w:rPr>
                <w:rFonts w:asciiTheme="minorHAnsi" w:hAnsiTheme="minorHAnsi"/>
                <w:i w:val="0"/>
                <w:sz w:val="22"/>
                <w:szCs w:val="22"/>
              </w:rPr>
              <w:t xml:space="preserve"> and persistent grants.</w:t>
            </w:r>
          </w:p>
        </w:tc>
      </w:tr>
    </w:tbl>
    <w:p w14:paraId="3AEF717D" w14:textId="72D1891F" w:rsidR="00BD5244" w:rsidRDefault="00BD5244" w:rsidP="00BF4229">
      <w:pPr>
        <w:pStyle w:val="Heading2"/>
        <w:rPr>
          <w:sz w:val="22"/>
          <w:szCs w:val="22"/>
        </w:rPr>
      </w:pPr>
      <w:bookmarkStart w:id="329" w:name="_Toc502910678"/>
      <w:r>
        <w:rPr>
          <w:sz w:val="22"/>
          <w:szCs w:val="22"/>
        </w:rPr>
        <w:lastRenderedPageBreak/>
        <w:t xml:space="preserve">Ports </w:t>
      </w:r>
      <w:r w:rsidR="008D4A52">
        <w:rPr>
          <w:sz w:val="22"/>
          <w:szCs w:val="22"/>
        </w:rPr>
        <w:t>&amp; Protocols</w:t>
      </w:r>
      <w:bookmarkEnd w:id="329"/>
    </w:p>
    <w:p w14:paraId="3CD15AD7" w14:textId="6F7E7B74" w:rsidR="008D4A52" w:rsidRDefault="008D4A52" w:rsidP="008D4A52">
      <w:pPr>
        <w:ind w:left="720"/>
        <w:rPr>
          <w:rFonts w:ascii="Calibri" w:hAnsi="Calibri"/>
          <w:sz w:val="22"/>
          <w:szCs w:val="22"/>
        </w:rPr>
      </w:pPr>
      <w:r w:rsidRPr="008D4A52">
        <w:rPr>
          <w:rFonts w:ascii="Calibri" w:hAnsi="Calibri"/>
          <w:sz w:val="22"/>
          <w:szCs w:val="22"/>
        </w:rPr>
        <w:t>The following table summarizes the ports and protocols that PingFederate</w:t>
      </w:r>
      <w:r>
        <w:rPr>
          <w:rFonts w:ascii="Calibri" w:hAnsi="Calibri"/>
          <w:sz w:val="22"/>
          <w:szCs w:val="22"/>
        </w:rPr>
        <w:t xml:space="preserve"> </w:t>
      </w:r>
      <w:r w:rsidRPr="008D4A52">
        <w:rPr>
          <w:rFonts w:ascii="Calibri" w:hAnsi="Calibri"/>
          <w:sz w:val="22"/>
          <w:szCs w:val="22"/>
        </w:rPr>
        <w:t>uses to communicate with external</w:t>
      </w:r>
      <w:r>
        <w:rPr>
          <w:rFonts w:ascii="Calibri" w:hAnsi="Calibri"/>
          <w:sz w:val="22"/>
          <w:szCs w:val="22"/>
        </w:rPr>
        <w:t xml:space="preserve"> </w:t>
      </w:r>
      <w:r w:rsidRPr="008D4A52">
        <w:rPr>
          <w:rFonts w:ascii="Calibri" w:hAnsi="Calibri"/>
          <w:sz w:val="22"/>
          <w:szCs w:val="22"/>
        </w:rPr>
        <w:t>components</w:t>
      </w:r>
      <w:r>
        <w:rPr>
          <w:rFonts w:ascii="Calibri" w:hAnsi="Calibri"/>
          <w:sz w:val="22"/>
          <w:szCs w:val="22"/>
        </w:rPr>
        <w:t xml:space="preserve">. </w:t>
      </w:r>
      <w:r w:rsidRPr="008D4A52">
        <w:rPr>
          <w:rFonts w:ascii="Calibri" w:hAnsi="Calibri"/>
          <w:sz w:val="22"/>
          <w:szCs w:val="22"/>
        </w:rPr>
        <w:t>Note: Direction refers to the direction of the initial requests relative to PingFederate. Inbound refers</w:t>
      </w:r>
      <w:r>
        <w:rPr>
          <w:rFonts w:ascii="Calibri" w:hAnsi="Calibri"/>
          <w:sz w:val="22"/>
          <w:szCs w:val="22"/>
        </w:rPr>
        <w:t xml:space="preserve"> </w:t>
      </w:r>
      <w:r w:rsidRPr="008D4A52">
        <w:rPr>
          <w:rFonts w:ascii="Calibri" w:hAnsi="Calibri"/>
          <w:sz w:val="22"/>
          <w:szCs w:val="22"/>
        </w:rPr>
        <w:t>to requests received by PingFederate from external components. Outbound refers to requests sent by</w:t>
      </w:r>
      <w:r>
        <w:rPr>
          <w:rFonts w:ascii="Calibri" w:hAnsi="Calibri"/>
          <w:sz w:val="22"/>
          <w:szCs w:val="22"/>
        </w:rPr>
        <w:t xml:space="preserve"> </w:t>
      </w:r>
      <w:r w:rsidRPr="008D4A52">
        <w:rPr>
          <w:rFonts w:ascii="Calibri" w:hAnsi="Calibri"/>
          <w:sz w:val="22"/>
          <w:szCs w:val="22"/>
        </w:rPr>
        <w:t>PingFederate to external components.</w:t>
      </w:r>
    </w:p>
    <w:p w14:paraId="62530846" w14:textId="77777777" w:rsidR="008D4A52" w:rsidRDefault="008D4A52" w:rsidP="008D4A52">
      <w:pPr>
        <w:ind w:left="720"/>
        <w:rPr>
          <w:rFonts w:ascii="Calibri" w:hAnsi="Calibri"/>
          <w:sz w:val="22"/>
          <w:szCs w:val="22"/>
        </w:rPr>
      </w:pPr>
    </w:p>
    <w:tbl>
      <w:tblPr>
        <w:tblStyle w:val="TableGrid"/>
        <w:tblW w:w="10890" w:type="dxa"/>
        <w:tblInd w:w="-12" w:type="dxa"/>
        <w:tblLook w:val="04A0" w:firstRow="1" w:lastRow="0" w:firstColumn="1" w:lastColumn="0" w:noHBand="0" w:noVBand="1"/>
      </w:tblPr>
      <w:tblGrid>
        <w:gridCol w:w="476"/>
        <w:gridCol w:w="1812"/>
        <w:gridCol w:w="1373"/>
        <w:gridCol w:w="2425"/>
        <w:gridCol w:w="2419"/>
        <w:gridCol w:w="2385"/>
      </w:tblGrid>
      <w:tr w:rsidR="00CC3D2B" w14:paraId="32E8F14D" w14:textId="7CF4CAAD" w:rsidTr="006D62C4">
        <w:tc>
          <w:tcPr>
            <w:tcW w:w="477" w:type="dxa"/>
            <w:shd w:val="clear" w:color="auto" w:fill="AEAAAA" w:themeFill="background2" w:themeFillShade="BF"/>
          </w:tcPr>
          <w:p w14:paraId="1F7B1FB8" w14:textId="77777777" w:rsidR="00D24152" w:rsidRDefault="00D24152" w:rsidP="00D24152">
            <w:pPr>
              <w:rPr>
                <w:rFonts w:asciiTheme="minorHAnsi" w:hAnsiTheme="minorHAnsi"/>
                <w:sz w:val="22"/>
                <w:szCs w:val="22"/>
              </w:rPr>
            </w:pPr>
            <w:r>
              <w:rPr>
                <w:rFonts w:asciiTheme="minorHAnsi" w:hAnsiTheme="minorHAnsi"/>
                <w:sz w:val="22"/>
                <w:szCs w:val="22"/>
              </w:rPr>
              <w:t>No</w:t>
            </w:r>
          </w:p>
        </w:tc>
        <w:tc>
          <w:tcPr>
            <w:tcW w:w="1527" w:type="dxa"/>
            <w:shd w:val="clear" w:color="auto" w:fill="AEAAAA" w:themeFill="background2" w:themeFillShade="BF"/>
          </w:tcPr>
          <w:p w14:paraId="517C8BF1" w14:textId="1D49B0D3" w:rsidR="00D24152" w:rsidRDefault="00D24152" w:rsidP="00D24152">
            <w:pPr>
              <w:rPr>
                <w:rFonts w:asciiTheme="minorHAnsi" w:hAnsiTheme="minorHAnsi"/>
                <w:sz w:val="22"/>
                <w:szCs w:val="22"/>
              </w:rPr>
            </w:pPr>
            <w:r>
              <w:rPr>
                <w:rFonts w:asciiTheme="minorHAnsi" w:hAnsiTheme="minorHAnsi"/>
                <w:sz w:val="22"/>
                <w:szCs w:val="22"/>
              </w:rPr>
              <w:t>Service</w:t>
            </w:r>
          </w:p>
        </w:tc>
        <w:tc>
          <w:tcPr>
            <w:tcW w:w="1506" w:type="dxa"/>
            <w:shd w:val="clear" w:color="auto" w:fill="AEAAAA" w:themeFill="background2" w:themeFillShade="BF"/>
          </w:tcPr>
          <w:p w14:paraId="70133E80" w14:textId="77777777" w:rsidR="00D24152" w:rsidRDefault="00D24152" w:rsidP="00D24152">
            <w:pPr>
              <w:rPr>
                <w:rFonts w:asciiTheme="minorHAnsi" w:hAnsiTheme="minorHAnsi"/>
                <w:sz w:val="22"/>
                <w:szCs w:val="22"/>
              </w:rPr>
            </w:pPr>
            <w:r>
              <w:rPr>
                <w:rFonts w:asciiTheme="minorHAnsi" w:hAnsiTheme="minorHAnsi"/>
                <w:sz w:val="22"/>
                <w:szCs w:val="22"/>
              </w:rPr>
              <w:t xml:space="preserve">Protocol, Direction, </w:t>
            </w:r>
          </w:p>
          <w:p w14:paraId="32117BF0" w14:textId="2D51B454" w:rsidR="00D24152" w:rsidRDefault="00D24152" w:rsidP="00D24152">
            <w:pPr>
              <w:rPr>
                <w:rFonts w:asciiTheme="minorHAnsi" w:hAnsiTheme="minorHAnsi"/>
                <w:sz w:val="22"/>
                <w:szCs w:val="22"/>
              </w:rPr>
            </w:pPr>
            <w:r>
              <w:rPr>
                <w:rFonts w:asciiTheme="minorHAnsi" w:hAnsiTheme="minorHAnsi"/>
                <w:sz w:val="22"/>
                <w:szCs w:val="22"/>
              </w:rPr>
              <w:t>Transport, Default Port</w:t>
            </w:r>
          </w:p>
        </w:tc>
        <w:tc>
          <w:tcPr>
            <w:tcW w:w="2970" w:type="dxa"/>
            <w:shd w:val="clear" w:color="auto" w:fill="AEAAAA" w:themeFill="background2" w:themeFillShade="BF"/>
          </w:tcPr>
          <w:p w14:paraId="63CC626E" w14:textId="6C56007D" w:rsidR="00D24152" w:rsidRDefault="00D24152" w:rsidP="00D24152">
            <w:pPr>
              <w:rPr>
                <w:rFonts w:asciiTheme="minorHAnsi" w:hAnsiTheme="minorHAnsi"/>
                <w:sz w:val="22"/>
                <w:szCs w:val="22"/>
              </w:rPr>
            </w:pPr>
            <w:r>
              <w:rPr>
                <w:rFonts w:asciiTheme="minorHAnsi" w:hAnsiTheme="minorHAnsi"/>
                <w:sz w:val="22"/>
                <w:szCs w:val="22"/>
              </w:rPr>
              <w:t>Source</w:t>
            </w:r>
          </w:p>
        </w:tc>
        <w:tc>
          <w:tcPr>
            <w:tcW w:w="1608" w:type="dxa"/>
            <w:shd w:val="clear" w:color="auto" w:fill="AEAAAA" w:themeFill="background2" w:themeFillShade="BF"/>
          </w:tcPr>
          <w:p w14:paraId="0DFE9D49" w14:textId="3A5DA5E2" w:rsidR="00D24152" w:rsidRDefault="00D24152" w:rsidP="00D24152">
            <w:pPr>
              <w:rPr>
                <w:rFonts w:asciiTheme="minorHAnsi" w:hAnsiTheme="minorHAnsi"/>
                <w:sz w:val="22"/>
                <w:szCs w:val="22"/>
              </w:rPr>
            </w:pPr>
            <w:r>
              <w:rPr>
                <w:rFonts w:asciiTheme="minorHAnsi" w:hAnsiTheme="minorHAnsi"/>
                <w:sz w:val="22"/>
                <w:szCs w:val="22"/>
              </w:rPr>
              <w:t>Destination</w:t>
            </w:r>
          </w:p>
        </w:tc>
        <w:tc>
          <w:tcPr>
            <w:tcW w:w="2802" w:type="dxa"/>
            <w:shd w:val="clear" w:color="auto" w:fill="AEAAAA" w:themeFill="background2" w:themeFillShade="BF"/>
          </w:tcPr>
          <w:p w14:paraId="56105977" w14:textId="35B1AD4A" w:rsidR="00D24152" w:rsidRDefault="00D24152" w:rsidP="00D24152">
            <w:pPr>
              <w:rPr>
                <w:rFonts w:asciiTheme="minorHAnsi" w:hAnsiTheme="minorHAnsi"/>
                <w:sz w:val="22"/>
                <w:szCs w:val="22"/>
              </w:rPr>
            </w:pPr>
            <w:r>
              <w:rPr>
                <w:rFonts w:asciiTheme="minorHAnsi" w:hAnsiTheme="minorHAnsi"/>
                <w:sz w:val="22"/>
                <w:szCs w:val="22"/>
              </w:rPr>
              <w:t>Description</w:t>
            </w:r>
          </w:p>
        </w:tc>
      </w:tr>
      <w:tr w:rsidR="00CC3D2B" w14:paraId="416FBBEB" w14:textId="4C450591" w:rsidTr="006D62C4">
        <w:trPr>
          <w:trHeight w:val="521"/>
        </w:trPr>
        <w:tc>
          <w:tcPr>
            <w:tcW w:w="477" w:type="dxa"/>
            <w:vAlign w:val="center"/>
          </w:tcPr>
          <w:p w14:paraId="2D7DDA8F" w14:textId="77777777" w:rsidR="00D24152" w:rsidRDefault="00D24152" w:rsidP="00D24152">
            <w:pPr>
              <w:jc w:val="center"/>
              <w:rPr>
                <w:rFonts w:asciiTheme="minorHAnsi" w:hAnsiTheme="minorHAnsi"/>
                <w:sz w:val="22"/>
                <w:szCs w:val="22"/>
              </w:rPr>
            </w:pPr>
            <w:r>
              <w:rPr>
                <w:rFonts w:asciiTheme="minorHAnsi" w:hAnsiTheme="minorHAnsi"/>
                <w:sz w:val="22"/>
                <w:szCs w:val="22"/>
              </w:rPr>
              <w:t>1</w:t>
            </w:r>
          </w:p>
        </w:tc>
        <w:tc>
          <w:tcPr>
            <w:tcW w:w="1527" w:type="dxa"/>
          </w:tcPr>
          <w:p w14:paraId="503673A5" w14:textId="5C74F899" w:rsidR="00D24152" w:rsidRDefault="00D24152" w:rsidP="00D24152">
            <w:pPr>
              <w:rPr>
                <w:rFonts w:asciiTheme="minorHAnsi" w:hAnsiTheme="minorHAnsi"/>
                <w:sz w:val="22"/>
                <w:szCs w:val="22"/>
              </w:rPr>
            </w:pPr>
            <w:r>
              <w:rPr>
                <w:rFonts w:asciiTheme="minorHAnsi" w:hAnsiTheme="minorHAnsi"/>
                <w:sz w:val="22"/>
                <w:szCs w:val="22"/>
              </w:rPr>
              <w:t>Administrative Console</w:t>
            </w:r>
          </w:p>
        </w:tc>
        <w:tc>
          <w:tcPr>
            <w:tcW w:w="1506" w:type="dxa"/>
          </w:tcPr>
          <w:p w14:paraId="53FF56A9" w14:textId="43F677AA" w:rsidR="00D24152" w:rsidRDefault="00387134" w:rsidP="00D24152">
            <w:pPr>
              <w:rPr>
                <w:rFonts w:asciiTheme="minorHAnsi" w:hAnsiTheme="minorHAnsi"/>
                <w:sz w:val="22"/>
                <w:szCs w:val="22"/>
              </w:rPr>
            </w:pPr>
            <w:r>
              <w:rPr>
                <w:rFonts w:asciiTheme="minorHAnsi" w:hAnsiTheme="minorHAnsi"/>
                <w:sz w:val="22"/>
                <w:szCs w:val="22"/>
              </w:rPr>
              <w:t>HTTPS, inbound, TCP, 9999</w:t>
            </w:r>
            <w:r w:rsidR="00BA0E02">
              <w:rPr>
                <w:rFonts w:asciiTheme="minorHAnsi" w:hAnsiTheme="minorHAnsi"/>
                <w:sz w:val="22"/>
                <w:szCs w:val="22"/>
              </w:rPr>
              <w:tab/>
            </w:r>
          </w:p>
        </w:tc>
        <w:tc>
          <w:tcPr>
            <w:tcW w:w="2970" w:type="dxa"/>
          </w:tcPr>
          <w:p w14:paraId="594BDF1E" w14:textId="0FB41952" w:rsidR="006D62C4" w:rsidRPr="006D62C4" w:rsidRDefault="006D62C4" w:rsidP="006D62C4">
            <w:pPr>
              <w:rPr>
                <w:rFonts w:asciiTheme="minorHAnsi" w:hAnsiTheme="minorHAnsi"/>
                <w:sz w:val="22"/>
                <w:szCs w:val="22"/>
              </w:rPr>
            </w:pPr>
            <w:r w:rsidRPr="006D62C4">
              <w:rPr>
                <w:rFonts w:asciiTheme="minorHAnsi" w:hAnsiTheme="minorHAnsi"/>
                <w:sz w:val="22"/>
                <w:szCs w:val="22"/>
              </w:rPr>
              <w:t>Administrator</w:t>
            </w:r>
            <w:r>
              <w:rPr>
                <w:rFonts w:asciiTheme="minorHAnsi" w:hAnsiTheme="minorHAnsi"/>
                <w:sz w:val="22"/>
                <w:szCs w:val="22"/>
              </w:rPr>
              <w:t xml:space="preserve"> </w:t>
            </w:r>
            <w:r w:rsidRPr="006D62C4">
              <w:rPr>
                <w:rFonts w:asciiTheme="minorHAnsi" w:hAnsiTheme="minorHAnsi"/>
                <w:sz w:val="22"/>
                <w:szCs w:val="22"/>
              </w:rPr>
              <w:t>browser,</w:t>
            </w:r>
            <w:r>
              <w:rPr>
                <w:rFonts w:asciiTheme="minorHAnsi" w:hAnsiTheme="minorHAnsi"/>
                <w:sz w:val="22"/>
                <w:szCs w:val="22"/>
              </w:rPr>
              <w:t xml:space="preserve"> </w:t>
            </w:r>
            <w:r w:rsidRPr="006D62C4">
              <w:rPr>
                <w:rFonts w:asciiTheme="minorHAnsi" w:hAnsiTheme="minorHAnsi"/>
                <w:sz w:val="22"/>
                <w:szCs w:val="22"/>
              </w:rPr>
              <w:t>administrative</w:t>
            </w:r>
            <w:r>
              <w:rPr>
                <w:rFonts w:asciiTheme="minorHAnsi" w:hAnsiTheme="minorHAnsi"/>
                <w:sz w:val="22"/>
                <w:szCs w:val="22"/>
              </w:rPr>
              <w:t xml:space="preserve"> </w:t>
            </w:r>
            <w:r w:rsidRPr="006D62C4">
              <w:rPr>
                <w:rFonts w:asciiTheme="minorHAnsi" w:hAnsiTheme="minorHAnsi"/>
                <w:sz w:val="22"/>
                <w:szCs w:val="22"/>
              </w:rPr>
              <w:t>API REST calls,</w:t>
            </w:r>
            <w:r>
              <w:rPr>
                <w:rFonts w:asciiTheme="minorHAnsi" w:hAnsiTheme="minorHAnsi"/>
                <w:sz w:val="22"/>
                <w:szCs w:val="22"/>
              </w:rPr>
              <w:t xml:space="preserve"> </w:t>
            </w:r>
            <w:r w:rsidRPr="006D62C4">
              <w:rPr>
                <w:rFonts w:asciiTheme="minorHAnsi" w:hAnsiTheme="minorHAnsi"/>
                <w:sz w:val="22"/>
                <w:szCs w:val="22"/>
              </w:rPr>
              <w:t>web service calls</w:t>
            </w:r>
          </w:p>
          <w:p w14:paraId="4EBB6E8B" w14:textId="77777777" w:rsidR="006D62C4" w:rsidRPr="006D62C4" w:rsidRDefault="006D62C4" w:rsidP="006D62C4">
            <w:pPr>
              <w:rPr>
                <w:rFonts w:asciiTheme="minorHAnsi" w:hAnsiTheme="minorHAnsi"/>
                <w:sz w:val="22"/>
                <w:szCs w:val="22"/>
              </w:rPr>
            </w:pPr>
            <w:r w:rsidRPr="006D62C4">
              <w:rPr>
                <w:rFonts w:asciiTheme="minorHAnsi" w:hAnsiTheme="minorHAnsi"/>
                <w:sz w:val="22"/>
                <w:szCs w:val="22"/>
              </w:rPr>
              <w:t>to the Connection</w:t>
            </w:r>
          </w:p>
          <w:p w14:paraId="3BB6EFD3" w14:textId="1961FA37" w:rsidR="006D62C4" w:rsidRPr="006D62C4" w:rsidRDefault="006D62C4" w:rsidP="006D62C4">
            <w:pPr>
              <w:rPr>
                <w:rFonts w:asciiTheme="minorHAnsi" w:hAnsiTheme="minorHAnsi"/>
                <w:sz w:val="22"/>
                <w:szCs w:val="22"/>
              </w:rPr>
            </w:pPr>
            <w:r w:rsidRPr="006D62C4">
              <w:rPr>
                <w:rFonts w:asciiTheme="minorHAnsi" w:hAnsiTheme="minorHAnsi"/>
                <w:sz w:val="22"/>
                <w:szCs w:val="22"/>
              </w:rPr>
              <w:t>Management</w:t>
            </w:r>
            <w:r>
              <w:rPr>
                <w:rFonts w:asciiTheme="minorHAnsi" w:hAnsiTheme="minorHAnsi"/>
                <w:sz w:val="22"/>
                <w:szCs w:val="22"/>
              </w:rPr>
              <w:t xml:space="preserve"> </w:t>
            </w:r>
            <w:r w:rsidRPr="006D62C4">
              <w:rPr>
                <w:rFonts w:asciiTheme="minorHAnsi" w:hAnsiTheme="minorHAnsi"/>
                <w:sz w:val="22"/>
                <w:szCs w:val="22"/>
              </w:rPr>
              <w:t>Service</w:t>
            </w:r>
          </w:p>
          <w:p w14:paraId="0937B437" w14:textId="75F64214" w:rsidR="006D62C4" w:rsidRPr="006D62C4" w:rsidRDefault="006D62C4" w:rsidP="006D62C4">
            <w:pPr>
              <w:rPr>
                <w:rFonts w:asciiTheme="minorHAnsi" w:hAnsiTheme="minorHAnsi"/>
                <w:sz w:val="22"/>
                <w:szCs w:val="22"/>
              </w:rPr>
            </w:pPr>
            <w:r w:rsidRPr="006D62C4">
              <w:rPr>
                <w:rFonts w:asciiTheme="minorHAnsi" w:hAnsiTheme="minorHAnsi"/>
                <w:sz w:val="22"/>
                <w:szCs w:val="22"/>
              </w:rPr>
              <w:t>Applicable to</w:t>
            </w:r>
            <w:r>
              <w:rPr>
                <w:rFonts w:asciiTheme="minorHAnsi" w:hAnsiTheme="minorHAnsi"/>
                <w:sz w:val="22"/>
                <w:szCs w:val="22"/>
              </w:rPr>
              <w:t xml:space="preserve"> </w:t>
            </w:r>
            <w:r w:rsidRPr="006D62C4">
              <w:rPr>
                <w:rFonts w:asciiTheme="minorHAnsi" w:hAnsiTheme="minorHAnsi"/>
                <w:sz w:val="22"/>
                <w:szCs w:val="22"/>
              </w:rPr>
              <w:t>the console node</w:t>
            </w:r>
            <w:r>
              <w:rPr>
                <w:rFonts w:asciiTheme="minorHAnsi" w:hAnsiTheme="minorHAnsi"/>
                <w:sz w:val="22"/>
                <w:szCs w:val="22"/>
              </w:rPr>
              <w:t xml:space="preserve"> </w:t>
            </w:r>
            <w:r w:rsidRPr="006D62C4">
              <w:rPr>
                <w:rFonts w:asciiTheme="minorHAnsi" w:hAnsiTheme="minorHAnsi"/>
                <w:sz w:val="22"/>
                <w:szCs w:val="22"/>
              </w:rPr>
              <w:t>in a clustered</w:t>
            </w:r>
            <w:r>
              <w:rPr>
                <w:rFonts w:asciiTheme="minorHAnsi" w:hAnsiTheme="minorHAnsi"/>
                <w:sz w:val="22"/>
                <w:szCs w:val="22"/>
              </w:rPr>
              <w:t xml:space="preserve"> </w:t>
            </w:r>
            <w:r w:rsidRPr="006D62C4">
              <w:rPr>
                <w:rFonts w:asciiTheme="minorHAnsi" w:hAnsiTheme="minorHAnsi"/>
                <w:sz w:val="22"/>
                <w:szCs w:val="22"/>
              </w:rPr>
              <w:t>PingFederate</w:t>
            </w:r>
          </w:p>
          <w:p w14:paraId="05AC6372" w14:textId="7BA57949" w:rsidR="00D24152" w:rsidRDefault="006D62C4" w:rsidP="006D62C4">
            <w:pPr>
              <w:rPr>
                <w:rFonts w:asciiTheme="minorHAnsi" w:hAnsiTheme="minorHAnsi"/>
                <w:sz w:val="22"/>
                <w:szCs w:val="22"/>
              </w:rPr>
            </w:pPr>
            <w:r w:rsidRPr="006D62C4">
              <w:rPr>
                <w:rFonts w:asciiTheme="minorHAnsi" w:hAnsiTheme="minorHAnsi"/>
                <w:sz w:val="22"/>
                <w:szCs w:val="22"/>
              </w:rPr>
              <w:t>Environment</w:t>
            </w:r>
          </w:p>
        </w:tc>
        <w:tc>
          <w:tcPr>
            <w:tcW w:w="1608" w:type="dxa"/>
          </w:tcPr>
          <w:p w14:paraId="0E352B2B" w14:textId="162AD851" w:rsidR="00D24152" w:rsidRDefault="006D62C4" w:rsidP="00D24152">
            <w:pPr>
              <w:rPr>
                <w:rFonts w:asciiTheme="minorHAnsi" w:hAnsiTheme="minorHAnsi"/>
                <w:sz w:val="22"/>
                <w:szCs w:val="22"/>
              </w:rPr>
            </w:pPr>
            <w:r>
              <w:rPr>
                <w:rFonts w:asciiTheme="minorHAnsi" w:hAnsiTheme="minorHAnsi"/>
                <w:sz w:val="22"/>
                <w:szCs w:val="22"/>
              </w:rPr>
              <w:t>Administrative Engine</w:t>
            </w:r>
          </w:p>
        </w:tc>
        <w:tc>
          <w:tcPr>
            <w:tcW w:w="2802" w:type="dxa"/>
          </w:tcPr>
          <w:p w14:paraId="76674ED1" w14:textId="77777777" w:rsidR="006D62C4" w:rsidRPr="006D62C4" w:rsidRDefault="006D62C4" w:rsidP="006D62C4">
            <w:pPr>
              <w:rPr>
                <w:rFonts w:asciiTheme="minorHAnsi" w:hAnsiTheme="minorHAnsi"/>
                <w:sz w:val="22"/>
                <w:szCs w:val="22"/>
              </w:rPr>
            </w:pPr>
            <w:r w:rsidRPr="006D62C4">
              <w:rPr>
                <w:rFonts w:asciiTheme="minorHAnsi" w:hAnsiTheme="minorHAnsi"/>
                <w:sz w:val="22"/>
                <w:szCs w:val="22"/>
              </w:rPr>
              <w:t>Used for incoming requests to the administrative</w:t>
            </w:r>
          </w:p>
          <w:p w14:paraId="0EF375A1" w14:textId="1F67D6D2" w:rsidR="00D24152" w:rsidRDefault="006D62C4" w:rsidP="006D62C4">
            <w:pPr>
              <w:rPr>
                <w:rFonts w:asciiTheme="minorHAnsi" w:hAnsiTheme="minorHAnsi"/>
                <w:sz w:val="22"/>
                <w:szCs w:val="22"/>
              </w:rPr>
            </w:pPr>
            <w:r w:rsidRPr="006D62C4">
              <w:rPr>
                <w:rFonts w:asciiTheme="minorHAnsi" w:hAnsiTheme="minorHAnsi"/>
                <w:sz w:val="22"/>
                <w:szCs w:val="22"/>
              </w:rPr>
              <w:t>console.</w:t>
            </w:r>
            <w:r>
              <w:rPr>
                <w:rFonts w:asciiTheme="minorHAnsi" w:hAnsiTheme="minorHAnsi"/>
                <w:sz w:val="22"/>
                <w:szCs w:val="22"/>
              </w:rPr>
              <w:t xml:space="preserve"> </w:t>
            </w:r>
            <w:r w:rsidRPr="006D62C4">
              <w:rPr>
                <w:rFonts w:asciiTheme="minorHAnsi" w:hAnsiTheme="minorHAnsi"/>
                <w:sz w:val="22"/>
                <w:szCs w:val="22"/>
              </w:rPr>
              <w:t xml:space="preserve">Configurable in the </w:t>
            </w:r>
            <w:proofErr w:type="spellStart"/>
            <w:r w:rsidRPr="006D62C4">
              <w:rPr>
                <w:rFonts w:asciiTheme="minorHAnsi" w:hAnsiTheme="minorHAnsi"/>
                <w:sz w:val="22"/>
                <w:szCs w:val="22"/>
              </w:rPr>
              <w:t>run.properties</w:t>
            </w:r>
            <w:proofErr w:type="spellEnd"/>
            <w:r w:rsidRPr="006D62C4">
              <w:rPr>
                <w:rFonts w:asciiTheme="minorHAnsi" w:hAnsiTheme="minorHAnsi"/>
                <w:sz w:val="22"/>
                <w:szCs w:val="22"/>
              </w:rPr>
              <w:t xml:space="preserve"> file.</w:t>
            </w:r>
          </w:p>
        </w:tc>
      </w:tr>
      <w:tr w:rsidR="00CC3D2B" w14:paraId="5688480B" w14:textId="2CF44ED2" w:rsidTr="006D62C4">
        <w:tc>
          <w:tcPr>
            <w:tcW w:w="477" w:type="dxa"/>
            <w:vAlign w:val="center"/>
          </w:tcPr>
          <w:p w14:paraId="7689065A" w14:textId="185E608F" w:rsidR="00D24152" w:rsidRDefault="00D24152" w:rsidP="00D24152">
            <w:pPr>
              <w:jc w:val="center"/>
              <w:rPr>
                <w:rFonts w:asciiTheme="minorHAnsi" w:hAnsiTheme="minorHAnsi"/>
                <w:sz w:val="22"/>
                <w:szCs w:val="22"/>
              </w:rPr>
            </w:pPr>
            <w:r>
              <w:rPr>
                <w:rFonts w:asciiTheme="minorHAnsi" w:hAnsiTheme="minorHAnsi"/>
                <w:sz w:val="22"/>
                <w:szCs w:val="22"/>
              </w:rPr>
              <w:t>2</w:t>
            </w:r>
          </w:p>
        </w:tc>
        <w:tc>
          <w:tcPr>
            <w:tcW w:w="1527" w:type="dxa"/>
          </w:tcPr>
          <w:p w14:paraId="01C59EB0" w14:textId="30C9EA33" w:rsidR="00D24152" w:rsidRDefault="006D62C4" w:rsidP="00D24152">
            <w:pPr>
              <w:rPr>
                <w:rFonts w:asciiTheme="minorHAnsi" w:hAnsiTheme="minorHAnsi"/>
                <w:sz w:val="22"/>
                <w:szCs w:val="22"/>
              </w:rPr>
            </w:pPr>
            <w:r>
              <w:rPr>
                <w:rFonts w:asciiTheme="minorHAnsi" w:hAnsiTheme="minorHAnsi"/>
                <w:sz w:val="22"/>
                <w:szCs w:val="22"/>
              </w:rPr>
              <w:t>Runtime Engine</w:t>
            </w:r>
            <w:ins w:id="330" w:author="Barry O'Donohoe" w:date="2018-02-05T12:38:00Z">
              <w:r w:rsidR="0052668F">
                <w:rPr>
                  <w:rFonts w:asciiTheme="minorHAnsi" w:hAnsiTheme="minorHAnsi"/>
                  <w:sz w:val="22"/>
                  <w:szCs w:val="22"/>
                </w:rPr>
                <w:t xml:space="preserve"> – primary port</w:t>
              </w:r>
            </w:ins>
          </w:p>
        </w:tc>
        <w:tc>
          <w:tcPr>
            <w:tcW w:w="1506" w:type="dxa"/>
          </w:tcPr>
          <w:p w14:paraId="1565804F" w14:textId="43096221" w:rsidR="00D24152" w:rsidRDefault="006D62C4" w:rsidP="00D24152">
            <w:pPr>
              <w:rPr>
                <w:rFonts w:asciiTheme="minorHAnsi" w:hAnsiTheme="minorHAnsi"/>
                <w:sz w:val="22"/>
                <w:szCs w:val="22"/>
              </w:rPr>
            </w:pPr>
            <w:r>
              <w:rPr>
                <w:rFonts w:asciiTheme="minorHAnsi" w:hAnsiTheme="minorHAnsi"/>
                <w:sz w:val="22"/>
                <w:szCs w:val="22"/>
              </w:rPr>
              <w:t>HTTPS, inbound, TCP, 9031</w:t>
            </w:r>
            <w:r>
              <w:rPr>
                <w:rFonts w:asciiTheme="minorHAnsi" w:hAnsiTheme="minorHAnsi"/>
                <w:sz w:val="22"/>
                <w:szCs w:val="22"/>
              </w:rPr>
              <w:tab/>
            </w:r>
          </w:p>
        </w:tc>
        <w:tc>
          <w:tcPr>
            <w:tcW w:w="2970" w:type="dxa"/>
          </w:tcPr>
          <w:p w14:paraId="60BAB815" w14:textId="7DB2326F" w:rsidR="006D62C4" w:rsidRPr="006D62C4" w:rsidRDefault="006D62C4" w:rsidP="006D62C4">
            <w:pPr>
              <w:rPr>
                <w:rFonts w:asciiTheme="minorHAnsi" w:hAnsiTheme="minorHAnsi"/>
                <w:sz w:val="22"/>
                <w:szCs w:val="22"/>
              </w:rPr>
            </w:pPr>
            <w:r w:rsidRPr="006D62C4">
              <w:rPr>
                <w:rFonts w:asciiTheme="minorHAnsi" w:hAnsiTheme="minorHAnsi"/>
                <w:sz w:val="22"/>
                <w:szCs w:val="22"/>
              </w:rPr>
              <w:t>Client browser;</w:t>
            </w:r>
            <w:r>
              <w:rPr>
                <w:rFonts w:asciiTheme="minorHAnsi" w:hAnsiTheme="minorHAnsi"/>
                <w:sz w:val="22"/>
                <w:szCs w:val="22"/>
              </w:rPr>
              <w:t xml:space="preserve"> </w:t>
            </w:r>
            <w:r w:rsidRPr="006D62C4">
              <w:rPr>
                <w:rFonts w:asciiTheme="minorHAnsi" w:hAnsiTheme="minorHAnsi"/>
                <w:sz w:val="22"/>
                <w:szCs w:val="22"/>
              </w:rPr>
              <w:t>mobile devices;</w:t>
            </w:r>
            <w:r>
              <w:rPr>
                <w:rFonts w:asciiTheme="minorHAnsi" w:hAnsiTheme="minorHAnsi"/>
                <w:sz w:val="22"/>
                <w:szCs w:val="22"/>
              </w:rPr>
              <w:t xml:space="preserve"> </w:t>
            </w:r>
            <w:r w:rsidRPr="006D62C4">
              <w:rPr>
                <w:rFonts w:asciiTheme="minorHAnsi" w:hAnsiTheme="minorHAnsi"/>
                <w:sz w:val="22"/>
                <w:szCs w:val="22"/>
              </w:rPr>
              <w:t>the</w:t>
            </w:r>
            <w:r w:rsidR="00814031">
              <w:rPr>
                <w:rFonts w:asciiTheme="minorHAnsi" w:hAnsiTheme="minorHAnsi"/>
                <w:sz w:val="22"/>
                <w:szCs w:val="22"/>
              </w:rPr>
              <w:t xml:space="preserve"> TPP</w:t>
            </w:r>
            <w:r w:rsidR="00324D48">
              <w:rPr>
                <w:rFonts w:asciiTheme="minorHAnsi" w:hAnsiTheme="minorHAnsi"/>
                <w:sz w:val="22"/>
                <w:szCs w:val="22"/>
              </w:rPr>
              <w:t xml:space="preserve"> </w:t>
            </w:r>
            <w:proofErr w:type="spellStart"/>
            <w:r w:rsidR="00324D48">
              <w:rPr>
                <w:rFonts w:asciiTheme="minorHAnsi" w:hAnsiTheme="minorHAnsi"/>
                <w:sz w:val="22"/>
                <w:szCs w:val="22"/>
              </w:rPr>
              <w:t>oauth</w:t>
            </w:r>
            <w:proofErr w:type="spellEnd"/>
            <w:r w:rsidR="00324D48">
              <w:rPr>
                <w:rFonts w:asciiTheme="minorHAnsi" w:hAnsiTheme="minorHAnsi"/>
                <w:sz w:val="22"/>
                <w:szCs w:val="22"/>
              </w:rPr>
              <w:t xml:space="preserve"> client and </w:t>
            </w:r>
            <w:proofErr w:type="spellStart"/>
            <w:r w:rsidR="00324D48">
              <w:rPr>
                <w:rFonts w:asciiTheme="minorHAnsi" w:hAnsiTheme="minorHAnsi"/>
                <w:sz w:val="22"/>
                <w:szCs w:val="22"/>
              </w:rPr>
              <w:t>mulesoft</w:t>
            </w:r>
            <w:proofErr w:type="spellEnd"/>
            <w:r w:rsidR="00324D48">
              <w:rPr>
                <w:rFonts w:asciiTheme="minorHAnsi" w:hAnsiTheme="minorHAnsi"/>
                <w:sz w:val="22"/>
                <w:szCs w:val="22"/>
              </w:rPr>
              <w:t xml:space="preserve"> runtimes.</w:t>
            </w:r>
          </w:p>
          <w:p w14:paraId="494E45EE" w14:textId="34AFB54C" w:rsidR="006D62C4" w:rsidRPr="006D62C4" w:rsidRDefault="006D62C4" w:rsidP="006D62C4">
            <w:pPr>
              <w:rPr>
                <w:rFonts w:asciiTheme="minorHAnsi" w:hAnsiTheme="minorHAnsi"/>
                <w:sz w:val="22"/>
                <w:szCs w:val="22"/>
              </w:rPr>
            </w:pPr>
            <w:r w:rsidRPr="006D62C4">
              <w:rPr>
                <w:rFonts w:asciiTheme="minorHAnsi" w:hAnsiTheme="minorHAnsi"/>
                <w:sz w:val="22"/>
                <w:szCs w:val="22"/>
              </w:rPr>
              <w:t>Applicable</w:t>
            </w:r>
            <w:r>
              <w:rPr>
                <w:rFonts w:asciiTheme="minorHAnsi" w:hAnsiTheme="minorHAnsi"/>
                <w:sz w:val="22"/>
                <w:szCs w:val="22"/>
              </w:rPr>
              <w:t xml:space="preserve"> </w:t>
            </w:r>
            <w:r w:rsidRPr="006D62C4">
              <w:rPr>
                <w:rFonts w:asciiTheme="minorHAnsi" w:hAnsiTheme="minorHAnsi"/>
                <w:sz w:val="22"/>
                <w:szCs w:val="22"/>
              </w:rPr>
              <w:t>to all runtime</w:t>
            </w:r>
            <w:r>
              <w:rPr>
                <w:rFonts w:asciiTheme="minorHAnsi" w:hAnsiTheme="minorHAnsi"/>
                <w:sz w:val="22"/>
                <w:szCs w:val="22"/>
              </w:rPr>
              <w:t xml:space="preserve"> </w:t>
            </w:r>
            <w:r w:rsidRPr="006D62C4">
              <w:rPr>
                <w:rFonts w:asciiTheme="minorHAnsi" w:hAnsiTheme="minorHAnsi"/>
                <w:sz w:val="22"/>
                <w:szCs w:val="22"/>
              </w:rPr>
              <w:t>engine nodes</w:t>
            </w:r>
          </w:p>
          <w:p w14:paraId="71F81D48" w14:textId="6CDD6C8F" w:rsidR="00D24152" w:rsidRDefault="006D62C4" w:rsidP="006D62C4">
            <w:pPr>
              <w:rPr>
                <w:rFonts w:asciiTheme="minorHAnsi" w:hAnsiTheme="minorHAnsi"/>
                <w:sz w:val="22"/>
                <w:szCs w:val="22"/>
              </w:rPr>
            </w:pPr>
            <w:r w:rsidRPr="006D62C4">
              <w:rPr>
                <w:rFonts w:asciiTheme="minorHAnsi" w:hAnsiTheme="minorHAnsi"/>
                <w:sz w:val="22"/>
                <w:szCs w:val="22"/>
              </w:rPr>
              <w:t>in a clustere</w:t>
            </w:r>
            <w:r>
              <w:rPr>
                <w:rFonts w:asciiTheme="minorHAnsi" w:hAnsiTheme="minorHAnsi"/>
                <w:sz w:val="22"/>
                <w:szCs w:val="22"/>
              </w:rPr>
              <w:t>d PingFederate environment</w:t>
            </w:r>
          </w:p>
        </w:tc>
        <w:tc>
          <w:tcPr>
            <w:tcW w:w="1608" w:type="dxa"/>
          </w:tcPr>
          <w:p w14:paraId="442F19B4" w14:textId="20B7F954" w:rsidR="00D24152" w:rsidRDefault="006D62C4" w:rsidP="00D24152">
            <w:pPr>
              <w:rPr>
                <w:rFonts w:asciiTheme="minorHAnsi" w:hAnsiTheme="minorHAnsi"/>
                <w:sz w:val="22"/>
                <w:szCs w:val="22"/>
              </w:rPr>
            </w:pPr>
            <w:r>
              <w:rPr>
                <w:rFonts w:asciiTheme="minorHAnsi" w:hAnsiTheme="minorHAnsi"/>
                <w:sz w:val="22"/>
                <w:szCs w:val="22"/>
              </w:rPr>
              <w:t>Runtime Engine</w:t>
            </w:r>
          </w:p>
        </w:tc>
        <w:tc>
          <w:tcPr>
            <w:tcW w:w="2802" w:type="dxa"/>
          </w:tcPr>
          <w:p w14:paraId="3380A402" w14:textId="6329DCF9" w:rsidR="00D24152" w:rsidRDefault="00814031" w:rsidP="00D24152">
            <w:pPr>
              <w:rPr>
                <w:rFonts w:asciiTheme="minorHAnsi" w:hAnsiTheme="minorHAnsi"/>
                <w:sz w:val="22"/>
                <w:szCs w:val="22"/>
              </w:rPr>
            </w:pPr>
            <w:r>
              <w:rPr>
                <w:rFonts w:asciiTheme="minorHAnsi" w:hAnsiTheme="minorHAnsi"/>
                <w:sz w:val="22"/>
                <w:szCs w:val="22"/>
              </w:rPr>
              <w:t xml:space="preserve">Used for incoming connection to the various runtime endpoints </w:t>
            </w:r>
            <w:r w:rsidR="00324D48">
              <w:rPr>
                <w:rFonts w:asciiTheme="minorHAnsi" w:hAnsiTheme="minorHAnsi"/>
                <w:sz w:val="22"/>
                <w:szCs w:val="22"/>
              </w:rPr>
              <w:t>including authorisation</w:t>
            </w:r>
            <w:r>
              <w:rPr>
                <w:rFonts w:asciiTheme="minorHAnsi" w:hAnsiTheme="minorHAnsi"/>
                <w:sz w:val="22"/>
                <w:szCs w:val="22"/>
              </w:rPr>
              <w:t>, token and introspection</w:t>
            </w:r>
          </w:p>
        </w:tc>
      </w:tr>
      <w:tr w:rsidR="0052668F" w14:paraId="2C9C5550" w14:textId="77777777" w:rsidTr="006D62C4">
        <w:trPr>
          <w:ins w:id="331" w:author="Barry O'Donohoe" w:date="2018-02-05T12:37:00Z"/>
        </w:trPr>
        <w:tc>
          <w:tcPr>
            <w:tcW w:w="477" w:type="dxa"/>
            <w:vAlign w:val="center"/>
          </w:tcPr>
          <w:p w14:paraId="74A3548F" w14:textId="7A39E30A" w:rsidR="0052668F" w:rsidRDefault="0052668F" w:rsidP="0052668F">
            <w:pPr>
              <w:jc w:val="center"/>
              <w:rPr>
                <w:ins w:id="332" w:author="Barry O'Donohoe" w:date="2018-02-05T12:37:00Z"/>
                <w:rFonts w:asciiTheme="minorHAnsi" w:hAnsiTheme="minorHAnsi"/>
                <w:sz w:val="22"/>
                <w:szCs w:val="22"/>
              </w:rPr>
            </w:pPr>
            <w:ins w:id="333" w:author="Barry O'Donohoe" w:date="2018-02-05T12:37:00Z">
              <w:r>
                <w:rPr>
                  <w:rFonts w:asciiTheme="minorHAnsi" w:hAnsiTheme="minorHAnsi"/>
                  <w:sz w:val="22"/>
                  <w:szCs w:val="22"/>
                </w:rPr>
                <w:t>3</w:t>
              </w:r>
            </w:ins>
          </w:p>
        </w:tc>
        <w:tc>
          <w:tcPr>
            <w:tcW w:w="1527" w:type="dxa"/>
          </w:tcPr>
          <w:p w14:paraId="38EFFAFE" w14:textId="719BCF40" w:rsidR="0052668F" w:rsidRPr="006D62C4" w:rsidRDefault="0052668F" w:rsidP="0052668F">
            <w:pPr>
              <w:rPr>
                <w:ins w:id="334" w:author="Barry O'Donohoe" w:date="2018-02-05T12:37:00Z"/>
                <w:rFonts w:asciiTheme="minorHAnsi" w:hAnsiTheme="minorHAnsi"/>
                <w:sz w:val="22"/>
                <w:szCs w:val="22"/>
              </w:rPr>
            </w:pPr>
            <w:ins w:id="335" w:author="Barry O'Donohoe" w:date="2018-02-05T12:37:00Z">
              <w:r>
                <w:rPr>
                  <w:rFonts w:asciiTheme="minorHAnsi" w:hAnsiTheme="minorHAnsi"/>
                  <w:sz w:val="22"/>
                  <w:szCs w:val="22"/>
                </w:rPr>
                <w:t>Runtime Engine</w:t>
              </w:r>
            </w:ins>
            <w:ins w:id="336" w:author="Barry O'Donohoe" w:date="2018-02-05T12:38:00Z">
              <w:r>
                <w:rPr>
                  <w:rFonts w:asciiTheme="minorHAnsi" w:hAnsiTheme="minorHAnsi"/>
                  <w:sz w:val="22"/>
                  <w:szCs w:val="22"/>
                </w:rPr>
                <w:t xml:space="preserve"> – secondary port</w:t>
              </w:r>
            </w:ins>
          </w:p>
        </w:tc>
        <w:tc>
          <w:tcPr>
            <w:tcW w:w="1506" w:type="dxa"/>
          </w:tcPr>
          <w:p w14:paraId="697CC4A7" w14:textId="0096C6F5" w:rsidR="0052668F" w:rsidRDefault="0052668F" w:rsidP="0052668F">
            <w:pPr>
              <w:rPr>
                <w:ins w:id="337" w:author="Barry O'Donohoe" w:date="2018-02-05T12:37:00Z"/>
                <w:rFonts w:asciiTheme="minorHAnsi" w:hAnsiTheme="minorHAnsi"/>
                <w:sz w:val="22"/>
                <w:szCs w:val="22"/>
              </w:rPr>
            </w:pPr>
            <w:ins w:id="338" w:author="Barry O'Donohoe" w:date="2018-02-05T12:37:00Z">
              <w:r>
                <w:rPr>
                  <w:rFonts w:asciiTheme="minorHAnsi" w:hAnsiTheme="minorHAnsi"/>
                  <w:sz w:val="22"/>
                  <w:szCs w:val="22"/>
                </w:rPr>
                <w:t>HTTPS, inbound, TCP, 9032</w:t>
              </w:r>
              <w:r>
                <w:rPr>
                  <w:rFonts w:asciiTheme="minorHAnsi" w:hAnsiTheme="minorHAnsi"/>
                  <w:sz w:val="22"/>
                  <w:szCs w:val="22"/>
                </w:rPr>
                <w:tab/>
              </w:r>
            </w:ins>
          </w:p>
        </w:tc>
        <w:tc>
          <w:tcPr>
            <w:tcW w:w="2970" w:type="dxa"/>
          </w:tcPr>
          <w:p w14:paraId="3F46D27F" w14:textId="6E34A3F6" w:rsidR="0052668F" w:rsidRPr="006D62C4" w:rsidRDefault="0052668F" w:rsidP="0052668F">
            <w:pPr>
              <w:rPr>
                <w:ins w:id="339" w:author="Barry O'Donohoe" w:date="2018-02-05T12:37:00Z"/>
                <w:rFonts w:asciiTheme="minorHAnsi" w:hAnsiTheme="minorHAnsi"/>
                <w:sz w:val="22"/>
                <w:szCs w:val="22"/>
              </w:rPr>
            </w:pPr>
            <w:ins w:id="340" w:author="Barry O'Donohoe" w:date="2018-02-05T12:38:00Z">
              <w:r>
                <w:rPr>
                  <w:rFonts w:asciiTheme="minorHAnsi" w:hAnsiTheme="minorHAnsi"/>
                  <w:sz w:val="22"/>
                  <w:szCs w:val="22"/>
                </w:rPr>
                <w:t>Used for TLS</w:t>
              </w:r>
            </w:ins>
            <w:ins w:id="341" w:author="Barry O'Donohoe" w:date="2018-02-05T12:39:00Z">
              <w:r>
                <w:rPr>
                  <w:rFonts w:asciiTheme="minorHAnsi" w:hAnsiTheme="minorHAnsi"/>
                  <w:sz w:val="22"/>
                  <w:szCs w:val="22"/>
                </w:rPr>
                <w:t xml:space="preserve"> </w:t>
              </w:r>
              <w:del w:id="342" w:author="Barry O'Donohoe [2]" w:date="2018-03-12T21:14:00Z">
                <w:r w:rsidDel="009A2F27">
                  <w:rPr>
                    <w:rFonts w:asciiTheme="minorHAnsi" w:hAnsiTheme="minorHAnsi"/>
                    <w:sz w:val="22"/>
                    <w:szCs w:val="22"/>
                  </w:rPr>
                  <w:delText xml:space="preserve">mutual </w:delText>
                </w:r>
              </w:del>
              <w:r>
                <w:rPr>
                  <w:rFonts w:asciiTheme="minorHAnsi" w:hAnsiTheme="minorHAnsi"/>
                  <w:sz w:val="22"/>
                  <w:szCs w:val="22"/>
                </w:rPr>
                <w:t xml:space="preserve">authentication </w:t>
              </w:r>
            </w:ins>
            <w:ins w:id="343" w:author="Barry O'Donohoe [2]" w:date="2018-03-12T21:14:00Z">
              <w:r w:rsidR="00322CB0">
                <w:rPr>
                  <w:rFonts w:asciiTheme="minorHAnsi" w:hAnsiTheme="minorHAnsi"/>
                  <w:sz w:val="22"/>
                  <w:szCs w:val="22"/>
                </w:rPr>
                <w:t>of</w:t>
              </w:r>
            </w:ins>
            <w:ins w:id="344" w:author="Barry O'Donohoe" w:date="2018-02-05T12:39:00Z">
              <w:del w:id="345" w:author="Barry O'Donohoe [2]" w:date="2018-03-12T21:14:00Z">
                <w:r w:rsidDel="00322CB0">
                  <w:rPr>
                    <w:rFonts w:asciiTheme="minorHAnsi" w:hAnsiTheme="minorHAnsi"/>
                    <w:sz w:val="22"/>
                    <w:szCs w:val="22"/>
                  </w:rPr>
                  <w:delText>to</w:delText>
                </w:r>
              </w:del>
              <w:r>
                <w:rPr>
                  <w:rFonts w:asciiTheme="minorHAnsi" w:hAnsiTheme="minorHAnsi"/>
                  <w:sz w:val="22"/>
                  <w:szCs w:val="22"/>
                </w:rPr>
                <w:t xml:space="preserve"> the </w:t>
              </w:r>
              <w:del w:id="346" w:author="Barry O'Donohoe [2]" w:date="2018-03-12T21:14:00Z">
                <w:r w:rsidDel="00322CB0">
                  <w:rPr>
                    <w:rFonts w:asciiTheme="minorHAnsi" w:hAnsiTheme="minorHAnsi"/>
                    <w:sz w:val="22"/>
                    <w:szCs w:val="22"/>
                  </w:rPr>
                  <w:delText xml:space="preserve">runtimes of </w:delText>
                </w:r>
              </w:del>
              <w:r>
                <w:rPr>
                  <w:rFonts w:asciiTheme="minorHAnsi" w:hAnsiTheme="minorHAnsi"/>
                  <w:sz w:val="22"/>
                  <w:szCs w:val="22"/>
                </w:rPr>
                <w:t xml:space="preserve">PingFederate </w:t>
              </w:r>
            </w:ins>
            <w:ins w:id="347" w:author="Barry O'Donohoe [2]" w:date="2018-03-12T21:14:00Z">
              <w:r w:rsidR="00322CB0">
                <w:rPr>
                  <w:rFonts w:asciiTheme="minorHAnsi" w:hAnsiTheme="minorHAnsi"/>
                  <w:sz w:val="22"/>
                  <w:szCs w:val="22"/>
                </w:rPr>
                <w:t xml:space="preserve">runtimes </w:t>
              </w:r>
            </w:ins>
            <w:ins w:id="348" w:author="Barry O'Donohoe" w:date="2018-02-05T12:39:00Z">
              <w:r>
                <w:rPr>
                  <w:rFonts w:asciiTheme="minorHAnsi" w:hAnsiTheme="minorHAnsi"/>
                  <w:sz w:val="22"/>
                  <w:szCs w:val="22"/>
                </w:rPr>
                <w:t>– used for secured /</w:t>
              </w:r>
              <w:proofErr w:type="spellStart"/>
              <w:r>
                <w:rPr>
                  <w:rFonts w:asciiTheme="minorHAnsi" w:hAnsiTheme="minorHAnsi"/>
                  <w:sz w:val="22"/>
                  <w:szCs w:val="22"/>
                </w:rPr>
                <w:t>dropoff</w:t>
              </w:r>
              <w:proofErr w:type="spellEnd"/>
              <w:r>
                <w:rPr>
                  <w:rFonts w:asciiTheme="minorHAnsi" w:hAnsiTheme="minorHAnsi"/>
                  <w:sz w:val="22"/>
                  <w:szCs w:val="22"/>
                </w:rPr>
                <w:t xml:space="preserve"> or pickup of attributes using the </w:t>
              </w:r>
              <w:proofErr w:type="spellStart"/>
              <w:r>
                <w:rPr>
                  <w:rFonts w:asciiTheme="minorHAnsi" w:hAnsiTheme="minorHAnsi"/>
                  <w:sz w:val="22"/>
                  <w:szCs w:val="22"/>
                </w:rPr>
                <w:t>referenceID</w:t>
              </w:r>
              <w:proofErr w:type="spellEnd"/>
              <w:r>
                <w:rPr>
                  <w:rFonts w:asciiTheme="minorHAnsi" w:hAnsiTheme="minorHAnsi"/>
                  <w:sz w:val="22"/>
                  <w:szCs w:val="22"/>
                </w:rPr>
                <w:t xml:space="preserve"> adapter. </w:t>
              </w:r>
            </w:ins>
            <w:ins w:id="349" w:author="Barry O'Donohoe" w:date="2018-02-05T12:37:00Z">
              <w:r w:rsidRPr="006D62C4">
                <w:rPr>
                  <w:rFonts w:asciiTheme="minorHAnsi" w:hAnsiTheme="minorHAnsi"/>
                  <w:sz w:val="22"/>
                  <w:szCs w:val="22"/>
                </w:rPr>
                <w:t>Applicable</w:t>
              </w:r>
              <w:r>
                <w:rPr>
                  <w:rFonts w:asciiTheme="minorHAnsi" w:hAnsiTheme="minorHAnsi"/>
                  <w:sz w:val="22"/>
                  <w:szCs w:val="22"/>
                </w:rPr>
                <w:t xml:space="preserve"> </w:t>
              </w:r>
              <w:r w:rsidRPr="006D62C4">
                <w:rPr>
                  <w:rFonts w:asciiTheme="minorHAnsi" w:hAnsiTheme="minorHAnsi"/>
                  <w:sz w:val="22"/>
                  <w:szCs w:val="22"/>
                </w:rPr>
                <w:t>to all runtime</w:t>
              </w:r>
              <w:r>
                <w:rPr>
                  <w:rFonts w:asciiTheme="minorHAnsi" w:hAnsiTheme="minorHAnsi"/>
                  <w:sz w:val="22"/>
                  <w:szCs w:val="22"/>
                </w:rPr>
                <w:t xml:space="preserve"> </w:t>
              </w:r>
              <w:r w:rsidRPr="006D62C4">
                <w:rPr>
                  <w:rFonts w:asciiTheme="minorHAnsi" w:hAnsiTheme="minorHAnsi"/>
                  <w:sz w:val="22"/>
                  <w:szCs w:val="22"/>
                </w:rPr>
                <w:t>engine nodes</w:t>
              </w:r>
            </w:ins>
          </w:p>
          <w:p w14:paraId="72912776" w14:textId="1B06205D" w:rsidR="0052668F" w:rsidRDefault="0052668F" w:rsidP="0052668F">
            <w:pPr>
              <w:rPr>
                <w:ins w:id="350" w:author="Barry O'Donohoe" w:date="2018-02-05T12:37:00Z"/>
                <w:rFonts w:asciiTheme="minorHAnsi" w:hAnsiTheme="minorHAnsi"/>
                <w:sz w:val="22"/>
                <w:szCs w:val="22"/>
              </w:rPr>
            </w:pPr>
            <w:ins w:id="351" w:author="Barry O'Donohoe" w:date="2018-02-05T12:37:00Z">
              <w:r w:rsidRPr="006D62C4">
                <w:rPr>
                  <w:rFonts w:asciiTheme="minorHAnsi" w:hAnsiTheme="minorHAnsi"/>
                  <w:sz w:val="22"/>
                  <w:szCs w:val="22"/>
                </w:rPr>
                <w:t>in a clustere</w:t>
              </w:r>
              <w:r>
                <w:rPr>
                  <w:rFonts w:asciiTheme="minorHAnsi" w:hAnsiTheme="minorHAnsi"/>
                  <w:sz w:val="22"/>
                  <w:szCs w:val="22"/>
                </w:rPr>
                <w:t>d PingFederate environment</w:t>
              </w:r>
            </w:ins>
          </w:p>
        </w:tc>
        <w:tc>
          <w:tcPr>
            <w:tcW w:w="1608" w:type="dxa"/>
          </w:tcPr>
          <w:p w14:paraId="45A3D02E" w14:textId="55145B89" w:rsidR="0052668F" w:rsidRDefault="0052668F" w:rsidP="0052668F">
            <w:pPr>
              <w:rPr>
                <w:ins w:id="352" w:author="Barry O'Donohoe" w:date="2018-02-05T12:37:00Z"/>
                <w:rFonts w:asciiTheme="minorHAnsi" w:hAnsiTheme="minorHAnsi"/>
                <w:sz w:val="22"/>
                <w:szCs w:val="22"/>
              </w:rPr>
            </w:pPr>
            <w:ins w:id="353" w:author="Barry O'Donohoe" w:date="2018-02-05T12:37:00Z">
              <w:r>
                <w:rPr>
                  <w:rFonts w:asciiTheme="minorHAnsi" w:hAnsiTheme="minorHAnsi"/>
                  <w:sz w:val="22"/>
                  <w:szCs w:val="22"/>
                </w:rPr>
                <w:t>Runtime Engine</w:t>
              </w:r>
            </w:ins>
          </w:p>
        </w:tc>
        <w:tc>
          <w:tcPr>
            <w:tcW w:w="2802" w:type="dxa"/>
          </w:tcPr>
          <w:p w14:paraId="235DC0DD" w14:textId="621269B8" w:rsidR="0052668F" w:rsidRDefault="0052668F" w:rsidP="0052668F">
            <w:pPr>
              <w:rPr>
                <w:ins w:id="354" w:author="Barry O'Donohoe" w:date="2018-02-05T12:40:00Z"/>
                <w:rFonts w:asciiTheme="minorHAnsi" w:hAnsiTheme="minorHAnsi"/>
                <w:sz w:val="22"/>
                <w:szCs w:val="22"/>
              </w:rPr>
            </w:pPr>
            <w:ins w:id="355" w:author="Barry O'Donohoe" w:date="2018-02-05T12:37:00Z">
              <w:r>
                <w:rPr>
                  <w:rFonts w:asciiTheme="minorHAnsi" w:hAnsiTheme="minorHAnsi"/>
                  <w:sz w:val="22"/>
                  <w:szCs w:val="22"/>
                </w:rPr>
                <w:t>Used for incoming connection to the various</w:t>
              </w:r>
              <w:del w:id="356" w:author="Barry O'Donohoe [2]" w:date="2018-03-12T21:15:00Z">
                <w:r w:rsidDel="00322CB0">
                  <w:rPr>
                    <w:rFonts w:asciiTheme="minorHAnsi" w:hAnsiTheme="minorHAnsi"/>
                    <w:sz w:val="22"/>
                    <w:szCs w:val="22"/>
                  </w:rPr>
                  <w:delText xml:space="preserve"> </w:delText>
                </w:r>
              </w:del>
            </w:ins>
            <w:ins w:id="357" w:author="Barry O'Donohoe" w:date="2018-02-05T12:39:00Z">
              <w:del w:id="358" w:author="Barry O'Donohoe [2]" w:date="2018-03-12T21:15:00Z">
                <w:r w:rsidDel="00322CB0">
                  <w:rPr>
                    <w:rFonts w:asciiTheme="minorHAnsi" w:hAnsiTheme="minorHAnsi"/>
                    <w:sz w:val="22"/>
                    <w:szCs w:val="22"/>
                  </w:rPr>
                  <w:delText>MA</w:delText>
                </w:r>
              </w:del>
            </w:ins>
            <w:ins w:id="359" w:author="Barry O'Donohoe [2]" w:date="2018-03-12T21:15:00Z">
              <w:r w:rsidR="00322CB0">
                <w:rPr>
                  <w:rFonts w:asciiTheme="minorHAnsi" w:hAnsiTheme="minorHAnsi"/>
                  <w:sz w:val="22"/>
                  <w:szCs w:val="22"/>
                </w:rPr>
                <w:t xml:space="preserve"> </w:t>
              </w:r>
            </w:ins>
            <w:ins w:id="360" w:author="Barry O'Donohoe" w:date="2018-02-05T12:39:00Z">
              <w:del w:id="361" w:author="Barry O'Donohoe [2]" w:date="2018-03-12T21:15:00Z">
                <w:r w:rsidDel="00322CB0">
                  <w:rPr>
                    <w:rFonts w:asciiTheme="minorHAnsi" w:hAnsiTheme="minorHAnsi"/>
                    <w:sz w:val="22"/>
                    <w:szCs w:val="22"/>
                  </w:rPr>
                  <w:delText>-</w:delText>
                </w:r>
              </w:del>
              <w:r>
                <w:rPr>
                  <w:rFonts w:asciiTheme="minorHAnsi" w:hAnsiTheme="minorHAnsi"/>
                  <w:sz w:val="22"/>
                  <w:szCs w:val="22"/>
                </w:rPr>
                <w:t xml:space="preserve">TLS </w:t>
              </w:r>
            </w:ins>
            <w:ins w:id="362" w:author="Barry O'Donohoe" w:date="2018-02-05T12:37:00Z">
              <w:r>
                <w:rPr>
                  <w:rFonts w:asciiTheme="minorHAnsi" w:hAnsiTheme="minorHAnsi"/>
                  <w:sz w:val="22"/>
                  <w:szCs w:val="22"/>
                </w:rPr>
                <w:t xml:space="preserve">runtime endpoints </w:t>
              </w:r>
            </w:ins>
            <w:ins w:id="363" w:author="Barry O'Donohoe" w:date="2018-02-05T12:39:00Z">
              <w:r>
                <w:rPr>
                  <w:rFonts w:asciiTheme="minorHAnsi" w:hAnsiTheme="minorHAnsi"/>
                  <w:sz w:val="22"/>
                  <w:szCs w:val="22"/>
                </w:rPr>
                <w:t>specif</w:t>
              </w:r>
            </w:ins>
            <w:ins w:id="364" w:author="Barry O'Donohoe" w:date="2018-02-05T12:40:00Z">
              <w:r>
                <w:rPr>
                  <w:rFonts w:asciiTheme="minorHAnsi" w:hAnsiTheme="minorHAnsi"/>
                  <w:sz w:val="22"/>
                  <w:szCs w:val="22"/>
                </w:rPr>
                <w:t>ically for /</w:t>
              </w:r>
              <w:proofErr w:type="spellStart"/>
              <w:r>
                <w:rPr>
                  <w:rFonts w:asciiTheme="minorHAnsi" w:hAnsiTheme="minorHAnsi"/>
                  <w:sz w:val="22"/>
                  <w:szCs w:val="22"/>
                </w:rPr>
                <w:t>dropoff</w:t>
              </w:r>
              <w:proofErr w:type="spellEnd"/>
              <w:r>
                <w:rPr>
                  <w:rFonts w:asciiTheme="minorHAnsi" w:hAnsiTheme="minorHAnsi"/>
                  <w:sz w:val="22"/>
                  <w:szCs w:val="22"/>
                </w:rPr>
                <w:t xml:space="preserve"> and /pickup as part of </w:t>
              </w:r>
              <w:proofErr w:type="spellStart"/>
              <w:r>
                <w:rPr>
                  <w:rFonts w:asciiTheme="minorHAnsi" w:hAnsiTheme="minorHAnsi"/>
                  <w:sz w:val="22"/>
                  <w:szCs w:val="22"/>
                </w:rPr>
                <w:t>referenceID</w:t>
              </w:r>
              <w:proofErr w:type="spellEnd"/>
              <w:r>
                <w:rPr>
                  <w:rFonts w:asciiTheme="minorHAnsi" w:hAnsiTheme="minorHAnsi"/>
                  <w:sz w:val="22"/>
                  <w:szCs w:val="22"/>
                </w:rPr>
                <w:t xml:space="preserve"> adapter</w:t>
              </w:r>
              <w:del w:id="365" w:author="Barry O'Donohoe [2]" w:date="2018-03-12T21:15:00Z">
                <w:r w:rsidDel="00322CB0">
                  <w:rPr>
                    <w:rFonts w:asciiTheme="minorHAnsi" w:hAnsiTheme="minorHAnsi"/>
                    <w:sz w:val="22"/>
                    <w:szCs w:val="22"/>
                  </w:rPr>
                  <w:delText xml:space="preserve"> or for MTLS client authentication</w:delText>
                </w:r>
              </w:del>
              <w:r>
                <w:rPr>
                  <w:rFonts w:asciiTheme="minorHAnsi" w:hAnsiTheme="minorHAnsi"/>
                  <w:sz w:val="22"/>
                  <w:szCs w:val="22"/>
                </w:rPr>
                <w:t>.</w:t>
              </w:r>
            </w:ins>
          </w:p>
          <w:p w14:paraId="3876475C" w14:textId="32027560" w:rsidR="0052668F" w:rsidRPr="006D62C4" w:rsidRDefault="0052668F" w:rsidP="0052668F">
            <w:pPr>
              <w:rPr>
                <w:ins w:id="366" w:author="Barry O'Donohoe" w:date="2018-02-05T12:37:00Z"/>
                <w:rFonts w:asciiTheme="minorHAnsi" w:hAnsiTheme="minorHAnsi"/>
                <w:sz w:val="22"/>
                <w:szCs w:val="22"/>
              </w:rPr>
            </w:pPr>
          </w:p>
        </w:tc>
      </w:tr>
      <w:tr w:rsidR="00CC3D2B" w14:paraId="289C4870" w14:textId="6920B2C5" w:rsidTr="006D62C4">
        <w:tc>
          <w:tcPr>
            <w:tcW w:w="477" w:type="dxa"/>
            <w:vAlign w:val="center"/>
          </w:tcPr>
          <w:p w14:paraId="4540B59F" w14:textId="1225AF29" w:rsidR="00D24152" w:rsidRDefault="00D24152" w:rsidP="00D24152">
            <w:pPr>
              <w:jc w:val="center"/>
              <w:rPr>
                <w:rFonts w:asciiTheme="minorHAnsi" w:hAnsiTheme="minorHAnsi"/>
                <w:sz w:val="22"/>
                <w:szCs w:val="22"/>
              </w:rPr>
            </w:pPr>
            <w:del w:id="367" w:author="Barry O'Donohoe" w:date="2018-02-05T12:40:00Z">
              <w:r w:rsidDel="0052668F">
                <w:rPr>
                  <w:rFonts w:asciiTheme="minorHAnsi" w:hAnsiTheme="minorHAnsi"/>
                  <w:sz w:val="22"/>
                  <w:szCs w:val="22"/>
                </w:rPr>
                <w:delText>3</w:delText>
              </w:r>
            </w:del>
            <w:ins w:id="368" w:author="Barry O'Donohoe" w:date="2018-02-05T12:40:00Z">
              <w:r w:rsidR="0052668F">
                <w:rPr>
                  <w:rFonts w:asciiTheme="minorHAnsi" w:hAnsiTheme="minorHAnsi"/>
                  <w:sz w:val="22"/>
                  <w:szCs w:val="22"/>
                </w:rPr>
                <w:t>4</w:t>
              </w:r>
            </w:ins>
          </w:p>
        </w:tc>
        <w:tc>
          <w:tcPr>
            <w:tcW w:w="1527" w:type="dxa"/>
          </w:tcPr>
          <w:p w14:paraId="70136232" w14:textId="40B1C1BC" w:rsidR="006D62C4" w:rsidRPr="006D62C4" w:rsidDel="00E52350" w:rsidRDefault="006D62C4" w:rsidP="006D62C4">
            <w:pPr>
              <w:rPr>
                <w:del w:id="369" w:author="Barry O'Donohoe [2]" w:date="2018-03-12T13:09:00Z"/>
                <w:rFonts w:asciiTheme="minorHAnsi" w:hAnsiTheme="minorHAnsi"/>
                <w:sz w:val="22"/>
                <w:szCs w:val="22"/>
              </w:rPr>
            </w:pPr>
            <w:del w:id="370" w:author="Barry O'Donohoe [2]" w:date="2018-03-12T13:09:00Z">
              <w:r w:rsidRPr="006D62C4" w:rsidDel="00E52350">
                <w:rPr>
                  <w:rFonts w:asciiTheme="minorHAnsi" w:hAnsiTheme="minorHAnsi"/>
                  <w:sz w:val="22"/>
                  <w:szCs w:val="22"/>
                </w:rPr>
                <w:delText>Active</w:delText>
              </w:r>
              <w:r w:rsidDel="00E52350">
                <w:rPr>
                  <w:rFonts w:asciiTheme="minorHAnsi" w:hAnsiTheme="minorHAnsi"/>
                  <w:sz w:val="22"/>
                  <w:szCs w:val="22"/>
                </w:rPr>
                <w:delText xml:space="preserve"> </w:delText>
              </w:r>
              <w:r w:rsidRPr="006D62C4" w:rsidDel="00E52350">
                <w:rPr>
                  <w:rFonts w:asciiTheme="minorHAnsi" w:hAnsiTheme="minorHAnsi"/>
                  <w:sz w:val="22"/>
                  <w:szCs w:val="22"/>
                </w:rPr>
                <w:delText>Directory</w:delText>
              </w:r>
            </w:del>
          </w:p>
          <w:p w14:paraId="5E84769E" w14:textId="37AC893B" w:rsidR="00D24152" w:rsidRDefault="006D62C4" w:rsidP="006D62C4">
            <w:pPr>
              <w:rPr>
                <w:rFonts w:asciiTheme="minorHAnsi" w:hAnsiTheme="minorHAnsi"/>
                <w:sz w:val="22"/>
                <w:szCs w:val="22"/>
              </w:rPr>
            </w:pPr>
            <w:del w:id="371" w:author="Barry O'Donohoe [2]" w:date="2018-03-12T13:09:00Z">
              <w:r w:rsidRPr="006D62C4" w:rsidDel="00E52350">
                <w:rPr>
                  <w:rFonts w:asciiTheme="minorHAnsi" w:hAnsiTheme="minorHAnsi"/>
                  <w:sz w:val="22"/>
                  <w:szCs w:val="22"/>
                </w:rPr>
                <w:delText>domains</w:delText>
              </w:r>
            </w:del>
            <w:ins w:id="372" w:author="Barry O'Donohoe [2]" w:date="2018-03-12T13:09:00Z">
              <w:r w:rsidR="00E52350">
                <w:rPr>
                  <w:rFonts w:asciiTheme="minorHAnsi" w:hAnsiTheme="minorHAnsi"/>
                  <w:sz w:val="22"/>
                  <w:szCs w:val="22"/>
                </w:rPr>
                <w:t>Directory Service</w:t>
              </w:r>
            </w:ins>
          </w:p>
        </w:tc>
        <w:tc>
          <w:tcPr>
            <w:tcW w:w="1506" w:type="dxa"/>
          </w:tcPr>
          <w:p w14:paraId="39F81F2B" w14:textId="3C8DA35E" w:rsidR="006D62C4" w:rsidRPr="006D62C4" w:rsidRDefault="000E1615" w:rsidP="006D62C4">
            <w:pPr>
              <w:rPr>
                <w:rFonts w:asciiTheme="minorHAnsi" w:hAnsiTheme="minorHAnsi"/>
                <w:sz w:val="22"/>
                <w:szCs w:val="22"/>
              </w:rPr>
            </w:pPr>
            <w:r>
              <w:rPr>
                <w:rFonts w:asciiTheme="minorHAnsi" w:hAnsiTheme="minorHAnsi"/>
                <w:sz w:val="22"/>
                <w:szCs w:val="22"/>
              </w:rPr>
              <w:t>LDAPS</w:t>
            </w:r>
            <w:r w:rsidR="006D62C4" w:rsidRPr="006D62C4">
              <w:rPr>
                <w:rFonts w:asciiTheme="minorHAnsi" w:hAnsiTheme="minorHAnsi"/>
                <w:sz w:val="22"/>
                <w:szCs w:val="22"/>
              </w:rPr>
              <w:t>,</w:t>
            </w:r>
          </w:p>
          <w:p w14:paraId="7ED088FD" w14:textId="77777777" w:rsidR="006D62C4" w:rsidRPr="006D62C4" w:rsidRDefault="006D62C4" w:rsidP="006D62C4">
            <w:pPr>
              <w:rPr>
                <w:rFonts w:asciiTheme="minorHAnsi" w:hAnsiTheme="minorHAnsi"/>
                <w:sz w:val="22"/>
                <w:szCs w:val="22"/>
              </w:rPr>
            </w:pPr>
            <w:r w:rsidRPr="006D62C4">
              <w:rPr>
                <w:rFonts w:asciiTheme="minorHAnsi" w:hAnsiTheme="minorHAnsi"/>
                <w:sz w:val="22"/>
                <w:szCs w:val="22"/>
              </w:rPr>
              <w:t>outbound,</w:t>
            </w:r>
          </w:p>
          <w:p w14:paraId="1AC76DC8" w14:textId="69CA43EE" w:rsidR="00D24152" w:rsidRDefault="006D62C4" w:rsidP="000E1615">
            <w:pPr>
              <w:rPr>
                <w:rFonts w:asciiTheme="minorHAnsi" w:hAnsiTheme="minorHAnsi"/>
                <w:sz w:val="22"/>
                <w:szCs w:val="22"/>
              </w:rPr>
            </w:pPr>
            <w:r w:rsidRPr="006D62C4">
              <w:rPr>
                <w:rFonts w:asciiTheme="minorHAnsi" w:hAnsiTheme="minorHAnsi"/>
                <w:sz w:val="22"/>
                <w:szCs w:val="22"/>
              </w:rPr>
              <w:t xml:space="preserve">TCP </w:t>
            </w:r>
            <w:r w:rsidR="000E1615">
              <w:rPr>
                <w:rFonts w:asciiTheme="minorHAnsi" w:hAnsiTheme="minorHAnsi"/>
                <w:sz w:val="22"/>
                <w:szCs w:val="22"/>
              </w:rPr>
              <w:t>636</w:t>
            </w:r>
          </w:p>
        </w:tc>
        <w:tc>
          <w:tcPr>
            <w:tcW w:w="2970" w:type="dxa"/>
          </w:tcPr>
          <w:p w14:paraId="686C94FB" w14:textId="1565BC48" w:rsidR="00D24152" w:rsidRDefault="006D62C4" w:rsidP="00D24152">
            <w:pPr>
              <w:rPr>
                <w:rFonts w:asciiTheme="minorHAnsi" w:hAnsiTheme="minorHAnsi"/>
                <w:sz w:val="22"/>
                <w:szCs w:val="22"/>
              </w:rPr>
            </w:pPr>
            <w:r>
              <w:rPr>
                <w:rFonts w:asciiTheme="minorHAnsi" w:hAnsiTheme="minorHAnsi"/>
                <w:sz w:val="22"/>
                <w:szCs w:val="22"/>
              </w:rPr>
              <w:t>PingFederate</w:t>
            </w:r>
          </w:p>
        </w:tc>
        <w:tc>
          <w:tcPr>
            <w:tcW w:w="1608" w:type="dxa"/>
          </w:tcPr>
          <w:p w14:paraId="598DD73D" w14:textId="7212D17D" w:rsidR="00D24152" w:rsidRDefault="006D62C4" w:rsidP="00D24152">
            <w:pPr>
              <w:rPr>
                <w:rFonts w:asciiTheme="minorHAnsi" w:hAnsiTheme="minorHAnsi"/>
                <w:sz w:val="22"/>
                <w:szCs w:val="22"/>
              </w:rPr>
            </w:pPr>
            <w:del w:id="373" w:author="Barry O'Donohoe [2]" w:date="2018-03-12T13:08:00Z">
              <w:r w:rsidDel="0013088F">
                <w:rPr>
                  <w:rFonts w:asciiTheme="minorHAnsi" w:hAnsiTheme="minorHAnsi"/>
                  <w:sz w:val="22"/>
                  <w:szCs w:val="22"/>
                </w:rPr>
                <w:delText>Windows Domain Controllers</w:delText>
              </w:r>
            </w:del>
            <w:proofErr w:type="spellStart"/>
            <w:ins w:id="374" w:author="Barry O'Donohoe [2]" w:date="2018-03-12T13:08:00Z">
              <w:r w:rsidR="0013088F">
                <w:rPr>
                  <w:rFonts w:asciiTheme="minorHAnsi" w:hAnsiTheme="minorHAnsi"/>
                  <w:sz w:val="22"/>
                  <w:szCs w:val="22"/>
                </w:rPr>
                <w:t>PingDirectory</w:t>
              </w:r>
            </w:ins>
            <w:proofErr w:type="spellEnd"/>
          </w:p>
        </w:tc>
        <w:tc>
          <w:tcPr>
            <w:tcW w:w="2802" w:type="dxa"/>
          </w:tcPr>
          <w:p w14:paraId="5D478985" w14:textId="77777777" w:rsidR="006D62C4" w:rsidRPr="006D62C4" w:rsidRDefault="006D62C4" w:rsidP="006D62C4">
            <w:pPr>
              <w:rPr>
                <w:rFonts w:asciiTheme="minorHAnsi" w:hAnsiTheme="minorHAnsi"/>
                <w:sz w:val="22"/>
                <w:szCs w:val="22"/>
              </w:rPr>
            </w:pPr>
            <w:r w:rsidRPr="006D62C4">
              <w:rPr>
                <w:rFonts w:asciiTheme="minorHAnsi" w:hAnsiTheme="minorHAnsi"/>
                <w:sz w:val="22"/>
                <w:szCs w:val="22"/>
              </w:rPr>
              <w:t>Used for communications between PingFederate</w:t>
            </w:r>
          </w:p>
          <w:p w14:paraId="26772BCD" w14:textId="4DA5A458" w:rsidR="00D24152" w:rsidRDefault="006D62C4" w:rsidP="00324D48">
            <w:pPr>
              <w:rPr>
                <w:rFonts w:asciiTheme="minorHAnsi" w:hAnsiTheme="minorHAnsi"/>
                <w:sz w:val="22"/>
                <w:szCs w:val="22"/>
              </w:rPr>
            </w:pPr>
            <w:r w:rsidRPr="006D62C4">
              <w:rPr>
                <w:rFonts w:asciiTheme="minorHAnsi" w:hAnsiTheme="minorHAnsi"/>
                <w:sz w:val="22"/>
                <w:szCs w:val="22"/>
              </w:rPr>
              <w:t xml:space="preserve">and </w:t>
            </w:r>
            <w:proofErr w:type="spellStart"/>
            <w:r w:rsidR="00F42234">
              <w:rPr>
                <w:rFonts w:asciiTheme="minorHAnsi" w:hAnsiTheme="minorHAnsi"/>
                <w:sz w:val="22"/>
                <w:szCs w:val="22"/>
              </w:rPr>
              <w:t>PingDirectory</w:t>
            </w:r>
            <w:proofErr w:type="spellEnd"/>
            <w:r w:rsidR="00F42234">
              <w:rPr>
                <w:rFonts w:asciiTheme="minorHAnsi" w:hAnsiTheme="minorHAnsi"/>
                <w:sz w:val="22"/>
                <w:szCs w:val="22"/>
              </w:rPr>
              <w:t xml:space="preserve"> for the purpose to storing and reading </w:t>
            </w:r>
            <w:proofErr w:type="spellStart"/>
            <w:r w:rsidR="00324D48">
              <w:rPr>
                <w:rFonts w:asciiTheme="minorHAnsi" w:hAnsiTheme="minorHAnsi"/>
                <w:sz w:val="22"/>
                <w:szCs w:val="22"/>
              </w:rPr>
              <w:t>oauth</w:t>
            </w:r>
            <w:proofErr w:type="spellEnd"/>
            <w:r w:rsidR="00324D48">
              <w:rPr>
                <w:rFonts w:asciiTheme="minorHAnsi" w:hAnsiTheme="minorHAnsi"/>
                <w:sz w:val="22"/>
                <w:szCs w:val="22"/>
              </w:rPr>
              <w:t xml:space="preserve"> client data</w:t>
            </w:r>
          </w:p>
        </w:tc>
      </w:tr>
      <w:tr w:rsidR="00CC3D2B" w14:paraId="14AFC739" w14:textId="44D81118" w:rsidTr="006D62C4">
        <w:tc>
          <w:tcPr>
            <w:tcW w:w="477" w:type="dxa"/>
            <w:vAlign w:val="center"/>
          </w:tcPr>
          <w:p w14:paraId="0E93AFB5" w14:textId="7F328AB6" w:rsidR="00D24152" w:rsidRDefault="00D24152" w:rsidP="00D24152">
            <w:pPr>
              <w:jc w:val="center"/>
              <w:rPr>
                <w:rFonts w:asciiTheme="minorHAnsi" w:hAnsiTheme="minorHAnsi"/>
                <w:sz w:val="22"/>
                <w:szCs w:val="22"/>
              </w:rPr>
            </w:pPr>
            <w:del w:id="375" w:author="Barry O'Donohoe" w:date="2018-02-05T12:40:00Z">
              <w:r w:rsidDel="0052668F">
                <w:rPr>
                  <w:rFonts w:asciiTheme="minorHAnsi" w:hAnsiTheme="minorHAnsi"/>
                  <w:sz w:val="22"/>
                  <w:szCs w:val="22"/>
                </w:rPr>
                <w:delText>4</w:delText>
              </w:r>
            </w:del>
            <w:ins w:id="376" w:author="Barry O'Donohoe" w:date="2018-02-05T12:40:00Z">
              <w:r w:rsidR="0052668F">
                <w:rPr>
                  <w:rFonts w:asciiTheme="minorHAnsi" w:hAnsiTheme="minorHAnsi"/>
                  <w:sz w:val="22"/>
                  <w:szCs w:val="22"/>
                </w:rPr>
                <w:t>5</w:t>
              </w:r>
            </w:ins>
          </w:p>
        </w:tc>
        <w:tc>
          <w:tcPr>
            <w:tcW w:w="1527" w:type="dxa"/>
          </w:tcPr>
          <w:p w14:paraId="49764CE1" w14:textId="5A703F85" w:rsidR="00CC3D2B" w:rsidRDefault="00CC3D2B" w:rsidP="00204F44">
            <w:pPr>
              <w:rPr>
                <w:rFonts w:asciiTheme="minorHAnsi" w:hAnsiTheme="minorHAnsi"/>
                <w:sz w:val="22"/>
                <w:szCs w:val="22"/>
              </w:rPr>
            </w:pPr>
            <w:r>
              <w:rPr>
                <w:rFonts w:asciiTheme="minorHAnsi" w:hAnsiTheme="minorHAnsi"/>
                <w:sz w:val="22"/>
                <w:szCs w:val="22"/>
              </w:rPr>
              <w:t>PingFederate</w:t>
            </w:r>
          </w:p>
          <w:p w14:paraId="5170E07E" w14:textId="558A67AB" w:rsidR="00204F44" w:rsidRPr="00204F44" w:rsidRDefault="00204F44" w:rsidP="00204F44">
            <w:pPr>
              <w:rPr>
                <w:rFonts w:asciiTheme="minorHAnsi" w:hAnsiTheme="minorHAnsi"/>
                <w:sz w:val="22"/>
                <w:szCs w:val="22"/>
              </w:rPr>
            </w:pPr>
            <w:r w:rsidRPr="00204F44">
              <w:rPr>
                <w:rFonts w:asciiTheme="minorHAnsi" w:hAnsiTheme="minorHAnsi"/>
                <w:sz w:val="22"/>
                <w:szCs w:val="22"/>
              </w:rPr>
              <w:t>Cluster</w:t>
            </w:r>
            <w:r>
              <w:rPr>
                <w:rFonts w:asciiTheme="minorHAnsi" w:hAnsiTheme="minorHAnsi"/>
                <w:sz w:val="22"/>
                <w:szCs w:val="22"/>
              </w:rPr>
              <w:t xml:space="preserve"> </w:t>
            </w:r>
            <w:r w:rsidRPr="00204F44">
              <w:rPr>
                <w:rFonts w:asciiTheme="minorHAnsi" w:hAnsiTheme="minorHAnsi"/>
                <w:sz w:val="22"/>
                <w:szCs w:val="22"/>
              </w:rPr>
              <w:t>traffic</w:t>
            </w:r>
          </w:p>
          <w:p w14:paraId="52C85D03" w14:textId="726110F8" w:rsidR="00D24152" w:rsidRDefault="00204F44" w:rsidP="00204F44">
            <w:pPr>
              <w:rPr>
                <w:rFonts w:asciiTheme="minorHAnsi" w:hAnsiTheme="minorHAnsi"/>
                <w:sz w:val="22"/>
                <w:szCs w:val="22"/>
              </w:rPr>
            </w:pPr>
            <w:r w:rsidRPr="00204F44">
              <w:rPr>
                <w:rFonts w:asciiTheme="minorHAnsi" w:hAnsiTheme="minorHAnsi"/>
                <w:sz w:val="22"/>
                <w:szCs w:val="22"/>
              </w:rPr>
              <w:t>(TCP)</w:t>
            </w:r>
          </w:p>
        </w:tc>
        <w:tc>
          <w:tcPr>
            <w:tcW w:w="1506" w:type="dxa"/>
          </w:tcPr>
          <w:p w14:paraId="582BDC31" w14:textId="77777777" w:rsidR="00204F44" w:rsidRPr="00204F44" w:rsidRDefault="00204F44" w:rsidP="00204F44">
            <w:pPr>
              <w:rPr>
                <w:rFonts w:asciiTheme="minorHAnsi" w:hAnsiTheme="minorHAnsi"/>
                <w:sz w:val="22"/>
                <w:szCs w:val="22"/>
              </w:rPr>
            </w:pPr>
            <w:proofErr w:type="spellStart"/>
            <w:r w:rsidRPr="00204F44">
              <w:rPr>
                <w:rFonts w:asciiTheme="minorHAnsi" w:hAnsiTheme="minorHAnsi"/>
                <w:sz w:val="22"/>
                <w:szCs w:val="22"/>
              </w:rPr>
              <w:t>JGroups</w:t>
            </w:r>
            <w:proofErr w:type="spellEnd"/>
            <w:r w:rsidRPr="00204F44">
              <w:rPr>
                <w:rFonts w:asciiTheme="minorHAnsi" w:hAnsiTheme="minorHAnsi"/>
                <w:sz w:val="22"/>
                <w:szCs w:val="22"/>
              </w:rPr>
              <w:t>,</w:t>
            </w:r>
          </w:p>
          <w:p w14:paraId="25AB28E2" w14:textId="77777777" w:rsidR="00204F44" w:rsidRPr="00204F44" w:rsidRDefault="00204F44" w:rsidP="00204F44">
            <w:pPr>
              <w:rPr>
                <w:rFonts w:asciiTheme="minorHAnsi" w:hAnsiTheme="minorHAnsi"/>
                <w:sz w:val="22"/>
                <w:szCs w:val="22"/>
              </w:rPr>
            </w:pPr>
            <w:r w:rsidRPr="00204F44">
              <w:rPr>
                <w:rFonts w:asciiTheme="minorHAnsi" w:hAnsiTheme="minorHAnsi"/>
                <w:sz w:val="22"/>
                <w:szCs w:val="22"/>
              </w:rPr>
              <w:t>inbound,</w:t>
            </w:r>
          </w:p>
          <w:p w14:paraId="6BA52703" w14:textId="324C1ADA" w:rsidR="00D24152" w:rsidRDefault="00204F44" w:rsidP="00204F44">
            <w:pPr>
              <w:rPr>
                <w:rFonts w:asciiTheme="minorHAnsi" w:hAnsiTheme="minorHAnsi"/>
                <w:sz w:val="22"/>
                <w:szCs w:val="22"/>
              </w:rPr>
            </w:pPr>
            <w:r w:rsidRPr="00204F44">
              <w:rPr>
                <w:rFonts w:asciiTheme="minorHAnsi" w:hAnsiTheme="minorHAnsi"/>
                <w:sz w:val="22"/>
                <w:szCs w:val="22"/>
              </w:rPr>
              <w:t>TCP, 7600</w:t>
            </w:r>
          </w:p>
        </w:tc>
        <w:tc>
          <w:tcPr>
            <w:tcW w:w="2970" w:type="dxa"/>
          </w:tcPr>
          <w:p w14:paraId="5AE889B6" w14:textId="4AE315EA" w:rsidR="00204F44" w:rsidRPr="00204F44" w:rsidRDefault="00204F44" w:rsidP="00204F44">
            <w:pPr>
              <w:rPr>
                <w:rFonts w:asciiTheme="minorHAnsi" w:hAnsiTheme="minorHAnsi"/>
                <w:sz w:val="22"/>
                <w:szCs w:val="22"/>
              </w:rPr>
            </w:pPr>
            <w:r w:rsidRPr="00204F44">
              <w:rPr>
                <w:rFonts w:asciiTheme="minorHAnsi" w:hAnsiTheme="minorHAnsi"/>
                <w:sz w:val="22"/>
                <w:szCs w:val="22"/>
              </w:rPr>
              <w:t>PingFederate</w:t>
            </w:r>
            <w:r>
              <w:rPr>
                <w:rFonts w:asciiTheme="minorHAnsi" w:hAnsiTheme="minorHAnsi"/>
                <w:sz w:val="22"/>
                <w:szCs w:val="22"/>
              </w:rPr>
              <w:t xml:space="preserve"> </w:t>
            </w:r>
            <w:r w:rsidRPr="00204F44">
              <w:rPr>
                <w:rFonts w:asciiTheme="minorHAnsi" w:hAnsiTheme="minorHAnsi"/>
                <w:sz w:val="22"/>
                <w:szCs w:val="22"/>
              </w:rPr>
              <w:t>peer servers</w:t>
            </w:r>
            <w:r>
              <w:rPr>
                <w:rFonts w:asciiTheme="minorHAnsi" w:hAnsiTheme="minorHAnsi"/>
                <w:sz w:val="22"/>
                <w:szCs w:val="22"/>
              </w:rPr>
              <w:t xml:space="preserve"> </w:t>
            </w:r>
            <w:r w:rsidRPr="00204F44">
              <w:rPr>
                <w:rFonts w:asciiTheme="minorHAnsi" w:hAnsiTheme="minorHAnsi"/>
                <w:sz w:val="22"/>
                <w:szCs w:val="22"/>
              </w:rPr>
              <w:t>in a clustered</w:t>
            </w:r>
            <w:r>
              <w:rPr>
                <w:rFonts w:asciiTheme="minorHAnsi" w:hAnsiTheme="minorHAnsi"/>
                <w:sz w:val="22"/>
                <w:szCs w:val="22"/>
              </w:rPr>
              <w:t xml:space="preserve"> </w:t>
            </w:r>
            <w:r w:rsidRPr="00204F44">
              <w:rPr>
                <w:rFonts w:asciiTheme="minorHAnsi" w:hAnsiTheme="minorHAnsi"/>
                <w:sz w:val="22"/>
                <w:szCs w:val="22"/>
              </w:rPr>
              <w:t>PingFederate</w:t>
            </w:r>
          </w:p>
          <w:p w14:paraId="74EBC9F6" w14:textId="25F804E1" w:rsidR="00D24152" w:rsidRPr="005A17FF" w:rsidRDefault="00204F44" w:rsidP="00204F44">
            <w:pPr>
              <w:rPr>
                <w:rFonts w:asciiTheme="minorHAnsi" w:hAnsiTheme="minorHAnsi"/>
                <w:sz w:val="22"/>
                <w:szCs w:val="22"/>
              </w:rPr>
            </w:pPr>
            <w:r w:rsidRPr="00204F44">
              <w:rPr>
                <w:rFonts w:asciiTheme="minorHAnsi" w:hAnsiTheme="minorHAnsi"/>
                <w:sz w:val="22"/>
                <w:szCs w:val="22"/>
              </w:rPr>
              <w:t>environment</w:t>
            </w:r>
          </w:p>
        </w:tc>
        <w:tc>
          <w:tcPr>
            <w:tcW w:w="1608" w:type="dxa"/>
          </w:tcPr>
          <w:p w14:paraId="29BC854F" w14:textId="04CC9B83" w:rsidR="00D24152" w:rsidRPr="005A17FF" w:rsidRDefault="00204F44" w:rsidP="00D24152">
            <w:pPr>
              <w:rPr>
                <w:rFonts w:asciiTheme="minorHAnsi" w:hAnsiTheme="minorHAnsi"/>
                <w:sz w:val="22"/>
                <w:szCs w:val="22"/>
              </w:rPr>
            </w:pPr>
            <w:r>
              <w:rPr>
                <w:rFonts w:asciiTheme="minorHAnsi" w:hAnsiTheme="minorHAnsi"/>
                <w:sz w:val="22"/>
                <w:szCs w:val="22"/>
              </w:rPr>
              <w:t>PingFederate</w:t>
            </w:r>
          </w:p>
        </w:tc>
        <w:tc>
          <w:tcPr>
            <w:tcW w:w="2802" w:type="dxa"/>
          </w:tcPr>
          <w:p w14:paraId="497333D6" w14:textId="77777777" w:rsidR="00204F44" w:rsidRPr="00204F44" w:rsidRDefault="00204F44" w:rsidP="00204F44">
            <w:pPr>
              <w:rPr>
                <w:rFonts w:asciiTheme="minorHAnsi" w:hAnsiTheme="minorHAnsi"/>
                <w:sz w:val="22"/>
                <w:szCs w:val="22"/>
              </w:rPr>
            </w:pPr>
            <w:r w:rsidRPr="00204F44">
              <w:rPr>
                <w:rFonts w:asciiTheme="minorHAnsi" w:hAnsiTheme="minorHAnsi"/>
                <w:sz w:val="22"/>
                <w:szCs w:val="22"/>
              </w:rPr>
              <w:t>Used for communications between engine nodes</w:t>
            </w:r>
          </w:p>
          <w:p w14:paraId="63987B1F" w14:textId="77777777" w:rsidR="00204F44" w:rsidRPr="00204F44" w:rsidRDefault="00204F44" w:rsidP="00204F44">
            <w:pPr>
              <w:rPr>
                <w:rFonts w:asciiTheme="minorHAnsi" w:hAnsiTheme="minorHAnsi"/>
                <w:sz w:val="22"/>
                <w:szCs w:val="22"/>
              </w:rPr>
            </w:pPr>
            <w:r w:rsidRPr="00204F44">
              <w:rPr>
                <w:rFonts w:asciiTheme="minorHAnsi" w:hAnsiTheme="minorHAnsi"/>
                <w:sz w:val="22"/>
                <w:szCs w:val="22"/>
              </w:rPr>
              <w:t>in a cluster when the transport mode for cluster</w:t>
            </w:r>
          </w:p>
          <w:p w14:paraId="30149359" w14:textId="4EA69547" w:rsidR="00D24152" w:rsidRPr="005A17FF" w:rsidRDefault="00204F44" w:rsidP="00204F44">
            <w:pPr>
              <w:rPr>
                <w:rFonts w:asciiTheme="minorHAnsi" w:hAnsiTheme="minorHAnsi"/>
                <w:sz w:val="22"/>
                <w:szCs w:val="22"/>
              </w:rPr>
            </w:pPr>
            <w:r w:rsidRPr="00204F44">
              <w:rPr>
                <w:rFonts w:asciiTheme="minorHAnsi" w:hAnsiTheme="minorHAnsi"/>
                <w:sz w:val="22"/>
                <w:szCs w:val="22"/>
              </w:rPr>
              <w:lastRenderedPageBreak/>
              <w:t>traffic is set to TCP (the default behaviour).</w:t>
            </w:r>
          </w:p>
        </w:tc>
      </w:tr>
      <w:tr w:rsidR="00CC3D2B" w14:paraId="6F18C4C2" w14:textId="206577B4" w:rsidTr="006D62C4">
        <w:tc>
          <w:tcPr>
            <w:tcW w:w="477" w:type="dxa"/>
            <w:vAlign w:val="center"/>
          </w:tcPr>
          <w:p w14:paraId="367A9C11" w14:textId="1EEEC5A9" w:rsidR="00204F44" w:rsidRDefault="0052668F" w:rsidP="00D24152">
            <w:pPr>
              <w:jc w:val="center"/>
              <w:rPr>
                <w:rFonts w:asciiTheme="minorHAnsi" w:hAnsiTheme="minorHAnsi"/>
                <w:sz w:val="22"/>
                <w:szCs w:val="22"/>
              </w:rPr>
            </w:pPr>
            <w:ins w:id="377" w:author="Barry O'Donohoe" w:date="2018-02-05T12:40:00Z">
              <w:r>
                <w:rPr>
                  <w:rFonts w:asciiTheme="minorHAnsi" w:hAnsiTheme="minorHAnsi"/>
                  <w:sz w:val="22"/>
                  <w:szCs w:val="22"/>
                </w:rPr>
                <w:lastRenderedPageBreak/>
                <w:t>6</w:t>
              </w:r>
            </w:ins>
            <w:del w:id="378" w:author="Barry O'Donohoe" w:date="2018-02-05T12:40:00Z">
              <w:r w:rsidR="00204F44" w:rsidDel="0052668F">
                <w:rPr>
                  <w:rFonts w:asciiTheme="minorHAnsi" w:hAnsiTheme="minorHAnsi"/>
                  <w:sz w:val="22"/>
                  <w:szCs w:val="22"/>
                </w:rPr>
                <w:delText>5</w:delText>
              </w:r>
            </w:del>
          </w:p>
        </w:tc>
        <w:tc>
          <w:tcPr>
            <w:tcW w:w="1527" w:type="dxa"/>
          </w:tcPr>
          <w:p w14:paraId="1284FB1D" w14:textId="1F41C981" w:rsidR="00204F44" w:rsidRPr="00204F44" w:rsidRDefault="00CC3D2B" w:rsidP="00AE0B59">
            <w:pPr>
              <w:rPr>
                <w:rFonts w:asciiTheme="minorHAnsi" w:hAnsiTheme="minorHAnsi"/>
                <w:sz w:val="22"/>
                <w:szCs w:val="22"/>
              </w:rPr>
            </w:pPr>
            <w:r>
              <w:rPr>
                <w:rFonts w:asciiTheme="minorHAnsi" w:hAnsiTheme="minorHAnsi"/>
                <w:sz w:val="22"/>
                <w:szCs w:val="22"/>
              </w:rPr>
              <w:t xml:space="preserve">PingFederate </w:t>
            </w:r>
            <w:r w:rsidR="00204F44" w:rsidRPr="00204F44">
              <w:rPr>
                <w:rFonts w:asciiTheme="minorHAnsi" w:hAnsiTheme="minorHAnsi"/>
                <w:sz w:val="22"/>
                <w:szCs w:val="22"/>
              </w:rPr>
              <w:t>Cluster</w:t>
            </w:r>
            <w:r w:rsidR="00204F44">
              <w:rPr>
                <w:rFonts w:asciiTheme="minorHAnsi" w:hAnsiTheme="minorHAnsi"/>
                <w:sz w:val="22"/>
                <w:szCs w:val="22"/>
              </w:rPr>
              <w:t xml:space="preserve"> </w:t>
            </w:r>
            <w:r w:rsidR="00204F44" w:rsidRPr="00204F44">
              <w:rPr>
                <w:rFonts w:asciiTheme="minorHAnsi" w:hAnsiTheme="minorHAnsi"/>
                <w:sz w:val="22"/>
                <w:szCs w:val="22"/>
              </w:rPr>
              <w:t>traffic</w:t>
            </w:r>
          </w:p>
          <w:p w14:paraId="18C20129" w14:textId="12A25457" w:rsidR="00204F44" w:rsidRDefault="00204F44" w:rsidP="00D24152">
            <w:pPr>
              <w:rPr>
                <w:rFonts w:asciiTheme="minorHAnsi" w:hAnsiTheme="minorHAnsi"/>
                <w:sz w:val="22"/>
                <w:szCs w:val="22"/>
              </w:rPr>
            </w:pPr>
            <w:r w:rsidRPr="00204F44">
              <w:rPr>
                <w:rFonts w:asciiTheme="minorHAnsi" w:hAnsiTheme="minorHAnsi"/>
                <w:sz w:val="22"/>
                <w:szCs w:val="22"/>
              </w:rPr>
              <w:t>(TCP)</w:t>
            </w:r>
          </w:p>
        </w:tc>
        <w:tc>
          <w:tcPr>
            <w:tcW w:w="1506" w:type="dxa"/>
          </w:tcPr>
          <w:p w14:paraId="788A480C" w14:textId="77777777" w:rsidR="00204F44" w:rsidRPr="00204F44" w:rsidRDefault="00204F44" w:rsidP="00AE0B59">
            <w:pPr>
              <w:rPr>
                <w:rFonts w:asciiTheme="minorHAnsi" w:hAnsiTheme="minorHAnsi"/>
                <w:sz w:val="22"/>
                <w:szCs w:val="22"/>
              </w:rPr>
            </w:pPr>
            <w:proofErr w:type="spellStart"/>
            <w:r w:rsidRPr="00204F44">
              <w:rPr>
                <w:rFonts w:asciiTheme="minorHAnsi" w:hAnsiTheme="minorHAnsi"/>
                <w:sz w:val="22"/>
                <w:szCs w:val="22"/>
              </w:rPr>
              <w:t>JGroups</w:t>
            </w:r>
            <w:proofErr w:type="spellEnd"/>
            <w:r w:rsidRPr="00204F44">
              <w:rPr>
                <w:rFonts w:asciiTheme="minorHAnsi" w:hAnsiTheme="minorHAnsi"/>
                <w:sz w:val="22"/>
                <w:szCs w:val="22"/>
              </w:rPr>
              <w:t>,</w:t>
            </w:r>
          </w:p>
          <w:p w14:paraId="6BFAE845" w14:textId="77777777" w:rsidR="00204F44" w:rsidRPr="00204F44" w:rsidRDefault="00204F44" w:rsidP="00AE0B59">
            <w:pPr>
              <w:rPr>
                <w:rFonts w:asciiTheme="minorHAnsi" w:hAnsiTheme="minorHAnsi"/>
                <w:sz w:val="22"/>
                <w:szCs w:val="22"/>
              </w:rPr>
            </w:pPr>
            <w:r w:rsidRPr="00204F44">
              <w:rPr>
                <w:rFonts w:asciiTheme="minorHAnsi" w:hAnsiTheme="minorHAnsi"/>
                <w:sz w:val="22"/>
                <w:szCs w:val="22"/>
              </w:rPr>
              <w:t>inbound,</w:t>
            </w:r>
          </w:p>
          <w:p w14:paraId="269A949E" w14:textId="51AAD3BE" w:rsidR="00204F44" w:rsidRDefault="00204F44" w:rsidP="00D24152">
            <w:pPr>
              <w:rPr>
                <w:rFonts w:asciiTheme="minorHAnsi" w:hAnsiTheme="minorHAnsi"/>
                <w:sz w:val="22"/>
                <w:szCs w:val="22"/>
              </w:rPr>
            </w:pPr>
            <w:r>
              <w:rPr>
                <w:rFonts w:asciiTheme="minorHAnsi" w:hAnsiTheme="minorHAnsi"/>
                <w:sz w:val="22"/>
                <w:szCs w:val="22"/>
              </w:rPr>
              <w:t>TCP, 77</w:t>
            </w:r>
            <w:r w:rsidRPr="00204F44">
              <w:rPr>
                <w:rFonts w:asciiTheme="minorHAnsi" w:hAnsiTheme="minorHAnsi"/>
                <w:sz w:val="22"/>
                <w:szCs w:val="22"/>
              </w:rPr>
              <w:t>00</w:t>
            </w:r>
          </w:p>
        </w:tc>
        <w:tc>
          <w:tcPr>
            <w:tcW w:w="2970" w:type="dxa"/>
          </w:tcPr>
          <w:p w14:paraId="06C3EBD1" w14:textId="77777777" w:rsidR="00204F44" w:rsidRPr="00204F44" w:rsidRDefault="00204F44" w:rsidP="00AE0B59">
            <w:pPr>
              <w:rPr>
                <w:rFonts w:asciiTheme="minorHAnsi" w:hAnsiTheme="minorHAnsi"/>
                <w:sz w:val="22"/>
                <w:szCs w:val="22"/>
              </w:rPr>
            </w:pPr>
            <w:r w:rsidRPr="00204F44">
              <w:rPr>
                <w:rFonts w:asciiTheme="minorHAnsi" w:hAnsiTheme="minorHAnsi"/>
                <w:sz w:val="22"/>
                <w:szCs w:val="22"/>
              </w:rPr>
              <w:t>PingFederate</w:t>
            </w:r>
            <w:r>
              <w:rPr>
                <w:rFonts w:asciiTheme="minorHAnsi" w:hAnsiTheme="minorHAnsi"/>
                <w:sz w:val="22"/>
                <w:szCs w:val="22"/>
              </w:rPr>
              <w:t xml:space="preserve"> </w:t>
            </w:r>
            <w:r w:rsidRPr="00204F44">
              <w:rPr>
                <w:rFonts w:asciiTheme="minorHAnsi" w:hAnsiTheme="minorHAnsi"/>
                <w:sz w:val="22"/>
                <w:szCs w:val="22"/>
              </w:rPr>
              <w:t>peer servers</w:t>
            </w:r>
            <w:r>
              <w:rPr>
                <w:rFonts w:asciiTheme="minorHAnsi" w:hAnsiTheme="minorHAnsi"/>
                <w:sz w:val="22"/>
                <w:szCs w:val="22"/>
              </w:rPr>
              <w:t xml:space="preserve"> </w:t>
            </w:r>
            <w:r w:rsidRPr="00204F44">
              <w:rPr>
                <w:rFonts w:asciiTheme="minorHAnsi" w:hAnsiTheme="minorHAnsi"/>
                <w:sz w:val="22"/>
                <w:szCs w:val="22"/>
              </w:rPr>
              <w:t>in a clustered</w:t>
            </w:r>
            <w:r>
              <w:rPr>
                <w:rFonts w:asciiTheme="minorHAnsi" w:hAnsiTheme="minorHAnsi"/>
                <w:sz w:val="22"/>
                <w:szCs w:val="22"/>
              </w:rPr>
              <w:t xml:space="preserve"> </w:t>
            </w:r>
            <w:r w:rsidRPr="00204F44">
              <w:rPr>
                <w:rFonts w:asciiTheme="minorHAnsi" w:hAnsiTheme="minorHAnsi"/>
                <w:sz w:val="22"/>
                <w:szCs w:val="22"/>
              </w:rPr>
              <w:t>PingFederate</w:t>
            </w:r>
          </w:p>
          <w:p w14:paraId="3B2755F1" w14:textId="253A6AEC" w:rsidR="00204F44" w:rsidRPr="005A17FF" w:rsidRDefault="00204F44" w:rsidP="00D24152">
            <w:pPr>
              <w:rPr>
                <w:rFonts w:asciiTheme="minorHAnsi" w:hAnsiTheme="minorHAnsi"/>
                <w:sz w:val="22"/>
                <w:szCs w:val="22"/>
              </w:rPr>
            </w:pPr>
            <w:r w:rsidRPr="00204F44">
              <w:rPr>
                <w:rFonts w:asciiTheme="minorHAnsi" w:hAnsiTheme="minorHAnsi"/>
                <w:sz w:val="22"/>
                <w:szCs w:val="22"/>
              </w:rPr>
              <w:t>environment</w:t>
            </w:r>
          </w:p>
        </w:tc>
        <w:tc>
          <w:tcPr>
            <w:tcW w:w="1608" w:type="dxa"/>
          </w:tcPr>
          <w:p w14:paraId="47418CEA" w14:textId="4D24A9D7" w:rsidR="00204F44" w:rsidRPr="005A17FF" w:rsidRDefault="00204F44" w:rsidP="00D24152">
            <w:pPr>
              <w:rPr>
                <w:rFonts w:asciiTheme="minorHAnsi" w:hAnsiTheme="minorHAnsi"/>
                <w:sz w:val="22"/>
                <w:szCs w:val="22"/>
              </w:rPr>
            </w:pPr>
            <w:r>
              <w:rPr>
                <w:rFonts w:asciiTheme="minorHAnsi" w:hAnsiTheme="minorHAnsi"/>
                <w:sz w:val="22"/>
                <w:szCs w:val="22"/>
              </w:rPr>
              <w:t>PingFederate</w:t>
            </w:r>
          </w:p>
        </w:tc>
        <w:tc>
          <w:tcPr>
            <w:tcW w:w="2802" w:type="dxa"/>
          </w:tcPr>
          <w:p w14:paraId="53FBFF04" w14:textId="77777777" w:rsidR="00204F44" w:rsidRPr="00204F44" w:rsidRDefault="00204F44" w:rsidP="00204F44">
            <w:pPr>
              <w:rPr>
                <w:rFonts w:asciiTheme="minorHAnsi" w:hAnsiTheme="minorHAnsi"/>
                <w:sz w:val="22"/>
                <w:szCs w:val="22"/>
              </w:rPr>
            </w:pPr>
            <w:r w:rsidRPr="00204F44">
              <w:rPr>
                <w:rFonts w:asciiTheme="minorHAnsi" w:hAnsiTheme="minorHAnsi"/>
                <w:sz w:val="22"/>
                <w:szCs w:val="22"/>
              </w:rPr>
              <w:t>Used by other nodes in the cluster as part of the</w:t>
            </w:r>
          </w:p>
          <w:p w14:paraId="057317F2" w14:textId="77777777" w:rsidR="00204F44" w:rsidRPr="00204F44" w:rsidRDefault="00204F44" w:rsidP="00204F44">
            <w:pPr>
              <w:rPr>
                <w:rFonts w:asciiTheme="minorHAnsi" w:hAnsiTheme="minorHAnsi"/>
                <w:sz w:val="22"/>
                <w:szCs w:val="22"/>
              </w:rPr>
            </w:pPr>
            <w:r w:rsidRPr="00204F44">
              <w:rPr>
                <w:rFonts w:asciiTheme="minorHAnsi" w:hAnsiTheme="minorHAnsi"/>
                <w:sz w:val="22"/>
                <w:szCs w:val="22"/>
              </w:rPr>
              <w:t>cluster's failure-detection mechanism when the</w:t>
            </w:r>
          </w:p>
          <w:p w14:paraId="2B6A4A13" w14:textId="77777777" w:rsidR="00204F44" w:rsidRPr="00204F44" w:rsidRDefault="00204F44" w:rsidP="00204F44">
            <w:pPr>
              <w:rPr>
                <w:rFonts w:asciiTheme="minorHAnsi" w:hAnsiTheme="minorHAnsi"/>
                <w:sz w:val="22"/>
                <w:szCs w:val="22"/>
              </w:rPr>
            </w:pPr>
            <w:r w:rsidRPr="00204F44">
              <w:rPr>
                <w:rFonts w:asciiTheme="minorHAnsi" w:hAnsiTheme="minorHAnsi"/>
                <w:sz w:val="22"/>
                <w:szCs w:val="22"/>
              </w:rPr>
              <w:t>transport mode for cluster traffic is set to TCP (the</w:t>
            </w:r>
          </w:p>
          <w:p w14:paraId="6FADFAF8" w14:textId="580A6C61" w:rsidR="00204F44" w:rsidRPr="005A17FF" w:rsidRDefault="00204F44" w:rsidP="00204F44">
            <w:pPr>
              <w:rPr>
                <w:rFonts w:asciiTheme="minorHAnsi" w:hAnsiTheme="minorHAnsi"/>
                <w:sz w:val="22"/>
                <w:szCs w:val="22"/>
              </w:rPr>
            </w:pPr>
            <w:r w:rsidRPr="00204F44">
              <w:rPr>
                <w:rFonts w:asciiTheme="minorHAnsi" w:hAnsiTheme="minorHAnsi"/>
                <w:sz w:val="22"/>
                <w:szCs w:val="22"/>
              </w:rPr>
              <w:t>default behaviour).</w:t>
            </w:r>
          </w:p>
        </w:tc>
      </w:tr>
    </w:tbl>
    <w:p w14:paraId="26715E71" w14:textId="77777777" w:rsidR="008D4A52" w:rsidRDefault="008D4A52" w:rsidP="00204F44">
      <w:pPr>
        <w:rPr>
          <w:rFonts w:ascii="Calibri" w:hAnsi="Calibri"/>
          <w:sz w:val="22"/>
          <w:szCs w:val="22"/>
        </w:rPr>
      </w:pPr>
    </w:p>
    <w:p w14:paraId="22ECA8F8" w14:textId="77777777" w:rsidR="00204F44" w:rsidRDefault="00204F44" w:rsidP="00204F44">
      <w:pPr>
        <w:rPr>
          <w:rFonts w:ascii="Calibri" w:hAnsi="Calibri"/>
          <w:sz w:val="22"/>
          <w:szCs w:val="22"/>
        </w:rPr>
      </w:pPr>
    </w:p>
    <w:p w14:paraId="1B6F639E" w14:textId="67E785CB" w:rsidR="00E81955" w:rsidRDefault="00BF4229" w:rsidP="00BF4229">
      <w:pPr>
        <w:pStyle w:val="Heading2"/>
        <w:rPr>
          <w:sz w:val="22"/>
          <w:szCs w:val="22"/>
        </w:rPr>
      </w:pPr>
      <w:bookmarkStart w:id="379" w:name="_Toc502910679"/>
      <w:r w:rsidRPr="00BF4229">
        <w:rPr>
          <w:sz w:val="22"/>
          <w:szCs w:val="22"/>
        </w:rPr>
        <w:t>Data Architecture</w:t>
      </w:r>
      <w:bookmarkEnd w:id="379"/>
    </w:p>
    <w:tbl>
      <w:tblPr>
        <w:tblW w:w="9360" w:type="dxa"/>
        <w:tblInd w:w="883" w:type="dxa"/>
        <w:shd w:val="clear" w:color="auto" w:fill="FFFFFF"/>
        <w:tblCellMar>
          <w:left w:w="0" w:type="dxa"/>
          <w:right w:w="0" w:type="dxa"/>
        </w:tblCellMar>
        <w:tblLook w:val="04A0" w:firstRow="1" w:lastRow="0" w:firstColumn="1" w:lastColumn="0" w:noHBand="0" w:noVBand="1"/>
      </w:tblPr>
      <w:tblGrid>
        <w:gridCol w:w="1620"/>
        <w:gridCol w:w="7740"/>
      </w:tblGrid>
      <w:tr w:rsidR="006F2660" w:rsidRPr="00BF4229" w14:paraId="53610F89" w14:textId="77777777" w:rsidTr="006F2660">
        <w:tc>
          <w:tcPr>
            <w:tcW w:w="1620" w:type="dxa"/>
            <w:tcBorders>
              <w:top w:val="single" w:sz="8" w:space="0" w:color="808080"/>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7C15704A" w14:textId="5A57E96F" w:rsidR="00BF4229" w:rsidRPr="00BF4229" w:rsidRDefault="00BF4229" w:rsidP="00BF4229">
            <w:pPr>
              <w:pStyle w:val="Heading5"/>
              <w:numPr>
                <w:ilvl w:val="0"/>
                <w:numId w:val="0"/>
              </w:numPr>
              <w:rPr>
                <w:rFonts w:asciiTheme="minorHAnsi" w:hAnsiTheme="minorHAnsi"/>
                <w:sz w:val="22"/>
                <w:szCs w:val="22"/>
              </w:rPr>
            </w:pPr>
          </w:p>
        </w:tc>
        <w:tc>
          <w:tcPr>
            <w:tcW w:w="7740" w:type="dxa"/>
            <w:tcBorders>
              <w:top w:val="single" w:sz="8" w:space="0" w:color="808080"/>
              <w:left w:val="nil"/>
              <w:bottom w:val="single" w:sz="8" w:space="0" w:color="808080"/>
              <w:right w:val="single" w:sz="8" w:space="0" w:color="808080"/>
            </w:tcBorders>
            <w:shd w:val="clear" w:color="auto" w:fill="FFFFFF"/>
            <w:tcMar>
              <w:top w:w="0" w:type="dxa"/>
              <w:left w:w="108" w:type="dxa"/>
              <w:bottom w:w="0" w:type="dxa"/>
              <w:right w:w="108" w:type="dxa"/>
            </w:tcMar>
            <w:hideMark/>
          </w:tcPr>
          <w:p w14:paraId="5D81B09B" w14:textId="1E78756B" w:rsidR="00BF4229" w:rsidRPr="00BF4229" w:rsidRDefault="00BF4229" w:rsidP="00BF4229">
            <w:pPr>
              <w:pStyle w:val="Heading5"/>
              <w:numPr>
                <w:ilvl w:val="0"/>
                <w:numId w:val="0"/>
              </w:numPr>
              <w:rPr>
                <w:rFonts w:asciiTheme="minorHAnsi" w:hAnsiTheme="minorHAnsi"/>
                <w:sz w:val="22"/>
                <w:szCs w:val="22"/>
              </w:rPr>
            </w:pPr>
          </w:p>
        </w:tc>
      </w:tr>
      <w:tr w:rsidR="00771CDE" w:rsidRPr="00BF4229" w14:paraId="6AF19F29" w14:textId="77777777" w:rsidTr="006F2660">
        <w:tc>
          <w:tcPr>
            <w:tcW w:w="1620"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4D9DE3D2" w14:textId="5CB94DBA" w:rsidR="00771CDE" w:rsidRPr="00BF4229" w:rsidRDefault="00771CDE" w:rsidP="00BF4229">
            <w:pPr>
              <w:pStyle w:val="Heading5"/>
              <w:numPr>
                <w:ilvl w:val="0"/>
                <w:numId w:val="0"/>
              </w:numPr>
              <w:rPr>
                <w:rFonts w:asciiTheme="minorHAnsi" w:hAnsiTheme="minorHAnsi"/>
                <w:sz w:val="22"/>
                <w:szCs w:val="22"/>
              </w:rPr>
            </w:pPr>
            <w:r>
              <w:rPr>
                <w:rFonts w:asciiTheme="minorHAnsi" w:hAnsiTheme="minorHAnsi"/>
                <w:sz w:val="22"/>
                <w:szCs w:val="22"/>
              </w:rPr>
              <w:t xml:space="preserve">PingFederate </w:t>
            </w:r>
            <w:r w:rsidRPr="00BF4229">
              <w:rPr>
                <w:rFonts w:asciiTheme="minorHAnsi" w:hAnsiTheme="minorHAnsi"/>
                <w:sz w:val="22"/>
                <w:szCs w:val="22"/>
              </w:rPr>
              <w:t xml:space="preserve"> </w:t>
            </w:r>
            <w:r>
              <w:rPr>
                <w:rFonts w:asciiTheme="minorHAnsi" w:hAnsiTheme="minorHAnsi"/>
                <w:sz w:val="22"/>
                <w:szCs w:val="22"/>
              </w:rPr>
              <w:t>R</w:t>
            </w:r>
            <w:r w:rsidRPr="00BF4229">
              <w:rPr>
                <w:rFonts w:asciiTheme="minorHAnsi" w:hAnsiTheme="minorHAnsi"/>
                <w:sz w:val="22"/>
                <w:szCs w:val="22"/>
              </w:rPr>
              <w:t>untime Node</w:t>
            </w:r>
          </w:p>
        </w:tc>
        <w:tc>
          <w:tcPr>
            <w:tcW w:w="774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3D39BC17" w14:textId="153838EC" w:rsidR="00771CDE" w:rsidRPr="00BF4229" w:rsidRDefault="00771CDE" w:rsidP="00771CDE">
            <w:pPr>
              <w:pStyle w:val="Heading5"/>
              <w:numPr>
                <w:ilvl w:val="0"/>
                <w:numId w:val="0"/>
              </w:numPr>
              <w:rPr>
                <w:rFonts w:asciiTheme="minorHAnsi" w:hAnsiTheme="minorHAnsi"/>
                <w:sz w:val="22"/>
                <w:szCs w:val="22"/>
              </w:rPr>
            </w:pPr>
            <w:r>
              <w:rPr>
                <w:rFonts w:asciiTheme="minorHAnsi" w:hAnsiTheme="minorHAnsi"/>
                <w:sz w:val="22"/>
                <w:szCs w:val="22"/>
              </w:rPr>
              <w:t xml:space="preserve">Runtime state is shared across runtime engines using embedded distributed Java database that acts as a black box of the PingFederate product </w:t>
            </w:r>
            <w:r w:rsidRPr="00BF4229">
              <w:rPr>
                <w:rFonts w:asciiTheme="minorHAnsi" w:hAnsiTheme="minorHAnsi"/>
                <w:sz w:val="22"/>
                <w:szCs w:val="22"/>
              </w:rPr>
              <w:t>stored locally on the file system of the host VM.</w:t>
            </w:r>
          </w:p>
        </w:tc>
      </w:tr>
      <w:tr w:rsidR="00771CDE" w:rsidRPr="00BF4229" w14:paraId="27BE474E" w14:textId="77777777" w:rsidTr="006F2660">
        <w:tc>
          <w:tcPr>
            <w:tcW w:w="1620"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5273DBCF" w14:textId="69B8B055" w:rsidR="00771CDE" w:rsidRPr="00BF4229" w:rsidRDefault="00771CDE" w:rsidP="00BF4229">
            <w:pPr>
              <w:pStyle w:val="Heading5"/>
              <w:numPr>
                <w:ilvl w:val="0"/>
                <w:numId w:val="0"/>
              </w:numPr>
              <w:rPr>
                <w:rFonts w:asciiTheme="minorHAnsi" w:hAnsiTheme="minorHAnsi"/>
                <w:sz w:val="22"/>
                <w:szCs w:val="22"/>
              </w:rPr>
            </w:pPr>
            <w:r w:rsidRPr="00BF4229">
              <w:rPr>
                <w:rFonts w:asciiTheme="minorHAnsi" w:hAnsiTheme="minorHAnsi"/>
                <w:sz w:val="22"/>
                <w:szCs w:val="22"/>
              </w:rPr>
              <w:t>PingFederate – Admin Node</w:t>
            </w:r>
          </w:p>
        </w:tc>
        <w:tc>
          <w:tcPr>
            <w:tcW w:w="774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41C46E0A" w14:textId="6DAC9B5D" w:rsidR="00771CDE" w:rsidRPr="00BF4229" w:rsidRDefault="00771CDE" w:rsidP="006F2660">
            <w:pPr>
              <w:pStyle w:val="Heading5"/>
              <w:numPr>
                <w:ilvl w:val="0"/>
                <w:numId w:val="0"/>
              </w:numPr>
              <w:rPr>
                <w:rFonts w:asciiTheme="minorHAnsi" w:hAnsiTheme="minorHAnsi"/>
                <w:sz w:val="22"/>
                <w:szCs w:val="22"/>
              </w:rPr>
            </w:pPr>
            <w:r w:rsidRPr="00BF4229">
              <w:rPr>
                <w:rFonts w:asciiTheme="minorHAnsi" w:hAnsiTheme="minorHAnsi"/>
                <w:sz w:val="22"/>
                <w:szCs w:val="22"/>
              </w:rPr>
              <w:t>Configuration data and custom adapter data are stored locally on the file system of the host VM. There is also a cluster management set of data and also key</w:t>
            </w:r>
            <w:r>
              <w:rPr>
                <w:rFonts w:asciiTheme="minorHAnsi" w:hAnsiTheme="minorHAnsi"/>
                <w:sz w:val="22"/>
                <w:szCs w:val="22"/>
              </w:rPr>
              <w:t xml:space="preserve">s to validate cluster members. </w:t>
            </w:r>
            <w:r w:rsidRPr="00BF4229">
              <w:rPr>
                <w:rFonts w:asciiTheme="minorHAnsi" w:hAnsiTheme="minorHAnsi"/>
                <w:sz w:val="22"/>
                <w:szCs w:val="22"/>
              </w:rPr>
              <w:t>All of this data is stored on the local file system.</w:t>
            </w:r>
          </w:p>
        </w:tc>
      </w:tr>
      <w:tr w:rsidR="00771CDE" w:rsidRPr="00BF4229" w14:paraId="469ACAE2" w14:textId="77777777" w:rsidTr="006812A1">
        <w:tc>
          <w:tcPr>
            <w:tcW w:w="1620"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tcPr>
          <w:p w14:paraId="7EE668B6" w14:textId="4F0FAF89" w:rsidR="00771CDE" w:rsidRPr="00771CDE" w:rsidRDefault="00771CDE" w:rsidP="00BF4229">
            <w:pPr>
              <w:pStyle w:val="Heading5"/>
              <w:numPr>
                <w:ilvl w:val="0"/>
                <w:numId w:val="0"/>
              </w:numPr>
              <w:rPr>
                <w:rFonts w:asciiTheme="minorHAnsi" w:hAnsiTheme="minorHAnsi"/>
                <w:sz w:val="22"/>
                <w:szCs w:val="22"/>
              </w:rPr>
            </w:pPr>
            <w:proofErr w:type="spellStart"/>
            <w:r w:rsidRPr="00771CDE">
              <w:rPr>
                <w:rFonts w:asciiTheme="minorHAnsi" w:hAnsiTheme="minorHAnsi"/>
                <w:sz w:val="22"/>
                <w:szCs w:val="22"/>
              </w:rPr>
              <w:t>Ping</w:t>
            </w:r>
            <w:r>
              <w:rPr>
                <w:rFonts w:asciiTheme="minorHAnsi" w:hAnsiTheme="minorHAnsi"/>
                <w:sz w:val="22"/>
                <w:szCs w:val="22"/>
              </w:rPr>
              <w:t>Directory</w:t>
            </w:r>
            <w:proofErr w:type="spellEnd"/>
          </w:p>
        </w:tc>
        <w:tc>
          <w:tcPr>
            <w:tcW w:w="774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tcPr>
          <w:p w14:paraId="684BFFA2" w14:textId="25D2C7ED" w:rsidR="00771CDE" w:rsidRPr="00771CDE" w:rsidRDefault="00771CDE" w:rsidP="006F2660">
            <w:pPr>
              <w:pStyle w:val="Heading5"/>
              <w:numPr>
                <w:ilvl w:val="0"/>
                <w:numId w:val="0"/>
              </w:numPr>
              <w:rPr>
                <w:rFonts w:asciiTheme="minorHAnsi" w:hAnsiTheme="minorHAnsi"/>
              </w:rPr>
            </w:pPr>
            <w:proofErr w:type="spellStart"/>
            <w:r>
              <w:rPr>
                <w:rFonts w:asciiTheme="minorHAnsi" w:hAnsiTheme="minorHAnsi"/>
              </w:rPr>
              <w:t>PingDirectory</w:t>
            </w:r>
            <w:proofErr w:type="spellEnd"/>
            <w:r>
              <w:rPr>
                <w:rFonts w:asciiTheme="minorHAnsi" w:hAnsiTheme="minorHAnsi"/>
              </w:rPr>
              <w:t xml:space="preserve"> stores OAuth client meta data and </w:t>
            </w:r>
            <w:proofErr w:type="spellStart"/>
            <w:r>
              <w:rPr>
                <w:rFonts w:asciiTheme="minorHAnsi" w:hAnsiTheme="minorHAnsi"/>
              </w:rPr>
              <w:t>oauth</w:t>
            </w:r>
            <w:proofErr w:type="spellEnd"/>
            <w:r>
              <w:rPr>
                <w:rFonts w:asciiTheme="minorHAnsi" w:hAnsiTheme="minorHAnsi"/>
              </w:rPr>
              <w:t xml:space="preserve"> persistent grant records.</w:t>
            </w:r>
          </w:p>
        </w:tc>
      </w:tr>
    </w:tbl>
    <w:p w14:paraId="5A708953" w14:textId="77777777" w:rsidR="00D27893" w:rsidRPr="00D27893" w:rsidRDefault="00D27893">
      <w:pPr>
        <w:pStyle w:val="Heading5"/>
        <w:numPr>
          <w:ilvl w:val="0"/>
          <w:numId w:val="0"/>
        </w:numPr>
        <w:ind w:left="720"/>
        <w:rPr>
          <w:ins w:id="380" w:author="Barry O'Donohoe [2]" w:date="2018-03-12T13:21:00Z"/>
          <w:rFonts w:asciiTheme="minorHAnsi" w:hAnsiTheme="minorHAnsi" w:cstheme="minorHAnsi"/>
          <w:sz w:val="22"/>
          <w:szCs w:val="22"/>
          <w:rPrChange w:id="381" w:author="Barry O'Donohoe [2]" w:date="2018-03-12T13:21:00Z">
            <w:rPr>
              <w:ins w:id="382" w:author="Barry O'Donohoe [2]" w:date="2018-03-12T13:21:00Z"/>
            </w:rPr>
          </w:rPrChange>
        </w:rPr>
        <w:pPrChange w:id="383" w:author="Barry O'Donohoe [2]" w:date="2018-03-12T13:21:00Z">
          <w:pPr>
            <w:pStyle w:val="Heading5"/>
          </w:pPr>
        </w:pPrChange>
      </w:pPr>
      <w:ins w:id="384" w:author="Barry O'Donohoe [2]" w:date="2018-03-12T13:21:00Z">
        <w:r w:rsidRPr="00D27893">
          <w:rPr>
            <w:rFonts w:asciiTheme="minorHAnsi" w:hAnsiTheme="minorHAnsi" w:cstheme="minorHAnsi"/>
            <w:sz w:val="22"/>
            <w:szCs w:val="22"/>
            <w:rPrChange w:id="385" w:author="Barry O'Donohoe [2]" w:date="2018-03-12T13:21:00Z">
              <w:rPr/>
            </w:rPrChange>
          </w:rPr>
          <w:t>The PingFederate administrative console (CLUSTERED_CONSOLE) failover process has been automated to provide a resilient solution, without any manual intervention required.</w:t>
        </w:r>
      </w:ins>
    </w:p>
    <w:p w14:paraId="021DBEEF" w14:textId="700BFA7C" w:rsidR="00D27893" w:rsidRPr="00D27893" w:rsidRDefault="00D27893">
      <w:pPr>
        <w:pStyle w:val="Heading5"/>
        <w:numPr>
          <w:ilvl w:val="0"/>
          <w:numId w:val="0"/>
        </w:numPr>
        <w:ind w:left="720"/>
        <w:rPr>
          <w:ins w:id="386" w:author="Barry O'Donohoe [2]" w:date="2018-03-12T13:21:00Z"/>
          <w:rFonts w:asciiTheme="minorHAnsi" w:hAnsiTheme="minorHAnsi" w:cstheme="minorHAnsi"/>
          <w:sz w:val="22"/>
          <w:szCs w:val="22"/>
          <w:rPrChange w:id="387" w:author="Barry O'Donohoe [2]" w:date="2018-03-12T13:21:00Z">
            <w:rPr>
              <w:ins w:id="388" w:author="Barry O'Donohoe [2]" w:date="2018-03-12T13:21:00Z"/>
            </w:rPr>
          </w:rPrChange>
        </w:rPr>
        <w:pPrChange w:id="389" w:author="Barry O'Donohoe [2]" w:date="2018-03-12T13:21:00Z">
          <w:pPr>
            <w:pStyle w:val="Heading5"/>
          </w:pPr>
        </w:pPrChange>
      </w:pPr>
      <w:ins w:id="390" w:author="Barry O'Donohoe [2]" w:date="2018-03-12T13:21:00Z">
        <w:r w:rsidRPr="00D27893">
          <w:rPr>
            <w:rFonts w:asciiTheme="minorHAnsi" w:hAnsiTheme="minorHAnsi" w:cstheme="minorHAnsi"/>
            <w:sz w:val="22"/>
            <w:szCs w:val="22"/>
            <w:rPrChange w:id="391" w:author="Barry O'Donohoe [2]" w:date="2018-03-12T13:21:00Z">
              <w:rPr/>
            </w:rPrChange>
          </w:rPr>
          <w:t xml:space="preserve">When a PingFederate cluster is deployed, a replica administrative console is created and is configured to join </w:t>
        </w:r>
        <w:r w:rsidR="00E04CB2" w:rsidRPr="00E04CB2">
          <w:rPr>
            <w:rFonts w:asciiTheme="minorHAnsi" w:hAnsiTheme="minorHAnsi" w:cstheme="minorHAnsi"/>
            <w:sz w:val="22"/>
            <w:szCs w:val="22"/>
          </w:rPr>
          <w:t>the cluster with it</w:t>
        </w:r>
        <w:r w:rsidRPr="00D27893">
          <w:rPr>
            <w:rFonts w:asciiTheme="minorHAnsi" w:hAnsiTheme="minorHAnsi" w:cstheme="minorHAnsi"/>
            <w:sz w:val="22"/>
            <w:szCs w:val="22"/>
            <w:rPrChange w:id="392" w:author="Barry O'Donohoe [2]" w:date="2018-03-12T13:21:00Z">
              <w:rPr/>
            </w:rPrChange>
          </w:rPr>
          <w:t>s operational mode set to that of a runtime (CLUSTERED_ENGINE)</w:t>
        </w:r>
      </w:ins>
      <w:ins w:id="393" w:author="Barry O'Donohoe [2]" w:date="2018-03-12T13:22:00Z">
        <w:r w:rsidR="00E04CB2">
          <w:rPr>
            <w:rFonts w:asciiTheme="minorHAnsi" w:hAnsiTheme="minorHAnsi" w:cstheme="minorHAnsi"/>
            <w:sz w:val="22"/>
            <w:szCs w:val="22"/>
          </w:rPr>
          <w:t xml:space="preserve"> so that it can stay current with cluster configuration</w:t>
        </w:r>
      </w:ins>
      <w:ins w:id="394" w:author="Barry O'Donohoe [2]" w:date="2018-03-12T13:21:00Z">
        <w:r w:rsidRPr="00D27893">
          <w:rPr>
            <w:rFonts w:asciiTheme="minorHAnsi" w:hAnsiTheme="minorHAnsi" w:cstheme="minorHAnsi"/>
            <w:sz w:val="22"/>
            <w:szCs w:val="22"/>
            <w:rPrChange w:id="395" w:author="Barry O'Donohoe [2]" w:date="2018-03-12T13:21:00Z">
              <w:rPr/>
            </w:rPrChange>
          </w:rPr>
          <w:t>. This allows the replica to receive all cluster communications, and configuration, but it serves no active role in handling runtime requests.</w:t>
        </w:r>
      </w:ins>
    </w:p>
    <w:p w14:paraId="0C3FAE4F" w14:textId="7ECCF4EB" w:rsidR="006F2660" w:rsidRPr="00D27893" w:rsidRDefault="00D27893" w:rsidP="00D27893">
      <w:pPr>
        <w:pStyle w:val="Heading5"/>
        <w:numPr>
          <w:ilvl w:val="0"/>
          <w:numId w:val="0"/>
        </w:numPr>
        <w:ind w:left="720"/>
        <w:rPr>
          <w:ins w:id="396" w:author="Barry O'Donohoe" w:date="2018-01-04T21:23:00Z"/>
          <w:rFonts w:asciiTheme="minorHAnsi" w:hAnsiTheme="minorHAnsi" w:cstheme="minorHAnsi"/>
          <w:sz w:val="22"/>
          <w:szCs w:val="22"/>
          <w:rPrChange w:id="397" w:author="Barry O'Donohoe [2]" w:date="2018-03-12T13:21:00Z">
            <w:rPr>
              <w:ins w:id="398" w:author="Barry O'Donohoe" w:date="2018-01-04T21:23:00Z"/>
            </w:rPr>
          </w:rPrChange>
        </w:rPr>
      </w:pPr>
      <w:ins w:id="399" w:author="Barry O'Donohoe [2]" w:date="2018-03-12T13:21:00Z">
        <w:r w:rsidRPr="00D27893">
          <w:rPr>
            <w:rFonts w:asciiTheme="minorHAnsi" w:hAnsiTheme="minorHAnsi" w:cstheme="minorHAnsi"/>
            <w:sz w:val="22"/>
            <w:szCs w:val="22"/>
            <w:rPrChange w:id="400" w:author="Barry O'Donohoe [2]" w:date="2018-03-12T13:21:00Z">
              <w:rPr/>
            </w:rPrChange>
          </w:rPr>
          <w:t>A service runs on the replica that monitors the primary administrative console instance,</w:t>
        </w:r>
      </w:ins>
      <w:ins w:id="401" w:author="Barry O'Donohoe [2]" w:date="2018-03-12T13:23:00Z">
        <w:r w:rsidR="00041EEC">
          <w:rPr>
            <w:rFonts w:asciiTheme="minorHAnsi" w:hAnsiTheme="minorHAnsi" w:cstheme="minorHAnsi"/>
            <w:sz w:val="22"/>
            <w:szCs w:val="22"/>
          </w:rPr>
          <w:t xml:space="preserve"> and </w:t>
        </w:r>
        <w:r w:rsidR="004536AC">
          <w:rPr>
            <w:rFonts w:asciiTheme="minorHAnsi" w:hAnsiTheme="minorHAnsi" w:cstheme="minorHAnsi"/>
            <w:sz w:val="22"/>
            <w:szCs w:val="22"/>
          </w:rPr>
          <w:t xml:space="preserve">so it can </w:t>
        </w:r>
        <w:r w:rsidR="00041EEC">
          <w:rPr>
            <w:rFonts w:asciiTheme="minorHAnsi" w:hAnsiTheme="minorHAnsi" w:cstheme="minorHAnsi"/>
            <w:sz w:val="22"/>
            <w:szCs w:val="22"/>
          </w:rPr>
          <w:t>become active should the single primary admin console node fail for any reason</w:t>
        </w:r>
        <w:r w:rsidR="004536AC">
          <w:rPr>
            <w:rFonts w:asciiTheme="minorHAnsi" w:hAnsiTheme="minorHAnsi" w:cstheme="minorHAnsi"/>
            <w:sz w:val="22"/>
            <w:szCs w:val="22"/>
          </w:rPr>
          <w:t>.</w:t>
        </w:r>
      </w:ins>
    </w:p>
    <w:p w14:paraId="1B5C6FAB" w14:textId="3338983F" w:rsidR="00D41044" w:rsidRDefault="00D41044">
      <w:pPr>
        <w:pStyle w:val="Heading3"/>
        <w:rPr>
          <w:ins w:id="402" w:author="Barry O'Donohoe" w:date="2018-01-04T21:56:00Z"/>
        </w:rPr>
        <w:pPrChange w:id="403" w:author="Barry O'Donohoe" w:date="2018-01-04T21:41:00Z">
          <w:pPr>
            <w:pStyle w:val="Heading5"/>
            <w:numPr>
              <w:ilvl w:val="0"/>
              <w:numId w:val="0"/>
            </w:numPr>
            <w:tabs>
              <w:tab w:val="clear" w:pos="720"/>
            </w:tabs>
            <w:ind w:left="0" w:firstLine="0"/>
          </w:pPr>
        </w:pPrChange>
      </w:pPr>
      <w:ins w:id="404" w:author="Barry O'Donohoe" w:date="2018-01-04T21:56:00Z">
        <w:r>
          <w:t>Data Storage</w:t>
        </w:r>
      </w:ins>
    </w:p>
    <w:p w14:paraId="5F3BE139" w14:textId="086E4ABB" w:rsidR="00BC3A92" w:rsidRDefault="00D41044">
      <w:pPr>
        <w:ind w:left="720"/>
        <w:rPr>
          <w:ins w:id="405" w:author="Barry O'Donohoe" w:date="2018-01-04T21:58:00Z"/>
        </w:rPr>
        <w:pPrChange w:id="406" w:author="Barry O'Donohoe" w:date="2018-01-04T21:59:00Z">
          <w:pPr/>
        </w:pPrChange>
      </w:pPr>
      <w:ins w:id="407" w:author="Barry O'Donohoe" w:date="2018-01-04T21:56:00Z">
        <w:r w:rsidRPr="00D41044">
          <w:rPr>
            <w:rFonts w:asciiTheme="minorHAnsi" w:hAnsiTheme="minorHAnsi"/>
            <w:sz w:val="22"/>
            <w:szCs w:val="22"/>
            <w:rPrChange w:id="408" w:author="Barry O'Donohoe" w:date="2018-01-04T21:56:00Z">
              <w:rPr>
                <w:rFonts w:asciiTheme="minorHAnsi" w:hAnsiTheme="minorHAnsi"/>
              </w:rPr>
            </w:rPrChange>
          </w:rPr>
          <w:t xml:space="preserve">The </w:t>
        </w:r>
      </w:ins>
      <w:proofErr w:type="spellStart"/>
      <w:ins w:id="409" w:author="Barry O'Donohoe" w:date="2018-01-04T21:57:00Z">
        <w:r>
          <w:rPr>
            <w:rFonts w:asciiTheme="minorHAnsi" w:hAnsiTheme="minorHAnsi"/>
            <w:sz w:val="22"/>
            <w:szCs w:val="22"/>
          </w:rPr>
          <w:t>oauth</w:t>
        </w:r>
        <w:proofErr w:type="spellEnd"/>
        <w:r>
          <w:rPr>
            <w:rFonts w:asciiTheme="minorHAnsi" w:hAnsiTheme="minorHAnsi"/>
            <w:sz w:val="22"/>
            <w:szCs w:val="22"/>
          </w:rPr>
          <w:t xml:space="preserve"> client data </w:t>
        </w:r>
        <w:proofErr w:type="spellStart"/>
        <w:r>
          <w:rPr>
            <w:rFonts w:asciiTheme="minorHAnsi" w:hAnsiTheme="minorHAnsi"/>
            <w:sz w:val="22"/>
            <w:szCs w:val="22"/>
          </w:rPr>
          <w:t>attibutes</w:t>
        </w:r>
        <w:proofErr w:type="spellEnd"/>
        <w:r>
          <w:rPr>
            <w:rFonts w:asciiTheme="minorHAnsi" w:hAnsiTheme="minorHAnsi"/>
            <w:sz w:val="22"/>
            <w:szCs w:val="22"/>
          </w:rPr>
          <w:t xml:space="preserve"> and meta data will be externalised by PingFederate into a new branch of an existing Directory Information Tree</w:t>
        </w:r>
      </w:ins>
      <w:ins w:id="410" w:author="Barry O'Donohoe" w:date="2018-01-04T21:59:00Z">
        <w:r w:rsidR="00BC3A92">
          <w:rPr>
            <w:rFonts w:asciiTheme="minorHAnsi" w:hAnsiTheme="minorHAnsi"/>
            <w:sz w:val="22"/>
            <w:szCs w:val="22"/>
          </w:rPr>
          <w:t>.</w:t>
        </w:r>
      </w:ins>
      <w:ins w:id="411" w:author="Barry O'Donohoe" w:date="2018-01-04T21:58:00Z">
        <w:r w:rsidR="00BC3A92">
          <w:rPr>
            <w:rFonts w:asciiTheme="minorHAnsi" w:hAnsiTheme="minorHAnsi"/>
            <w:sz w:val="22"/>
            <w:szCs w:val="22"/>
          </w:rPr>
          <w:t xml:space="preserve"> </w:t>
        </w:r>
        <w:r w:rsidR="00BC3A92">
          <w:rPr>
            <w:rFonts w:ascii="Consolas" w:hAnsi="Consolas"/>
            <w:color w:val="000000"/>
            <w:sz w:val="21"/>
            <w:szCs w:val="21"/>
            <w:shd w:val="clear" w:color="auto" w:fill="FFFFFF"/>
          </w:rPr>
          <w:t>ou=</w:t>
        </w:r>
        <w:del w:id="412" w:author="Barry O'Donohoe [2]" w:date="2018-03-13T09:20:00Z">
          <w:r w:rsidR="00BC3A92" w:rsidDel="00884FD8">
            <w:rPr>
              <w:rFonts w:ascii="Consolas" w:hAnsi="Consolas"/>
              <w:color w:val="000000"/>
              <w:sz w:val="21"/>
              <w:szCs w:val="21"/>
              <w:shd w:val="clear" w:color="auto" w:fill="FFFFFF"/>
            </w:rPr>
            <w:delText>oauth</w:delText>
          </w:r>
        </w:del>
        <w:r w:rsidR="00BC3A92">
          <w:rPr>
            <w:rFonts w:ascii="Consolas" w:hAnsi="Consolas"/>
            <w:color w:val="000000"/>
            <w:sz w:val="21"/>
            <w:szCs w:val="21"/>
            <w:shd w:val="clear" w:color="auto" w:fill="FFFFFF"/>
          </w:rPr>
          <w:t>clients,ou=application,dc=boi,dc=co.uk,dc=capgeminibank,dc=com</w:t>
        </w:r>
      </w:ins>
    </w:p>
    <w:p w14:paraId="34A82FA5" w14:textId="009048F2" w:rsidR="00D41044" w:rsidRDefault="00BC3A92" w:rsidP="00BC3A92">
      <w:pPr>
        <w:pStyle w:val="Heading5"/>
        <w:numPr>
          <w:ilvl w:val="0"/>
          <w:numId w:val="0"/>
        </w:numPr>
        <w:ind w:left="720"/>
        <w:rPr>
          <w:ins w:id="413" w:author="Barry O'Donohoe [2]" w:date="2018-03-13T09:08:00Z"/>
          <w:rFonts w:asciiTheme="minorHAnsi" w:hAnsiTheme="minorHAnsi"/>
          <w:sz w:val="22"/>
          <w:szCs w:val="22"/>
        </w:rPr>
      </w:pPr>
      <w:ins w:id="414" w:author="Barry O'Donohoe" w:date="2018-01-04T21:59:00Z">
        <w:r>
          <w:rPr>
            <w:rFonts w:asciiTheme="minorHAnsi" w:hAnsiTheme="minorHAnsi"/>
            <w:sz w:val="22"/>
            <w:szCs w:val="22"/>
          </w:rPr>
          <w:t xml:space="preserve">It is here that PingFederate will create/read/update and delete </w:t>
        </w:r>
        <w:proofErr w:type="spellStart"/>
        <w:r>
          <w:rPr>
            <w:rFonts w:asciiTheme="minorHAnsi" w:hAnsiTheme="minorHAnsi"/>
            <w:sz w:val="22"/>
            <w:szCs w:val="22"/>
          </w:rPr>
          <w:t>oauth</w:t>
        </w:r>
        <w:proofErr w:type="spellEnd"/>
        <w:r>
          <w:rPr>
            <w:rFonts w:asciiTheme="minorHAnsi" w:hAnsiTheme="minorHAnsi"/>
            <w:sz w:val="22"/>
            <w:szCs w:val="22"/>
          </w:rPr>
          <w:t xml:space="preserve"> clients created through the PingFederate Administrative </w:t>
        </w:r>
      </w:ins>
      <w:ins w:id="415" w:author="Barry O'Donohoe" w:date="2018-01-04T22:00:00Z">
        <w:r>
          <w:rPr>
            <w:rFonts w:asciiTheme="minorHAnsi" w:hAnsiTheme="minorHAnsi"/>
            <w:sz w:val="22"/>
            <w:szCs w:val="22"/>
          </w:rPr>
          <w:t>W</w:t>
        </w:r>
      </w:ins>
      <w:ins w:id="416" w:author="Barry O'Donohoe" w:date="2018-01-04T21:59:00Z">
        <w:r>
          <w:rPr>
            <w:rFonts w:asciiTheme="minorHAnsi" w:hAnsiTheme="minorHAnsi"/>
            <w:sz w:val="22"/>
            <w:szCs w:val="22"/>
          </w:rPr>
          <w:t xml:space="preserve">eb </w:t>
        </w:r>
      </w:ins>
      <w:ins w:id="417" w:author="Barry O'Donohoe" w:date="2018-01-04T22:00:00Z">
        <w:r>
          <w:rPr>
            <w:rFonts w:asciiTheme="minorHAnsi" w:hAnsiTheme="minorHAnsi"/>
            <w:sz w:val="22"/>
            <w:szCs w:val="22"/>
          </w:rPr>
          <w:t xml:space="preserve">console </w:t>
        </w:r>
      </w:ins>
      <w:ins w:id="418" w:author="Barry O'Donohoe" w:date="2018-01-04T21:59:00Z">
        <w:r>
          <w:rPr>
            <w:rFonts w:asciiTheme="minorHAnsi" w:hAnsiTheme="minorHAnsi"/>
            <w:sz w:val="22"/>
            <w:szCs w:val="22"/>
          </w:rPr>
          <w:t>or REST API</w:t>
        </w:r>
      </w:ins>
      <w:ins w:id="419" w:author="Barry O'Donohoe" w:date="2018-01-04T22:00:00Z">
        <w:r>
          <w:rPr>
            <w:rFonts w:asciiTheme="minorHAnsi" w:hAnsiTheme="minorHAnsi"/>
            <w:sz w:val="22"/>
            <w:szCs w:val="22"/>
          </w:rPr>
          <w:t xml:space="preserve"> interface. For PingFederate v</w:t>
        </w:r>
      </w:ins>
      <w:ins w:id="420" w:author="Barry O'Donohoe [2]" w:date="2018-03-12T21:39:00Z">
        <w:r w:rsidR="00DA3E15">
          <w:rPr>
            <w:rFonts w:asciiTheme="minorHAnsi" w:hAnsiTheme="minorHAnsi"/>
            <w:sz w:val="22"/>
            <w:szCs w:val="22"/>
          </w:rPr>
          <w:t>9.0</w:t>
        </w:r>
      </w:ins>
      <w:ins w:id="421" w:author="Barry O'Donohoe" w:date="2018-01-04T22:00:00Z">
        <w:del w:id="422" w:author="Barry O'Donohoe [2]" w:date="2018-03-12T21:39:00Z">
          <w:r w:rsidDel="00DA3E15">
            <w:rPr>
              <w:rFonts w:asciiTheme="minorHAnsi" w:hAnsiTheme="minorHAnsi"/>
              <w:sz w:val="22"/>
              <w:szCs w:val="22"/>
            </w:rPr>
            <w:delText>8.4</w:delText>
          </w:r>
        </w:del>
        <w:r>
          <w:rPr>
            <w:rFonts w:asciiTheme="minorHAnsi" w:hAnsiTheme="minorHAnsi"/>
            <w:sz w:val="22"/>
            <w:szCs w:val="22"/>
          </w:rPr>
          <w:t xml:space="preserve">, the </w:t>
        </w:r>
        <w:proofErr w:type="spellStart"/>
        <w:r>
          <w:rPr>
            <w:rFonts w:asciiTheme="minorHAnsi" w:hAnsiTheme="minorHAnsi"/>
            <w:sz w:val="22"/>
            <w:szCs w:val="22"/>
          </w:rPr>
          <w:t>oauth</w:t>
        </w:r>
        <w:proofErr w:type="spellEnd"/>
        <w:r>
          <w:rPr>
            <w:rFonts w:asciiTheme="minorHAnsi" w:hAnsiTheme="minorHAnsi"/>
            <w:sz w:val="22"/>
            <w:szCs w:val="22"/>
          </w:rPr>
          <w:t xml:space="preserve"> client attributes and metadata are </w:t>
        </w:r>
      </w:ins>
      <w:ins w:id="423" w:author="Barry O'Donohoe [2]" w:date="2018-03-12T21:39:00Z">
        <w:r w:rsidR="00E37D69">
          <w:rPr>
            <w:rFonts w:asciiTheme="minorHAnsi" w:hAnsiTheme="minorHAnsi"/>
            <w:sz w:val="22"/>
            <w:szCs w:val="22"/>
          </w:rPr>
          <w:t xml:space="preserve">covered </w:t>
        </w:r>
      </w:ins>
      <w:ins w:id="424" w:author="Barry O'Donohoe [2]" w:date="2018-03-12T21:40:00Z">
        <w:r w:rsidR="00E37D69">
          <w:rPr>
            <w:rFonts w:asciiTheme="minorHAnsi" w:hAnsiTheme="minorHAnsi"/>
            <w:sz w:val="22"/>
            <w:szCs w:val="22"/>
          </w:rPr>
          <w:t xml:space="preserve">in by a LDAP schema provided by the product which is applied to </w:t>
        </w:r>
        <w:proofErr w:type="spellStart"/>
        <w:r w:rsidR="00E37D69">
          <w:rPr>
            <w:rFonts w:asciiTheme="minorHAnsi" w:hAnsiTheme="minorHAnsi"/>
            <w:sz w:val="22"/>
            <w:szCs w:val="22"/>
          </w:rPr>
          <w:t>PingDirectory</w:t>
        </w:r>
        <w:proofErr w:type="spellEnd"/>
        <w:r w:rsidR="001D3A2E">
          <w:rPr>
            <w:rFonts w:asciiTheme="minorHAnsi" w:hAnsiTheme="minorHAnsi"/>
            <w:sz w:val="22"/>
            <w:szCs w:val="22"/>
          </w:rPr>
          <w:t xml:space="preserve">. </w:t>
        </w:r>
      </w:ins>
      <w:ins w:id="425" w:author="Barry O'Donohoe" w:date="2018-01-04T22:00:00Z">
        <w:del w:id="426" w:author="Barry O'Donohoe [2]" w:date="2018-03-12T21:40:00Z">
          <w:r w:rsidDel="00E37D69">
            <w:rPr>
              <w:rFonts w:asciiTheme="minorHAnsi" w:hAnsiTheme="minorHAnsi"/>
              <w:sz w:val="22"/>
              <w:szCs w:val="22"/>
            </w:rPr>
            <w:delText xml:space="preserve">packed into an encoded data blob as part of a structural object class called </w:delText>
          </w:r>
        </w:del>
      </w:ins>
      <w:ins w:id="427" w:author="Barry O'Donohoe" w:date="2018-01-04T22:01:00Z">
        <w:del w:id="428" w:author="Barry O'Donohoe [2]" w:date="2018-03-12T21:40:00Z">
          <w:r w:rsidDel="00E37D69">
            <w:rPr>
              <w:rFonts w:asciiTheme="minorHAnsi" w:hAnsiTheme="minorHAnsi"/>
              <w:sz w:val="22"/>
              <w:szCs w:val="22"/>
            </w:rPr>
            <w:delText>‘PFOAuthClient’</w:delText>
          </w:r>
        </w:del>
      </w:ins>
      <w:ins w:id="429" w:author="Barry O'Donohoe" w:date="2018-01-04T22:02:00Z">
        <w:del w:id="430" w:author="Barry O'Donohoe [2]" w:date="2018-03-12T21:40:00Z">
          <w:r w:rsidDel="00E37D69">
            <w:rPr>
              <w:rFonts w:asciiTheme="minorHAnsi" w:hAnsiTheme="minorHAnsi"/>
              <w:sz w:val="22"/>
              <w:szCs w:val="22"/>
            </w:rPr>
            <w:delText xml:space="preserve">. In addition, it will have an </w:delText>
          </w:r>
        </w:del>
      </w:ins>
      <w:ins w:id="431" w:author="Barry O'Donohoe" w:date="2018-01-04T22:03:00Z">
        <w:del w:id="432" w:author="Barry O'Donohoe [2]" w:date="2018-03-12T21:40:00Z">
          <w:r w:rsidDel="00E37D69">
            <w:rPr>
              <w:rFonts w:asciiTheme="minorHAnsi" w:hAnsiTheme="minorHAnsi"/>
              <w:sz w:val="22"/>
              <w:szCs w:val="22"/>
            </w:rPr>
            <w:delText xml:space="preserve">clientid attribute. </w:delText>
          </w:r>
        </w:del>
      </w:ins>
      <w:ins w:id="433" w:author="Barry O'Donohoe" w:date="2018-01-04T22:02:00Z">
        <w:r>
          <w:rPr>
            <w:rFonts w:asciiTheme="minorHAnsi" w:hAnsiTheme="minorHAnsi"/>
            <w:sz w:val="22"/>
            <w:szCs w:val="22"/>
          </w:rPr>
          <w:t xml:space="preserve">The image below shows the DIT and an example </w:t>
        </w:r>
        <w:proofErr w:type="spellStart"/>
        <w:r>
          <w:rPr>
            <w:rFonts w:asciiTheme="minorHAnsi" w:hAnsiTheme="minorHAnsi"/>
            <w:sz w:val="22"/>
            <w:szCs w:val="22"/>
          </w:rPr>
          <w:t>oauth</w:t>
        </w:r>
        <w:proofErr w:type="spellEnd"/>
        <w:r>
          <w:rPr>
            <w:rFonts w:asciiTheme="minorHAnsi" w:hAnsiTheme="minorHAnsi"/>
            <w:sz w:val="22"/>
            <w:szCs w:val="22"/>
          </w:rPr>
          <w:t xml:space="preserve"> client instance.</w:t>
        </w:r>
      </w:ins>
    </w:p>
    <w:p w14:paraId="3A4B1068" w14:textId="158B78A7" w:rsidR="00147C52" w:rsidRDefault="00725CC5" w:rsidP="00BC3A92">
      <w:pPr>
        <w:pStyle w:val="Heading5"/>
        <w:numPr>
          <w:ilvl w:val="0"/>
          <w:numId w:val="0"/>
        </w:numPr>
        <w:ind w:left="720"/>
        <w:rPr>
          <w:ins w:id="434" w:author="Barry O'Donohoe [2]" w:date="2018-03-13T09:15:00Z"/>
          <w:rFonts w:asciiTheme="minorHAnsi" w:hAnsiTheme="minorHAnsi"/>
          <w:sz w:val="22"/>
          <w:szCs w:val="22"/>
        </w:rPr>
      </w:pPr>
      <w:ins w:id="435" w:author="Barry O'Donohoe [2]" w:date="2018-03-13T09:15:00Z">
        <w:r>
          <w:rPr>
            <w:rFonts w:asciiTheme="minorHAnsi" w:hAnsiTheme="minorHAnsi"/>
            <w:sz w:val="22"/>
            <w:szCs w:val="22"/>
          </w:rPr>
          <w:t xml:space="preserve">The LDAP schema from Ping Identity creates a structural object class </w:t>
        </w:r>
      </w:ins>
      <w:ins w:id="436" w:author="Barry O'Donohoe [2]" w:date="2018-03-13T09:16:00Z">
        <w:r w:rsidR="00545107">
          <w:rPr>
            <w:rFonts w:asciiTheme="minorHAnsi" w:hAnsiTheme="minorHAnsi"/>
            <w:sz w:val="22"/>
            <w:szCs w:val="22"/>
          </w:rPr>
          <w:t xml:space="preserve">called </w:t>
        </w:r>
        <w:r w:rsidR="00545107" w:rsidRPr="00545107">
          <w:rPr>
            <w:rFonts w:asciiTheme="minorHAnsi" w:hAnsiTheme="minorHAnsi"/>
            <w:sz w:val="22"/>
            <w:szCs w:val="22"/>
          </w:rPr>
          <w:t>pf-</w:t>
        </w:r>
        <w:proofErr w:type="spellStart"/>
        <w:r w:rsidR="00545107" w:rsidRPr="00545107">
          <w:rPr>
            <w:rFonts w:asciiTheme="minorHAnsi" w:hAnsiTheme="minorHAnsi"/>
            <w:sz w:val="22"/>
            <w:szCs w:val="22"/>
          </w:rPr>
          <w:t>oauth</w:t>
        </w:r>
        <w:proofErr w:type="spellEnd"/>
        <w:r w:rsidR="00545107" w:rsidRPr="00545107">
          <w:rPr>
            <w:rFonts w:asciiTheme="minorHAnsi" w:hAnsiTheme="minorHAnsi"/>
            <w:sz w:val="22"/>
            <w:szCs w:val="22"/>
          </w:rPr>
          <w:t>-client</w:t>
        </w:r>
        <w:r w:rsidR="00545107">
          <w:rPr>
            <w:rFonts w:asciiTheme="minorHAnsi" w:hAnsiTheme="minorHAnsi"/>
            <w:sz w:val="22"/>
            <w:szCs w:val="22"/>
          </w:rPr>
          <w:t xml:space="preserve"> that is used to store all the </w:t>
        </w:r>
        <w:r w:rsidR="00545107" w:rsidRPr="00545107">
          <w:rPr>
            <w:rFonts w:asciiTheme="minorHAnsi" w:hAnsiTheme="minorHAnsi"/>
            <w:sz w:val="22"/>
            <w:szCs w:val="22"/>
          </w:rPr>
          <w:t>PingFederate OAuth 2.0 Client Information</w:t>
        </w:r>
      </w:ins>
    </w:p>
    <w:p w14:paraId="2A694136" w14:textId="77777777" w:rsidR="008417A1" w:rsidRPr="008417A1" w:rsidRDefault="008417A1">
      <w:pPr>
        <w:pStyle w:val="Heading5"/>
        <w:numPr>
          <w:ilvl w:val="0"/>
          <w:numId w:val="0"/>
        </w:numPr>
        <w:ind w:left="3240"/>
        <w:rPr>
          <w:ins w:id="437" w:author="Barry O'Donohoe [2]" w:date="2018-03-13T09:15:00Z"/>
          <w:rFonts w:asciiTheme="minorHAnsi" w:hAnsiTheme="minorHAnsi"/>
          <w:sz w:val="22"/>
          <w:szCs w:val="22"/>
        </w:rPr>
        <w:pPrChange w:id="438" w:author="Barry O'Donohoe [2]" w:date="2018-03-13T09:16:00Z">
          <w:pPr>
            <w:pStyle w:val="Heading5"/>
          </w:pPr>
        </w:pPrChange>
      </w:pPr>
      <w:ins w:id="439"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-client-name</w:t>
        </w:r>
      </w:ins>
    </w:p>
    <w:p w14:paraId="22F77D3A" w14:textId="10CD1850" w:rsidR="008417A1" w:rsidRPr="008417A1" w:rsidRDefault="008417A1">
      <w:pPr>
        <w:pStyle w:val="Heading5"/>
        <w:numPr>
          <w:ilvl w:val="0"/>
          <w:numId w:val="0"/>
        </w:numPr>
        <w:ind w:left="3240"/>
        <w:rPr>
          <w:ins w:id="440" w:author="Barry O'Donohoe [2]" w:date="2018-03-13T09:15:00Z"/>
          <w:rFonts w:asciiTheme="minorHAnsi" w:hAnsiTheme="minorHAnsi"/>
          <w:sz w:val="22"/>
          <w:szCs w:val="22"/>
        </w:rPr>
        <w:pPrChange w:id="441" w:author="Barry O'Donohoe [2]" w:date="2018-03-13T09:16:00Z">
          <w:pPr>
            <w:pStyle w:val="Heading5"/>
          </w:pPr>
        </w:pPrChange>
      </w:pPr>
      <w:ins w:id="442"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-client-refresh-rolling</w:t>
        </w:r>
      </w:ins>
    </w:p>
    <w:p w14:paraId="0B8BD96D" w14:textId="272A7DD2" w:rsidR="008417A1" w:rsidRPr="008417A1" w:rsidRDefault="008417A1">
      <w:pPr>
        <w:pStyle w:val="Heading5"/>
        <w:numPr>
          <w:ilvl w:val="0"/>
          <w:numId w:val="0"/>
        </w:numPr>
        <w:ind w:left="3240"/>
        <w:rPr>
          <w:ins w:id="443" w:author="Barry O'Donohoe [2]" w:date="2018-03-13T09:15:00Z"/>
          <w:rFonts w:asciiTheme="minorHAnsi" w:hAnsiTheme="minorHAnsi"/>
          <w:sz w:val="22"/>
          <w:szCs w:val="22"/>
        </w:rPr>
        <w:pPrChange w:id="444" w:author="Barry O'Donohoe [2]" w:date="2018-03-13T09:16:00Z">
          <w:pPr>
            <w:pStyle w:val="Heading5"/>
          </w:pPr>
        </w:pPrChange>
      </w:pPr>
      <w:ins w:id="445"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-client-logo-</w:t>
        </w:r>
        <w:proofErr w:type="spellStart"/>
        <w:r w:rsidRPr="008417A1">
          <w:rPr>
            <w:rFonts w:asciiTheme="minorHAnsi" w:hAnsiTheme="minorHAnsi"/>
            <w:sz w:val="22"/>
            <w:szCs w:val="22"/>
          </w:rPr>
          <w:t>url</w:t>
        </w:r>
        <w:proofErr w:type="spellEnd"/>
      </w:ins>
    </w:p>
    <w:p w14:paraId="0F20E109" w14:textId="2429A314" w:rsidR="008417A1" w:rsidRPr="008417A1" w:rsidRDefault="008417A1">
      <w:pPr>
        <w:pStyle w:val="Heading5"/>
        <w:numPr>
          <w:ilvl w:val="0"/>
          <w:numId w:val="0"/>
        </w:numPr>
        <w:ind w:left="3240"/>
        <w:rPr>
          <w:ins w:id="446" w:author="Barry O'Donohoe [2]" w:date="2018-03-13T09:15:00Z"/>
          <w:rFonts w:asciiTheme="minorHAnsi" w:hAnsiTheme="minorHAnsi"/>
          <w:sz w:val="22"/>
          <w:szCs w:val="22"/>
        </w:rPr>
        <w:pPrChange w:id="447" w:author="Barry O'Donohoe [2]" w:date="2018-03-13T09:16:00Z">
          <w:pPr>
            <w:pStyle w:val="Heading5"/>
          </w:pPr>
        </w:pPrChange>
      </w:pPr>
      <w:ins w:id="448" w:author="Barry O'Donohoe [2]" w:date="2018-03-13T09:15:00Z">
        <w:r w:rsidRPr="008417A1">
          <w:rPr>
            <w:rFonts w:asciiTheme="minorHAnsi" w:hAnsiTheme="minorHAnsi"/>
            <w:sz w:val="22"/>
            <w:szCs w:val="22"/>
          </w:rPr>
          <w:lastRenderedPageBreak/>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-client-hashed-secret</w:t>
        </w:r>
      </w:ins>
    </w:p>
    <w:p w14:paraId="7B65DB76" w14:textId="6C61FC2C" w:rsidR="008417A1" w:rsidRPr="008417A1" w:rsidRDefault="008417A1">
      <w:pPr>
        <w:pStyle w:val="Heading5"/>
        <w:numPr>
          <w:ilvl w:val="0"/>
          <w:numId w:val="0"/>
        </w:numPr>
        <w:ind w:left="3240"/>
        <w:rPr>
          <w:ins w:id="449" w:author="Barry O'Donohoe [2]" w:date="2018-03-13T09:15:00Z"/>
          <w:rFonts w:asciiTheme="minorHAnsi" w:hAnsiTheme="minorHAnsi"/>
          <w:sz w:val="22"/>
          <w:szCs w:val="22"/>
        </w:rPr>
        <w:pPrChange w:id="450" w:author="Barry O'Donohoe [2]" w:date="2018-03-13T09:16:00Z">
          <w:pPr>
            <w:pStyle w:val="Heading5"/>
          </w:pPr>
        </w:pPrChange>
      </w:pPr>
      <w:ins w:id="451"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-client-description</w:t>
        </w:r>
      </w:ins>
    </w:p>
    <w:p w14:paraId="0DA1477A" w14:textId="06140FE3" w:rsidR="008417A1" w:rsidRPr="008417A1" w:rsidRDefault="008417A1">
      <w:pPr>
        <w:pStyle w:val="Heading5"/>
        <w:numPr>
          <w:ilvl w:val="0"/>
          <w:numId w:val="0"/>
        </w:numPr>
        <w:ind w:left="3240"/>
        <w:rPr>
          <w:ins w:id="452" w:author="Barry O'Donohoe [2]" w:date="2018-03-13T09:15:00Z"/>
          <w:rFonts w:asciiTheme="minorHAnsi" w:hAnsiTheme="minorHAnsi"/>
          <w:sz w:val="22"/>
          <w:szCs w:val="22"/>
        </w:rPr>
        <w:pPrChange w:id="453" w:author="Barry O'Donohoe [2]" w:date="2018-03-13T09:16:00Z">
          <w:pPr>
            <w:pStyle w:val="Heading5"/>
          </w:pPr>
        </w:pPrChange>
      </w:pPr>
      <w:ins w:id="454"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-client-persistent-grant-</w:t>
        </w:r>
        <w:proofErr w:type="spellStart"/>
        <w:r w:rsidRPr="008417A1">
          <w:rPr>
            <w:rFonts w:asciiTheme="minorHAnsi" w:hAnsiTheme="minorHAnsi"/>
            <w:sz w:val="22"/>
            <w:szCs w:val="22"/>
          </w:rPr>
          <w:t>exp</w:t>
        </w:r>
        <w:proofErr w:type="spellEnd"/>
        <w:r w:rsidRPr="008417A1">
          <w:rPr>
            <w:rFonts w:asciiTheme="minorHAnsi" w:hAnsiTheme="minorHAnsi"/>
            <w:sz w:val="22"/>
            <w:szCs w:val="22"/>
          </w:rPr>
          <w:t>-type</w:t>
        </w:r>
      </w:ins>
    </w:p>
    <w:p w14:paraId="7F3FCA17" w14:textId="4AB21A28" w:rsidR="008417A1" w:rsidRPr="008417A1" w:rsidRDefault="008417A1">
      <w:pPr>
        <w:pStyle w:val="Heading5"/>
        <w:numPr>
          <w:ilvl w:val="0"/>
          <w:numId w:val="0"/>
        </w:numPr>
        <w:ind w:left="3240"/>
        <w:rPr>
          <w:ins w:id="455" w:author="Barry O'Donohoe [2]" w:date="2018-03-13T09:15:00Z"/>
          <w:rFonts w:asciiTheme="minorHAnsi" w:hAnsiTheme="minorHAnsi"/>
          <w:sz w:val="22"/>
          <w:szCs w:val="22"/>
        </w:rPr>
        <w:pPrChange w:id="456" w:author="Barry O'Donohoe [2]" w:date="2018-03-13T09:16:00Z">
          <w:pPr>
            <w:pStyle w:val="Heading5"/>
          </w:pPr>
        </w:pPrChange>
      </w:pPr>
      <w:ins w:id="457"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-client-persistent-grant-</w:t>
        </w:r>
        <w:proofErr w:type="spellStart"/>
        <w:r w:rsidRPr="008417A1">
          <w:rPr>
            <w:rFonts w:asciiTheme="minorHAnsi" w:hAnsiTheme="minorHAnsi"/>
            <w:sz w:val="22"/>
            <w:szCs w:val="22"/>
          </w:rPr>
          <w:t>exp</w:t>
        </w:r>
        <w:proofErr w:type="spellEnd"/>
        <w:r w:rsidRPr="008417A1">
          <w:rPr>
            <w:rFonts w:asciiTheme="minorHAnsi" w:hAnsiTheme="minorHAnsi"/>
            <w:sz w:val="22"/>
            <w:szCs w:val="22"/>
          </w:rPr>
          <w:t>-time</w:t>
        </w:r>
      </w:ins>
    </w:p>
    <w:p w14:paraId="4D38CC17" w14:textId="2DA24E31" w:rsidR="008417A1" w:rsidRPr="008417A1" w:rsidRDefault="008417A1">
      <w:pPr>
        <w:pStyle w:val="Heading5"/>
        <w:numPr>
          <w:ilvl w:val="0"/>
          <w:numId w:val="0"/>
        </w:numPr>
        <w:ind w:left="3240"/>
        <w:rPr>
          <w:ins w:id="458" w:author="Barry O'Donohoe [2]" w:date="2018-03-13T09:15:00Z"/>
          <w:rFonts w:asciiTheme="minorHAnsi" w:hAnsiTheme="minorHAnsi"/>
          <w:sz w:val="22"/>
          <w:szCs w:val="22"/>
        </w:rPr>
        <w:pPrChange w:id="459" w:author="Barry O'Donohoe [2]" w:date="2018-03-13T09:16:00Z">
          <w:pPr>
            <w:pStyle w:val="Heading5"/>
          </w:pPr>
        </w:pPrChange>
      </w:pPr>
      <w:ins w:id="460"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-client-persistent-grant-</w:t>
        </w:r>
        <w:proofErr w:type="spellStart"/>
        <w:r w:rsidRPr="008417A1">
          <w:rPr>
            <w:rFonts w:asciiTheme="minorHAnsi" w:hAnsiTheme="minorHAnsi"/>
            <w:sz w:val="22"/>
            <w:szCs w:val="22"/>
          </w:rPr>
          <w:t>exp</w:t>
        </w:r>
        <w:proofErr w:type="spellEnd"/>
        <w:r w:rsidRPr="008417A1">
          <w:rPr>
            <w:rFonts w:asciiTheme="minorHAnsi" w:hAnsiTheme="minorHAnsi"/>
            <w:sz w:val="22"/>
            <w:szCs w:val="22"/>
          </w:rPr>
          <w:t>-time-unit</w:t>
        </w:r>
      </w:ins>
    </w:p>
    <w:p w14:paraId="16FA7263" w14:textId="469E8996" w:rsidR="008417A1" w:rsidRPr="008417A1" w:rsidRDefault="008417A1">
      <w:pPr>
        <w:pStyle w:val="Heading5"/>
        <w:numPr>
          <w:ilvl w:val="0"/>
          <w:numId w:val="0"/>
        </w:numPr>
        <w:ind w:left="3240"/>
        <w:rPr>
          <w:ins w:id="461" w:author="Barry O'Donohoe [2]" w:date="2018-03-13T09:15:00Z"/>
          <w:rFonts w:asciiTheme="minorHAnsi" w:hAnsiTheme="minorHAnsi"/>
          <w:sz w:val="22"/>
          <w:szCs w:val="22"/>
        </w:rPr>
        <w:pPrChange w:id="462" w:author="Barry O'Donohoe [2]" w:date="2018-03-13T09:16:00Z">
          <w:pPr>
            <w:pStyle w:val="Heading5"/>
          </w:pPr>
        </w:pPrChange>
      </w:pPr>
      <w:ins w:id="463"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-client-bypass-approval-page</w:t>
        </w:r>
      </w:ins>
    </w:p>
    <w:p w14:paraId="21030640" w14:textId="4B112CE3" w:rsidR="008417A1" w:rsidRPr="008417A1" w:rsidRDefault="008417A1">
      <w:pPr>
        <w:pStyle w:val="Heading5"/>
        <w:numPr>
          <w:ilvl w:val="0"/>
          <w:numId w:val="0"/>
        </w:numPr>
        <w:ind w:left="3240"/>
        <w:rPr>
          <w:ins w:id="464" w:author="Barry O'Donohoe [2]" w:date="2018-03-13T09:15:00Z"/>
          <w:rFonts w:asciiTheme="minorHAnsi" w:hAnsiTheme="minorHAnsi"/>
          <w:sz w:val="22"/>
          <w:szCs w:val="22"/>
        </w:rPr>
        <w:pPrChange w:id="465" w:author="Barry O'Donohoe [2]" w:date="2018-03-13T09:16:00Z">
          <w:pPr>
            <w:pStyle w:val="Heading5"/>
          </w:pPr>
        </w:pPrChange>
      </w:pPr>
      <w:ins w:id="466"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-client-grant-type</w:t>
        </w:r>
      </w:ins>
    </w:p>
    <w:p w14:paraId="0C138744" w14:textId="6CF3E1CB" w:rsidR="008417A1" w:rsidRPr="008417A1" w:rsidRDefault="008417A1">
      <w:pPr>
        <w:pStyle w:val="Heading5"/>
        <w:numPr>
          <w:ilvl w:val="0"/>
          <w:numId w:val="0"/>
        </w:numPr>
        <w:ind w:left="3240"/>
        <w:rPr>
          <w:ins w:id="467" w:author="Barry O'Donohoe [2]" w:date="2018-03-13T09:15:00Z"/>
          <w:rFonts w:asciiTheme="minorHAnsi" w:hAnsiTheme="minorHAnsi"/>
          <w:sz w:val="22"/>
          <w:szCs w:val="22"/>
        </w:rPr>
        <w:pPrChange w:id="468" w:author="Barry O'Donohoe [2]" w:date="2018-03-13T09:16:00Z">
          <w:pPr>
            <w:pStyle w:val="Heading5"/>
          </w:pPr>
        </w:pPrChange>
      </w:pPr>
      <w:ins w:id="469"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-client-redirect-</w:t>
        </w:r>
        <w:proofErr w:type="spellStart"/>
        <w:r w:rsidRPr="008417A1">
          <w:rPr>
            <w:rFonts w:asciiTheme="minorHAnsi" w:hAnsiTheme="minorHAnsi"/>
            <w:sz w:val="22"/>
            <w:szCs w:val="22"/>
          </w:rPr>
          <w:t>uri</w:t>
        </w:r>
        <w:proofErr w:type="spellEnd"/>
      </w:ins>
    </w:p>
    <w:p w14:paraId="6438F027" w14:textId="632A2713" w:rsidR="008417A1" w:rsidRPr="008417A1" w:rsidRDefault="008417A1">
      <w:pPr>
        <w:pStyle w:val="Heading5"/>
        <w:numPr>
          <w:ilvl w:val="0"/>
          <w:numId w:val="0"/>
        </w:numPr>
        <w:ind w:left="3240"/>
        <w:rPr>
          <w:ins w:id="470" w:author="Barry O'Donohoe [2]" w:date="2018-03-13T09:15:00Z"/>
          <w:rFonts w:asciiTheme="minorHAnsi" w:hAnsiTheme="minorHAnsi"/>
          <w:sz w:val="22"/>
          <w:szCs w:val="22"/>
        </w:rPr>
        <w:pPrChange w:id="471" w:author="Barry O'Donohoe [2]" w:date="2018-03-13T09:16:00Z">
          <w:pPr>
            <w:pStyle w:val="Heading5"/>
          </w:pPr>
        </w:pPrChange>
      </w:pPr>
      <w:ins w:id="472"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-client-restrict-scopes</w:t>
        </w:r>
      </w:ins>
    </w:p>
    <w:p w14:paraId="7761E7B3" w14:textId="6329E755" w:rsidR="008417A1" w:rsidRPr="008417A1" w:rsidRDefault="008417A1">
      <w:pPr>
        <w:pStyle w:val="Heading5"/>
        <w:numPr>
          <w:ilvl w:val="0"/>
          <w:numId w:val="0"/>
        </w:numPr>
        <w:ind w:left="3240"/>
        <w:rPr>
          <w:ins w:id="473" w:author="Barry O'Donohoe [2]" w:date="2018-03-13T09:15:00Z"/>
          <w:rFonts w:asciiTheme="minorHAnsi" w:hAnsiTheme="minorHAnsi"/>
          <w:sz w:val="22"/>
          <w:szCs w:val="22"/>
        </w:rPr>
        <w:pPrChange w:id="474" w:author="Barry O'Donohoe [2]" w:date="2018-03-13T09:16:00Z">
          <w:pPr>
            <w:pStyle w:val="Heading5"/>
          </w:pPr>
        </w:pPrChange>
      </w:pPr>
      <w:ins w:id="475"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-client-restricted-scopes</w:t>
        </w:r>
      </w:ins>
    </w:p>
    <w:p w14:paraId="0202AE93" w14:textId="599C8324" w:rsidR="008417A1" w:rsidRPr="008417A1" w:rsidRDefault="008417A1">
      <w:pPr>
        <w:pStyle w:val="Heading5"/>
        <w:numPr>
          <w:ilvl w:val="0"/>
          <w:numId w:val="0"/>
        </w:numPr>
        <w:ind w:left="3240"/>
        <w:rPr>
          <w:ins w:id="476" w:author="Barry O'Donohoe [2]" w:date="2018-03-13T09:15:00Z"/>
          <w:rFonts w:asciiTheme="minorHAnsi" w:hAnsiTheme="minorHAnsi"/>
          <w:sz w:val="22"/>
          <w:szCs w:val="22"/>
        </w:rPr>
        <w:pPrChange w:id="477" w:author="Barry O'Donohoe [2]" w:date="2018-03-13T09:16:00Z">
          <w:pPr>
            <w:pStyle w:val="Heading5"/>
          </w:pPr>
        </w:pPrChange>
      </w:pPr>
      <w:ins w:id="478"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-client-logout-</w:t>
        </w:r>
        <w:proofErr w:type="spellStart"/>
        <w:r w:rsidRPr="008417A1">
          <w:rPr>
            <w:rFonts w:asciiTheme="minorHAnsi" w:hAnsiTheme="minorHAnsi"/>
            <w:sz w:val="22"/>
            <w:szCs w:val="22"/>
          </w:rPr>
          <w:t>uri</w:t>
        </w:r>
        <w:proofErr w:type="spellEnd"/>
      </w:ins>
    </w:p>
    <w:p w14:paraId="3BEFEA49" w14:textId="645FDF0E" w:rsidR="008417A1" w:rsidRPr="008417A1" w:rsidRDefault="008417A1">
      <w:pPr>
        <w:pStyle w:val="Heading5"/>
        <w:numPr>
          <w:ilvl w:val="0"/>
          <w:numId w:val="0"/>
        </w:numPr>
        <w:ind w:left="3240"/>
        <w:rPr>
          <w:ins w:id="479" w:author="Barry O'Donohoe [2]" w:date="2018-03-13T09:15:00Z"/>
          <w:rFonts w:asciiTheme="minorHAnsi" w:hAnsiTheme="minorHAnsi"/>
          <w:sz w:val="22"/>
          <w:szCs w:val="22"/>
        </w:rPr>
        <w:pPrChange w:id="480" w:author="Barry O'Donohoe [2]" w:date="2018-03-13T09:16:00Z">
          <w:pPr>
            <w:pStyle w:val="Heading5"/>
          </w:pPr>
        </w:pPrChange>
      </w:pPr>
      <w:ins w:id="481"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w:t>
        </w:r>
        <w:proofErr w:type="spellStart"/>
        <w:r w:rsidRPr="008417A1">
          <w:rPr>
            <w:rFonts w:asciiTheme="minorHAnsi" w:hAnsiTheme="minorHAnsi"/>
            <w:sz w:val="22"/>
            <w:szCs w:val="22"/>
          </w:rPr>
          <w:t>authn</w:t>
        </w:r>
        <w:proofErr w:type="spellEnd"/>
        <w:r w:rsidRPr="008417A1">
          <w:rPr>
            <w:rFonts w:asciiTheme="minorHAnsi" w:hAnsiTheme="minorHAnsi"/>
            <w:sz w:val="22"/>
            <w:szCs w:val="22"/>
          </w:rPr>
          <w:t>-type</w:t>
        </w:r>
      </w:ins>
    </w:p>
    <w:p w14:paraId="7DFBC4CA" w14:textId="4CFD1A44" w:rsidR="008417A1" w:rsidRPr="008417A1" w:rsidRDefault="008417A1">
      <w:pPr>
        <w:pStyle w:val="Heading5"/>
        <w:numPr>
          <w:ilvl w:val="0"/>
          <w:numId w:val="0"/>
        </w:numPr>
        <w:ind w:left="3240"/>
        <w:rPr>
          <w:ins w:id="482" w:author="Barry O'Donohoe [2]" w:date="2018-03-13T09:15:00Z"/>
          <w:rFonts w:asciiTheme="minorHAnsi" w:hAnsiTheme="minorHAnsi"/>
          <w:sz w:val="22"/>
          <w:szCs w:val="22"/>
        </w:rPr>
        <w:pPrChange w:id="483" w:author="Barry O'Donohoe [2]" w:date="2018-03-13T09:16:00Z">
          <w:pPr>
            <w:pStyle w:val="Heading5"/>
          </w:pPr>
        </w:pPrChange>
      </w:pPr>
      <w:ins w:id="484"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-client-client-cert-issuer-</w:t>
        </w:r>
        <w:proofErr w:type="spellStart"/>
        <w:r w:rsidRPr="008417A1">
          <w:rPr>
            <w:rFonts w:asciiTheme="minorHAnsi" w:hAnsiTheme="minorHAnsi"/>
            <w:sz w:val="22"/>
            <w:szCs w:val="22"/>
          </w:rPr>
          <w:t>dn</w:t>
        </w:r>
        <w:proofErr w:type="spellEnd"/>
      </w:ins>
    </w:p>
    <w:p w14:paraId="3EB97B29" w14:textId="24E5780C" w:rsidR="008417A1" w:rsidRPr="008417A1" w:rsidRDefault="008417A1">
      <w:pPr>
        <w:pStyle w:val="Heading5"/>
        <w:numPr>
          <w:ilvl w:val="0"/>
          <w:numId w:val="0"/>
        </w:numPr>
        <w:ind w:left="3240"/>
        <w:rPr>
          <w:ins w:id="485" w:author="Barry O'Donohoe [2]" w:date="2018-03-13T09:15:00Z"/>
          <w:rFonts w:asciiTheme="minorHAnsi" w:hAnsiTheme="minorHAnsi"/>
          <w:sz w:val="22"/>
          <w:szCs w:val="22"/>
        </w:rPr>
        <w:pPrChange w:id="486" w:author="Barry O'Donohoe [2]" w:date="2018-03-13T09:16:00Z">
          <w:pPr>
            <w:pStyle w:val="Heading5"/>
          </w:pPr>
        </w:pPrChange>
      </w:pPr>
      <w:ins w:id="487"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-client-client-cert-subject-</w:t>
        </w:r>
        <w:proofErr w:type="spellStart"/>
        <w:r w:rsidRPr="008417A1">
          <w:rPr>
            <w:rFonts w:asciiTheme="minorHAnsi" w:hAnsiTheme="minorHAnsi"/>
            <w:sz w:val="22"/>
            <w:szCs w:val="22"/>
          </w:rPr>
          <w:t>dn</w:t>
        </w:r>
        <w:proofErr w:type="spellEnd"/>
      </w:ins>
    </w:p>
    <w:p w14:paraId="6CB69E72" w14:textId="123B39EE" w:rsidR="008417A1" w:rsidRPr="008417A1" w:rsidRDefault="008417A1">
      <w:pPr>
        <w:pStyle w:val="Heading5"/>
        <w:numPr>
          <w:ilvl w:val="0"/>
          <w:numId w:val="0"/>
        </w:numPr>
        <w:ind w:left="3240"/>
        <w:rPr>
          <w:ins w:id="488" w:author="Barry O'Donohoe [2]" w:date="2018-03-13T09:15:00Z"/>
          <w:rFonts w:asciiTheme="minorHAnsi" w:hAnsiTheme="minorHAnsi"/>
          <w:sz w:val="22"/>
          <w:szCs w:val="22"/>
        </w:rPr>
        <w:pPrChange w:id="489" w:author="Barry O'Donohoe [2]" w:date="2018-03-13T09:16:00Z">
          <w:pPr>
            <w:pStyle w:val="Heading5"/>
          </w:pPr>
        </w:pPrChange>
      </w:pPr>
      <w:ins w:id="490"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w:t>
        </w:r>
        <w:proofErr w:type="spellStart"/>
        <w:r w:rsidRPr="008417A1">
          <w:rPr>
            <w:rFonts w:asciiTheme="minorHAnsi" w:hAnsiTheme="minorHAnsi"/>
            <w:sz w:val="22"/>
            <w:szCs w:val="22"/>
          </w:rPr>
          <w:t>jwks</w:t>
        </w:r>
        <w:proofErr w:type="spellEnd"/>
        <w:r w:rsidRPr="008417A1">
          <w:rPr>
            <w:rFonts w:asciiTheme="minorHAnsi" w:hAnsiTheme="minorHAnsi"/>
            <w:sz w:val="22"/>
            <w:szCs w:val="22"/>
          </w:rPr>
          <w:t>-</w:t>
        </w:r>
        <w:proofErr w:type="spellStart"/>
        <w:r w:rsidRPr="008417A1">
          <w:rPr>
            <w:rFonts w:asciiTheme="minorHAnsi" w:hAnsiTheme="minorHAnsi"/>
            <w:sz w:val="22"/>
            <w:szCs w:val="22"/>
          </w:rPr>
          <w:t>url</w:t>
        </w:r>
        <w:proofErr w:type="spellEnd"/>
      </w:ins>
    </w:p>
    <w:p w14:paraId="34E9715A" w14:textId="052A2393" w:rsidR="008417A1" w:rsidRPr="008417A1" w:rsidRDefault="008417A1">
      <w:pPr>
        <w:pStyle w:val="Heading5"/>
        <w:numPr>
          <w:ilvl w:val="0"/>
          <w:numId w:val="0"/>
        </w:numPr>
        <w:ind w:left="3240"/>
        <w:rPr>
          <w:ins w:id="491" w:author="Barry O'Donohoe [2]" w:date="2018-03-13T09:15:00Z"/>
          <w:rFonts w:asciiTheme="minorHAnsi" w:hAnsiTheme="minorHAnsi"/>
          <w:sz w:val="22"/>
          <w:szCs w:val="22"/>
        </w:rPr>
        <w:pPrChange w:id="492" w:author="Barry O'Donohoe [2]" w:date="2018-03-13T09:16:00Z">
          <w:pPr>
            <w:pStyle w:val="Heading5"/>
          </w:pPr>
        </w:pPrChange>
      </w:pPr>
      <w:ins w:id="493"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w:t>
        </w:r>
        <w:proofErr w:type="spellStart"/>
        <w:r w:rsidRPr="008417A1">
          <w:rPr>
            <w:rFonts w:asciiTheme="minorHAnsi" w:hAnsiTheme="minorHAnsi"/>
            <w:sz w:val="22"/>
            <w:szCs w:val="22"/>
          </w:rPr>
          <w:t>jwks</w:t>
        </w:r>
        <w:proofErr w:type="spellEnd"/>
      </w:ins>
    </w:p>
    <w:p w14:paraId="7AAE5FEF" w14:textId="3CA37626" w:rsidR="008417A1" w:rsidRPr="008417A1" w:rsidRDefault="008417A1">
      <w:pPr>
        <w:pStyle w:val="Heading5"/>
        <w:numPr>
          <w:ilvl w:val="0"/>
          <w:numId w:val="0"/>
        </w:numPr>
        <w:ind w:left="3240"/>
        <w:rPr>
          <w:ins w:id="494" w:author="Barry O'Donohoe [2]" w:date="2018-03-13T09:15:00Z"/>
          <w:rFonts w:asciiTheme="minorHAnsi" w:hAnsiTheme="minorHAnsi"/>
          <w:sz w:val="22"/>
          <w:szCs w:val="22"/>
        </w:rPr>
        <w:pPrChange w:id="495" w:author="Barry O'Donohoe [2]" w:date="2018-03-13T09:16:00Z">
          <w:pPr>
            <w:pStyle w:val="Heading5"/>
          </w:pPr>
        </w:pPrChange>
      </w:pPr>
      <w:ins w:id="496"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-client-enforce-replay-prevention</w:t>
        </w:r>
      </w:ins>
    </w:p>
    <w:p w14:paraId="0EA356A7" w14:textId="65F86F09" w:rsidR="008417A1" w:rsidRPr="008417A1" w:rsidRDefault="008417A1">
      <w:pPr>
        <w:pStyle w:val="Heading5"/>
        <w:numPr>
          <w:ilvl w:val="0"/>
          <w:numId w:val="0"/>
        </w:numPr>
        <w:ind w:left="3240"/>
        <w:rPr>
          <w:ins w:id="497" w:author="Barry O'Donohoe [2]" w:date="2018-03-13T09:15:00Z"/>
          <w:rFonts w:asciiTheme="minorHAnsi" w:hAnsiTheme="minorHAnsi"/>
          <w:sz w:val="22"/>
          <w:szCs w:val="22"/>
        </w:rPr>
        <w:pPrChange w:id="498" w:author="Barry O'Donohoe [2]" w:date="2018-03-13T09:16:00Z">
          <w:pPr>
            <w:pStyle w:val="Heading5"/>
          </w:pPr>
        </w:pPrChange>
      </w:pPr>
      <w:ins w:id="499"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-client-require-signed-requests</w:t>
        </w:r>
      </w:ins>
    </w:p>
    <w:p w14:paraId="757B4B15" w14:textId="77777777" w:rsidR="006950E0" w:rsidRDefault="008417A1">
      <w:pPr>
        <w:pStyle w:val="Heading5"/>
        <w:numPr>
          <w:ilvl w:val="0"/>
          <w:numId w:val="0"/>
        </w:numPr>
        <w:ind w:left="3240"/>
        <w:rPr>
          <w:ins w:id="500" w:author="Barry O'Donohoe [2]" w:date="2018-03-13T09:18:00Z"/>
          <w:rFonts w:asciiTheme="minorHAnsi" w:hAnsiTheme="minorHAnsi"/>
          <w:sz w:val="22"/>
          <w:szCs w:val="22"/>
        </w:rPr>
        <w:pPrChange w:id="501" w:author="Barry O'Donohoe [2]" w:date="2018-03-13T09:18:00Z">
          <w:pPr>
            <w:pStyle w:val="Heading5"/>
            <w:numPr>
              <w:ilvl w:val="0"/>
              <w:numId w:val="0"/>
            </w:numPr>
            <w:tabs>
              <w:tab w:val="clear" w:pos="720"/>
            </w:tabs>
            <w:ind w:left="0" w:firstLine="0"/>
          </w:pPr>
        </w:pPrChange>
      </w:pPr>
      <w:ins w:id="502"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-client-supplemental-info</w:t>
        </w:r>
      </w:ins>
    </w:p>
    <w:p w14:paraId="046B0943" w14:textId="759326D4" w:rsidR="008417A1" w:rsidRDefault="008417A1">
      <w:pPr>
        <w:pStyle w:val="Heading5"/>
        <w:numPr>
          <w:ilvl w:val="0"/>
          <w:numId w:val="0"/>
        </w:numPr>
        <w:ind w:left="3240"/>
        <w:rPr>
          <w:ins w:id="503" w:author="Barry O'Donohoe" w:date="2018-01-04T22:02:00Z"/>
          <w:rFonts w:asciiTheme="minorHAnsi" w:hAnsiTheme="minorHAnsi"/>
          <w:sz w:val="22"/>
          <w:szCs w:val="22"/>
        </w:rPr>
        <w:pPrChange w:id="504" w:author="Barry O'Donohoe [2]" w:date="2018-03-13T09:18:00Z">
          <w:pPr>
            <w:pStyle w:val="Heading5"/>
            <w:numPr>
              <w:ilvl w:val="0"/>
              <w:numId w:val="0"/>
            </w:numPr>
            <w:tabs>
              <w:tab w:val="clear" w:pos="720"/>
            </w:tabs>
            <w:ind w:left="0" w:firstLine="0"/>
          </w:pPr>
        </w:pPrChange>
      </w:pPr>
      <w:ins w:id="505" w:author="Barry O'Donohoe [2]" w:date="2018-03-13T09:15:00Z">
        <w:r w:rsidRPr="008417A1">
          <w:rPr>
            <w:rFonts w:asciiTheme="minorHAnsi" w:hAnsiTheme="minorHAnsi"/>
            <w:sz w:val="22"/>
            <w:szCs w:val="22"/>
          </w:rPr>
          <w:t>pf-</w:t>
        </w:r>
        <w:proofErr w:type="spellStart"/>
        <w:r w:rsidRPr="008417A1">
          <w:rPr>
            <w:rFonts w:asciiTheme="minorHAnsi" w:hAnsiTheme="minorHAnsi"/>
            <w:sz w:val="22"/>
            <w:szCs w:val="22"/>
          </w:rPr>
          <w:t>oauth</w:t>
        </w:r>
        <w:proofErr w:type="spellEnd"/>
        <w:r w:rsidRPr="008417A1">
          <w:rPr>
            <w:rFonts w:asciiTheme="minorHAnsi" w:hAnsiTheme="minorHAnsi"/>
            <w:sz w:val="22"/>
            <w:szCs w:val="22"/>
          </w:rPr>
          <w:t xml:space="preserve">-client-last-modified </w:t>
        </w:r>
      </w:ins>
    </w:p>
    <w:p w14:paraId="1786554C" w14:textId="51F91B95" w:rsidR="00BC3A92" w:rsidRDefault="00BC3A92" w:rsidP="00BC3A92">
      <w:pPr>
        <w:pStyle w:val="Heading5"/>
        <w:numPr>
          <w:ilvl w:val="0"/>
          <w:numId w:val="0"/>
        </w:numPr>
        <w:ind w:left="720"/>
        <w:rPr>
          <w:ins w:id="506" w:author="Barry O'Donohoe [2]" w:date="2018-03-13T09:26:00Z"/>
          <w:rFonts w:asciiTheme="minorHAnsi" w:hAnsiTheme="minorHAnsi"/>
          <w:sz w:val="22"/>
          <w:szCs w:val="22"/>
        </w:rPr>
      </w:pPr>
      <w:ins w:id="507" w:author="Barry O'Donohoe" w:date="2018-01-04T22:02:00Z">
        <w:del w:id="508" w:author="Barry O'Donohoe [2]" w:date="2018-03-13T09:22:00Z">
          <w:r w:rsidDel="001D6077">
            <w:rPr>
              <w:rFonts w:asciiTheme="minorHAnsi" w:hAnsiTheme="minorHAnsi"/>
              <w:noProof/>
              <w:sz w:val="22"/>
              <w:szCs w:val="22"/>
              <w:rPrChange w:id="509" w:author="Unknown">
                <w:rPr>
                  <w:noProof/>
                </w:rPr>
              </w:rPrChange>
            </w:rPr>
            <w:lastRenderedPageBreak/>
            <w:drawing>
              <wp:inline distT="0" distB="0" distL="0" distR="0" wp14:anchorId="3275C798" wp14:editId="746BAFEA">
                <wp:extent cx="6645910" cy="2936875"/>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1-04 at 22.01.39.png"/>
                        <pic:cNvPicPr/>
                      </pic:nvPicPr>
                      <pic:blipFill>
                        <a:blip r:embed="rId23">
                          <a:extLst>
                            <a:ext uri="{28A0092B-C50C-407E-A947-70E740481C1C}">
                              <a14:useLocalDpi xmlns:a14="http://schemas.microsoft.com/office/drawing/2010/main" val="0"/>
                            </a:ext>
                          </a:extLst>
                        </a:blip>
                        <a:stretch>
                          <a:fillRect/>
                        </a:stretch>
                      </pic:blipFill>
                      <pic:spPr>
                        <a:xfrm>
                          <a:off x="0" y="0"/>
                          <a:ext cx="6645910" cy="2936875"/>
                        </a:xfrm>
                        <a:prstGeom prst="rect">
                          <a:avLst/>
                        </a:prstGeom>
                      </pic:spPr>
                    </pic:pic>
                  </a:graphicData>
                </a:graphic>
              </wp:inline>
            </w:drawing>
          </w:r>
        </w:del>
      </w:ins>
      <w:ins w:id="510" w:author="Barry O'Donohoe [2]" w:date="2018-03-13T09:23:00Z">
        <w:r w:rsidR="001D6077">
          <w:rPr>
            <w:rFonts w:asciiTheme="minorHAnsi" w:hAnsiTheme="minorHAnsi"/>
            <w:noProof/>
            <w:sz w:val="22"/>
            <w:szCs w:val="22"/>
          </w:rPr>
          <w:drawing>
            <wp:inline distT="0" distB="0" distL="0" distR="0" wp14:anchorId="16D4BC1A" wp14:editId="19FCF1BE">
              <wp:extent cx="6645910" cy="40741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3-13 at 09.20.51.png"/>
                      <pic:cNvPicPr/>
                    </pic:nvPicPr>
                    <pic:blipFill>
                      <a:blip r:embed="rId24">
                        <a:extLst>
                          <a:ext uri="{28A0092B-C50C-407E-A947-70E740481C1C}">
                            <a14:useLocalDpi xmlns:a14="http://schemas.microsoft.com/office/drawing/2010/main" val="0"/>
                          </a:ext>
                        </a:extLst>
                      </a:blip>
                      <a:stretch>
                        <a:fillRect/>
                      </a:stretch>
                    </pic:blipFill>
                    <pic:spPr>
                      <a:xfrm>
                        <a:off x="0" y="0"/>
                        <a:ext cx="6645910" cy="4074160"/>
                      </a:xfrm>
                      <a:prstGeom prst="rect">
                        <a:avLst/>
                      </a:prstGeom>
                    </pic:spPr>
                  </pic:pic>
                </a:graphicData>
              </a:graphic>
            </wp:inline>
          </w:drawing>
        </w:r>
      </w:ins>
    </w:p>
    <w:p w14:paraId="5CA40EA6" w14:textId="0EBE896B" w:rsidR="00444A5F" w:rsidRDefault="00444A5F" w:rsidP="00BC3A92">
      <w:pPr>
        <w:pStyle w:val="Heading5"/>
        <w:numPr>
          <w:ilvl w:val="0"/>
          <w:numId w:val="0"/>
        </w:numPr>
        <w:ind w:left="720"/>
        <w:rPr>
          <w:ins w:id="511" w:author="Barry O'Donohoe [2]" w:date="2018-03-13T09:26:00Z"/>
          <w:rFonts w:asciiTheme="minorHAnsi" w:hAnsiTheme="minorHAnsi"/>
          <w:sz w:val="22"/>
          <w:szCs w:val="22"/>
        </w:rPr>
      </w:pPr>
      <w:ins w:id="512" w:author="Barry O'Donohoe [2]" w:date="2018-03-13T09:26:00Z">
        <w:r>
          <w:rPr>
            <w:rFonts w:asciiTheme="minorHAnsi" w:hAnsiTheme="minorHAnsi"/>
            <w:sz w:val="22"/>
            <w:szCs w:val="22"/>
          </w:rPr>
          <w:t>In addition access grants</w:t>
        </w:r>
        <w:r w:rsidR="005622DD">
          <w:rPr>
            <w:rFonts w:asciiTheme="minorHAnsi" w:hAnsiTheme="minorHAnsi"/>
            <w:sz w:val="22"/>
            <w:szCs w:val="22"/>
          </w:rPr>
          <w:t xml:space="preserve"> are persisted as follows under the </w:t>
        </w:r>
      </w:ins>
      <w:ins w:id="513" w:author="Barry O'Donohoe [2]" w:date="2018-03-13T09:27:00Z">
        <w:r w:rsidR="005622DD">
          <w:rPr>
            <w:rFonts w:asciiTheme="minorHAnsi" w:hAnsiTheme="minorHAnsi"/>
            <w:sz w:val="22"/>
            <w:szCs w:val="22"/>
          </w:rPr>
          <w:t xml:space="preserve">different </w:t>
        </w:r>
        <w:proofErr w:type="spellStart"/>
        <w:r w:rsidR="005622DD">
          <w:rPr>
            <w:rFonts w:asciiTheme="minorHAnsi" w:hAnsiTheme="minorHAnsi"/>
            <w:sz w:val="22"/>
            <w:szCs w:val="22"/>
          </w:rPr>
          <w:t>ou</w:t>
        </w:r>
        <w:proofErr w:type="spellEnd"/>
        <w:r w:rsidR="005622DD">
          <w:rPr>
            <w:rFonts w:asciiTheme="minorHAnsi" w:hAnsiTheme="minorHAnsi"/>
            <w:sz w:val="22"/>
            <w:szCs w:val="22"/>
          </w:rPr>
          <w:t>=</w:t>
        </w:r>
        <w:proofErr w:type="spellStart"/>
        <w:r w:rsidR="005622DD">
          <w:rPr>
            <w:rFonts w:asciiTheme="minorHAnsi" w:hAnsiTheme="minorHAnsi"/>
            <w:sz w:val="22"/>
            <w:szCs w:val="22"/>
          </w:rPr>
          <w:t>AccessGrant</w:t>
        </w:r>
        <w:proofErr w:type="spellEnd"/>
        <w:r w:rsidR="005622DD">
          <w:rPr>
            <w:rFonts w:asciiTheme="minorHAnsi" w:hAnsiTheme="minorHAnsi"/>
            <w:sz w:val="22"/>
            <w:szCs w:val="22"/>
          </w:rPr>
          <w:t xml:space="preserve"> under the </w:t>
        </w:r>
      </w:ins>
      <w:ins w:id="514" w:author="Barry O'Donohoe [2]" w:date="2018-03-13T09:26:00Z">
        <w:r w:rsidR="005622DD">
          <w:rPr>
            <w:rFonts w:asciiTheme="minorHAnsi" w:hAnsiTheme="minorHAnsi"/>
            <w:sz w:val="22"/>
            <w:szCs w:val="22"/>
          </w:rPr>
          <w:t xml:space="preserve">same </w:t>
        </w:r>
        <w:proofErr w:type="spellStart"/>
        <w:r w:rsidR="005622DD">
          <w:rPr>
            <w:rFonts w:asciiTheme="minorHAnsi" w:hAnsiTheme="minorHAnsi"/>
            <w:sz w:val="22"/>
            <w:szCs w:val="22"/>
          </w:rPr>
          <w:t>ou</w:t>
        </w:r>
      </w:ins>
      <w:proofErr w:type="spellEnd"/>
      <w:ins w:id="515" w:author="Barry O'Donohoe [2]" w:date="2018-03-13T09:27:00Z">
        <w:r w:rsidR="005622DD">
          <w:rPr>
            <w:rFonts w:asciiTheme="minorHAnsi" w:hAnsiTheme="minorHAnsi"/>
            <w:sz w:val="22"/>
            <w:szCs w:val="22"/>
          </w:rPr>
          <w:t>=application but a differ</w:t>
        </w:r>
      </w:ins>
      <w:ins w:id="516" w:author="Barry O'Donohoe [2]" w:date="2018-03-13T09:26:00Z">
        <w:r w:rsidR="005622DD">
          <w:rPr>
            <w:rFonts w:asciiTheme="minorHAnsi" w:hAnsiTheme="minorHAnsi"/>
            <w:sz w:val="22"/>
            <w:szCs w:val="22"/>
          </w:rPr>
          <w:t>:</w:t>
        </w:r>
      </w:ins>
    </w:p>
    <w:p w14:paraId="6054DCB1" w14:textId="40F14D1E" w:rsidR="005622DD" w:rsidRDefault="005622DD" w:rsidP="00BC3A92">
      <w:pPr>
        <w:pStyle w:val="Heading5"/>
        <w:numPr>
          <w:ilvl w:val="0"/>
          <w:numId w:val="0"/>
        </w:numPr>
        <w:ind w:left="720"/>
        <w:rPr>
          <w:ins w:id="517" w:author="Barry O'Donohoe" w:date="2018-01-04T22:00:00Z"/>
          <w:rFonts w:asciiTheme="minorHAnsi" w:hAnsiTheme="minorHAnsi"/>
          <w:sz w:val="22"/>
          <w:szCs w:val="22"/>
        </w:rPr>
      </w:pPr>
      <w:ins w:id="518" w:author="Barry O'Donohoe [2]" w:date="2018-03-13T09:26:00Z">
        <w:r>
          <w:rPr>
            <w:rFonts w:asciiTheme="minorHAnsi" w:hAnsiTheme="minorHAnsi"/>
            <w:noProof/>
            <w:sz w:val="22"/>
            <w:szCs w:val="22"/>
          </w:rPr>
          <w:drawing>
            <wp:inline distT="0" distB="0" distL="0" distR="0" wp14:anchorId="04284754" wp14:editId="72ED24B5">
              <wp:extent cx="6645910" cy="2393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13 at 09.25.55.png"/>
                      <pic:cNvPicPr/>
                    </pic:nvPicPr>
                    <pic:blipFill>
                      <a:blip r:embed="rId25">
                        <a:extLst>
                          <a:ext uri="{28A0092B-C50C-407E-A947-70E740481C1C}">
                            <a14:useLocalDpi xmlns:a14="http://schemas.microsoft.com/office/drawing/2010/main" val="0"/>
                          </a:ext>
                        </a:extLst>
                      </a:blip>
                      <a:stretch>
                        <a:fillRect/>
                      </a:stretch>
                    </pic:blipFill>
                    <pic:spPr>
                      <a:xfrm>
                        <a:off x="0" y="0"/>
                        <a:ext cx="6645910" cy="2393950"/>
                      </a:xfrm>
                      <a:prstGeom prst="rect">
                        <a:avLst/>
                      </a:prstGeom>
                    </pic:spPr>
                  </pic:pic>
                </a:graphicData>
              </a:graphic>
            </wp:inline>
          </w:drawing>
        </w:r>
      </w:ins>
    </w:p>
    <w:p w14:paraId="7581C849" w14:textId="0EED9D39" w:rsidR="00DC7DA2" w:rsidRPr="003462D3" w:rsidRDefault="00DC7DA2">
      <w:pPr>
        <w:pStyle w:val="Heading3"/>
        <w:pPrChange w:id="519" w:author="Barry O'Donohoe" w:date="2018-01-04T21:41:00Z">
          <w:pPr>
            <w:pStyle w:val="Heading5"/>
            <w:numPr>
              <w:ilvl w:val="0"/>
              <w:numId w:val="0"/>
            </w:numPr>
            <w:tabs>
              <w:tab w:val="clear" w:pos="720"/>
            </w:tabs>
            <w:ind w:left="0" w:firstLine="0"/>
          </w:pPr>
        </w:pPrChange>
      </w:pPr>
      <w:ins w:id="520" w:author="Barry O'Donohoe" w:date="2018-01-04T21:23:00Z">
        <w:r w:rsidRPr="003462D3">
          <w:t>Logging</w:t>
        </w:r>
      </w:ins>
    </w:p>
    <w:p w14:paraId="127D99F4" w14:textId="77777777" w:rsidR="00DC7DA2" w:rsidRDefault="005D0117" w:rsidP="00F61498">
      <w:pPr>
        <w:pStyle w:val="Heading5"/>
        <w:numPr>
          <w:ilvl w:val="0"/>
          <w:numId w:val="0"/>
        </w:numPr>
        <w:spacing w:line="276" w:lineRule="auto"/>
        <w:ind w:left="720"/>
        <w:rPr>
          <w:ins w:id="521" w:author="Barry O'Donohoe" w:date="2018-01-04T21:24:00Z"/>
          <w:rFonts w:asciiTheme="minorHAnsi" w:hAnsiTheme="minorHAnsi"/>
          <w:sz w:val="22"/>
          <w:szCs w:val="22"/>
        </w:rPr>
      </w:pPr>
      <w:ins w:id="522" w:author="Barry O'Donohoe" w:date="2018-01-04T21:16:00Z">
        <w:r>
          <w:rPr>
            <w:rFonts w:asciiTheme="minorHAnsi" w:hAnsiTheme="minorHAnsi"/>
            <w:sz w:val="22"/>
            <w:szCs w:val="22"/>
          </w:rPr>
          <w:t xml:space="preserve">PingFederate will </w:t>
        </w:r>
      </w:ins>
      <w:ins w:id="523" w:author="Barry O'Donohoe" w:date="2018-01-04T21:24:00Z">
        <w:r w:rsidR="00DC7DA2">
          <w:rPr>
            <w:rFonts w:asciiTheme="minorHAnsi" w:hAnsiTheme="minorHAnsi"/>
            <w:sz w:val="22"/>
            <w:szCs w:val="22"/>
          </w:rPr>
          <w:t>generate these logs to capture server events:</w:t>
        </w:r>
      </w:ins>
    </w:p>
    <w:p w14:paraId="268E1780" w14:textId="036215D0" w:rsidR="00DC7DA2" w:rsidRPr="00DC7DA2" w:rsidRDefault="00DC7DA2">
      <w:pPr>
        <w:pStyle w:val="Heading5"/>
        <w:numPr>
          <w:ilvl w:val="0"/>
          <w:numId w:val="55"/>
        </w:numPr>
        <w:rPr>
          <w:ins w:id="524" w:author="Barry O'Donohoe" w:date="2018-01-04T21:25:00Z"/>
          <w:rFonts w:asciiTheme="minorHAnsi" w:hAnsiTheme="minorHAnsi"/>
          <w:sz w:val="22"/>
          <w:szCs w:val="22"/>
        </w:rPr>
        <w:pPrChange w:id="525" w:author="Barry O'Donohoe" w:date="2018-01-04T21:27:00Z">
          <w:pPr>
            <w:pStyle w:val="Heading5"/>
            <w:spacing w:line="276" w:lineRule="auto"/>
          </w:pPr>
        </w:pPrChange>
      </w:pPr>
      <w:ins w:id="526" w:author="Barry O'Donohoe" w:date="2018-01-04T21:25:00Z">
        <w:r w:rsidRPr="00DC7DA2">
          <w:rPr>
            <w:rFonts w:asciiTheme="minorHAnsi" w:hAnsiTheme="minorHAnsi"/>
            <w:sz w:val="22"/>
            <w:szCs w:val="22"/>
          </w:rPr>
          <w:t>admin.log</w:t>
        </w:r>
      </w:ins>
      <w:ins w:id="527" w:author="Barry O'Donohoe" w:date="2018-01-04T21:26:00Z">
        <w:r w:rsidRPr="00DC7DA2">
          <w:rPr>
            <w:rFonts w:asciiTheme="minorHAnsi" w:hAnsiTheme="minorHAnsi"/>
            <w:sz w:val="22"/>
            <w:szCs w:val="22"/>
          </w:rPr>
          <w:t xml:space="preserve"> - </w:t>
        </w:r>
      </w:ins>
      <w:ins w:id="528" w:author="Barry O'Donohoe" w:date="2018-01-04T21:25:00Z">
        <w:r w:rsidRPr="00DC7DA2">
          <w:rPr>
            <w:rFonts w:asciiTheme="minorHAnsi" w:hAnsiTheme="minorHAnsi"/>
            <w:sz w:val="22"/>
            <w:szCs w:val="22"/>
          </w:rPr>
          <w:t>Records actions performed by administrative-console users.</w:t>
        </w:r>
      </w:ins>
    </w:p>
    <w:p w14:paraId="073C4E8C" w14:textId="38E3D995" w:rsidR="00DC7DA2" w:rsidRPr="00DC7DA2" w:rsidRDefault="00DC7DA2">
      <w:pPr>
        <w:pStyle w:val="Heading5"/>
        <w:numPr>
          <w:ilvl w:val="0"/>
          <w:numId w:val="55"/>
        </w:numPr>
        <w:rPr>
          <w:ins w:id="529" w:author="Barry O'Donohoe" w:date="2018-01-04T21:25:00Z"/>
          <w:rFonts w:asciiTheme="minorHAnsi" w:hAnsiTheme="minorHAnsi"/>
          <w:sz w:val="22"/>
          <w:szCs w:val="22"/>
        </w:rPr>
        <w:pPrChange w:id="530" w:author="Barry O'Donohoe" w:date="2018-01-04T21:27:00Z">
          <w:pPr>
            <w:pStyle w:val="Heading5"/>
            <w:spacing w:line="276" w:lineRule="auto"/>
          </w:pPr>
        </w:pPrChange>
      </w:pPr>
      <w:ins w:id="531" w:author="Barry O'Donohoe" w:date="2018-01-04T21:25:00Z">
        <w:r w:rsidRPr="00DC7DA2">
          <w:rPr>
            <w:rFonts w:asciiTheme="minorHAnsi" w:hAnsiTheme="minorHAnsi"/>
            <w:sz w:val="22"/>
            <w:szCs w:val="22"/>
          </w:rPr>
          <w:t>admin-event-detail.log</w:t>
        </w:r>
      </w:ins>
      <w:ins w:id="532" w:author="Barry O'Donohoe" w:date="2018-01-04T21:26:00Z">
        <w:r w:rsidRPr="00DC7DA2">
          <w:rPr>
            <w:rFonts w:asciiTheme="minorHAnsi" w:hAnsiTheme="minorHAnsi"/>
            <w:sz w:val="22"/>
            <w:szCs w:val="22"/>
          </w:rPr>
          <w:t xml:space="preserve"> - </w:t>
        </w:r>
      </w:ins>
      <w:ins w:id="533" w:author="Barry O'Donohoe" w:date="2018-01-04T21:25:00Z">
        <w:r w:rsidRPr="00DC7DA2">
          <w:rPr>
            <w:rFonts w:asciiTheme="minorHAnsi" w:hAnsiTheme="minorHAnsi"/>
            <w:sz w:val="22"/>
            <w:szCs w:val="22"/>
          </w:rPr>
          <w:t>Records detailed information about each applicable administrative-console event performed by administrative-console users if detailed event logging is enabled.</w:t>
        </w:r>
      </w:ins>
    </w:p>
    <w:p w14:paraId="5C5E25CF" w14:textId="13260540" w:rsidR="00DC7DA2" w:rsidRPr="00DC7DA2" w:rsidRDefault="00DC7DA2">
      <w:pPr>
        <w:pStyle w:val="Heading5"/>
        <w:numPr>
          <w:ilvl w:val="0"/>
          <w:numId w:val="55"/>
        </w:numPr>
        <w:rPr>
          <w:ins w:id="534" w:author="Barry O'Donohoe" w:date="2018-01-04T21:25:00Z"/>
          <w:rFonts w:asciiTheme="minorHAnsi" w:hAnsiTheme="minorHAnsi"/>
          <w:sz w:val="22"/>
          <w:szCs w:val="22"/>
        </w:rPr>
        <w:pPrChange w:id="535" w:author="Barry O'Donohoe" w:date="2018-01-04T21:27:00Z">
          <w:pPr>
            <w:pStyle w:val="Heading5"/>
            <w:spacing w:line="276" w:lineRule="auto"/>
          </w:pPr>
        </w:pPrChange>
      </w:pPr>
      <w:ins w:id="536" w:author="Barry O'Donohoe" w:date="2018-01-04T21:25:00Z">
        <w:r w:rsidRPr="00DC7DA2">
          <w:rPr>
            <w:rFonts w:asciiTheme="minorHAnsi" w:hAnsiTheme="minorHAnsi"/>
            <w:sz w:val="22"/>
            <w:szCs w:val="22"/>
          </w:rPr>
          <w:t>admin-api.log</w:t>
        </w:r>
      </w:ins>
      <w:ins w:id="537" w:author="Barry O'Donohoe" w:date="2018-01-04T21:26:00Z">
        <w:r w:rsidRPr="00DC7DA2">
          <w:rPr>
            <w:rFonts w:asciiTheme="minorHAnsi" w:hAnsiTheme="minorHAnsi"/>
            <w:sz w:val="22"/>
            <w:szCs w:val="22"/>
          </w:rPr>
          <w:t xml:space="preserve"> - </w:t>
        </w:r>
      </w:ins>
      <w:ins w:id="538" w:author="Barry O'Donohoe" w:date="2018-01-04T21:25:00Z">
        <w:r w:rsidRPr="00DC7DA2">
          <w:rPr>
            <w:rFonts w:asciiTheme="minorHAnsi" w:hAnsiTheme="minorHAnsi"/>
            <w:sz w:val="22"/>
            <w:szCs w:val="22"/>
          </w:rPr>
          <w:t>Records actions performed by administrative-API users.</w:t>
        </w:r>
      </w:ins>
    </w:p>
    <w:p w14:paraId="21B00626" w14:textId="171FF30B" w:rsidR="00DC7DA2" w:rsidRPr="00DC7DA2" w:rsidRDefault="00DC7DA2">
      <w:pPr>
        <w:pStyle w:val="Heading5"/>
        <w:numPr>
          <w:ilvl w:val="0"/>
          <w:numId w:val="55"/>
        </w:numPr>
        <w:rPr>
          <w:ins w:id="539" w:author="Barry O'Donohoe" w:date="2018-01-04T21:25:00Z"/>
          <w:rFonts w:asciiTheme="minorHAnsi" w:hAnsiTheme="minorHAnsi"/>
          <w:sz w:val="22"/>
          <w:szCs w:val="22"/>
        </w:rPr>
        <w:pPrChange w:id="540" w:author="Barry O'Donohoe" w:date="2018-01-04T21:27:00Z">
          <w:pPr>
            <w:pStyle w:val="Heading5"/>
            <w:spacing w:line="276" w:lineRule="auto"/>
          </w:pPr>
        </w:pPrChange>
      </w:pPr>
      <w:ins w:id="541" w:author="Barry O'Donohoe" w:date="2018-01-04T21:25:00Z">
        <w:r w:rsidRPr="00DC7DA2">
          <w:rPr>
            <w:rFonts w:asciiTheme="minorHAnsi" w:hAnsiTheme="minorHAnsi"/>
            <w:sz w:val="22"/>
            <w:szCs w:val="22"/>
          </w:rPr>
          <w:t>runtime-api.log</w:t>
        </w:r>
      </w:ins>
      <w:ins w:id="542" w:author="Barry O'Donohoe" w:date="2018-01-04T21:26:00Z">
        <w:r w:rsidRPr="00DC7DA2">
          <w:rPr>
            <w:rFonts w:asciiTheme="minorHAnsi" w:hAnsiTheme="minorHAnsi"/>
            <w:sz w:val="22"/>
            <w:szCs w:val="22"/>
          </w:rPr>
          <w:t xml:space="preserve"> - </w:t>
        </w:r>
      </w:ins>
      <w:ins w:id="543" w:author="Barry O'Donohoe" w:date="2018-01-04T21:25:00Z">
        <w:r w:rsidRPr="00DC7DA2">
          <w:rPr>
            <w:rFonts w:asciiTheme="minorHAnsi" w:hAnsiTheme="minorHAnsi"/>
            <w:sz w:val="22"/>
            <w:szCs w:val="22"/>
          </w:rPr>
          <w:t>Records actions performed by API users using the OAuth Client Management Service, the OAuth Access Grant Management Service, and the Session Revocation API.</w:t>
        </w:r>
      </w:ins>
    </w:p>
    <w:p w14:paraId="0FDF6661" w14:textId="1ABD8281" w:rsidR="00DC7DA2" w:rsidRPr="00DC7DA2" w:rsidRDefault="00DC7DA2">
      <w:pPr>
        <w:pStyle w:val="Heading5"/>
        <w:numPr>
          <w:ilvl w:val="0"/>
          <w:numId w:val="55"/>
        </w:numPr>
        <w:rPr>
          <w:ins w:id="544" w:author="Barry O'Donohoe" w:date="2018-01-04T21:25:00Z"/>
          <w:rFonts w:asciiTheme="minorHAnsi" w:hAnsiTheme="minorHAnsi"/>
          <w:sz w:val="22"/>
          <w:szCs w:val="22"/>
        </w:rPr>
        <w:pPrChange w:id="545" w:author="Barry O'Donohoe" w:date="2018-01-04T21:27:00Z">
          <w:pPr>
            <w:pStyle w:val="Heading5"/>
            <w:spacing w:line="276" w:lineRule="auto"/>
          </w:pPr>
        </w:pPrChange>
      </w:pPr>
      <w:ins w:id="546" w:author="Barry O'Donohoe" w:date="2018-01-04T21:25:00Z">
        <w:r w:rsidRPr="00DC7DA2">
          <w:rPr>
            <w:rFonts w:asciiTheme="minorHAnsi" w:hAnsiTheme="minorHAnsi"/>
            <w:sz w:val="22"/>
            <w:szCs w:val="22"/>
          </w:rPr>
          <w:lastRenderedPageBreak/>
          <w:t>transaction.log</w:t>
        </w:r>
      </w:ins>
      <w:ins w:id="547" w:author="Barry O'Donohoe" w:date="2018-01-04T21:26:00Z">
        <w:r w:rsidRPr="00DC7DA2">
          <w:rPr>
            <w:rFonts w:asciiTheme="minorHAnsi" w:hAnsiTheme="minorHAnsi"/>
            <w:sz w:val="22"/>
            <w:szCs w:val="22"/>
          </w:rPr>
          <w:t xml:space="preserve"> - </w:t>
        </w:r>
      </w:ins>
      <w:ins w:id="548" w:author="Barry O'Donohoe" w:date="2018-01-04T21:25:00Z">
        <w:r w:rsidRPr="00DC7DA2">
          <w:rPr>
            <w:rFonts w:asciiTheme="minorHAnsi" w:hAnsiTheme="minorHAnsi"/>
            <w:sz w:val="22"/>
            <w:szCs w:val="22"/>
          </w:rPr>
          <w:t>Records individual identity-federation runtime transactions at specified levels of detail.</w:t>
        </w:r>
      </w:ins>
    </w:p>
    <w:p w14:paraId="7FBB085A" w14:textId="1EA8DEA6" w:rsidR="00DC7DA2" w:rsidRPr="00DC7DA2" w:rsidRDefault="00DC7DA2">
      <w:pPr>
        <w:pStyle w:val="Heading5"/>
        <w:numPr>
          <w:ilvl w:val="0"/>
          <w:numId w:val="55"/>
        </w:numPr>
        <w:rPr>
          <w:ins w:id="549" w:author="Barry O'Donohoe" w:date="2018-01-04T21:25:00Z"/>
          <w:rFonts w:asciiTheme="minorHAnsi" w:hAnsiTheme="minorHAnsi"/>
          <w:sz w:val="22"/>
          <w:szCs w:val="22"/>
        </w:rPr>
        <w:pPrChange w:id="550" w:author="Barry O'Donohoe" w:date="2018-01-04T21:27:00Z">
          <w:pPr>
            <w:pStyle w:val="Heading5"/>
            <w:spacing w:line="276" w:lineRule="auto"/>
          </w:pPr>
        </w:pPrChange>
      </w:pPr>
      <w:ins w:id="551" w:author="Barry O'Donohoe" w:date="2018-01-04T21:25:00Z">
        <w:r w:rsidRPr="00DC7DA2">
          <w:rPr>
            <w:rFonts w:asciiTheme="minorHAnsi" w:hAnsiTheme="minorHAnsi"/>
            <w:sz w:val="22"/>
            <w:szCs w:val="22"/>
          </w:rPr>
          <w:t>audit.log</w:t>
        </w:r>
      </w:ins>
      <w:ins w:id="552" w:author="Barry O'Donohoe" w:date="2018-01-04T21:26:00Z">
        <w:r w:rsidRPr="00DC7DA2">
          <w:rPr>
            <w:rFonts w:asciiTheme="minorHAnsi" w:hAnsiTheme="minorHAnsi"/>
            <w:sz w:val="22"/>
            <w:szCs w:val="22"/>
          </w:rPr>
          <w:t xml:space="preserve"> - </w:t>
        </w:r>
      </w:ins>
      <w:ins w:id="553" w:author="Barry O'Donohoe" w:date="2018-01-04T21:25:00Z">
        <w:r w:rsidRPr="00DC7DA2">
          <w:rPr>
            <w:rFonts w:asciiTheme="minorHAnsi" w:hAnsiTheme="minorHAnsi"/>
            <w:sz w:val="22"/>
            <w:szCs w:val="22"/>
          </w:rPr>
          <w:t>Records a selected, configurable subset of transaction log information plus additional details, intended for security-audit and regulatory compliance purposes.</w:t>
        </w:r>
      </w:ins>
    </w:p>
    <w:p w14:paraId="3A3F4E8F" w14:textId="46591C31" w:rsidR="00DC7DA2" w:rsidRPr="00DC7DA2" w:rsidRDefault="00DC7DA2">
      <w:pPr>
        <w:pStyle w:val="Heading5"/>
        <w:numPr>
          <w:ilvl w:val="0"/>
          <w:numId w:val="55"/>
        </w:numPr>
        <w:rPr>
          <w:ins w:id="554" w:author="Barry O'Donohoe" w:date="2018-01-04T21:25:00Z"/>
          <w:rFonts w:asciiTheme="minorHAnsi" w:hAnsiTheme="minorHAnsi"/>
          <w:sz w:val="22"/>
          <w:szCs w:val="22"/>
        </w:rPr>
        <w:pPrChange w:id="555" w:author="Barry O'Donohoe" w:date="2018-01-04T21:27:00Z">
          <w:pPr>
            <w:pStyle w:val="Heading5"/>
            <w:spacing w:line="276" w:lineRule="auto"/>
          </w:pPr>
        </w:pPrChange>
      </w:pPr>
      <w:ins w:id="556" w:author="Barry O'Donohoe" w:date="2018-01-04T21:25:00Z">
        <w:r w:rsidRPr="00DC7DA2">
          <w:rPr>
            <w:rFonts w:asciiTheme="minorHAnsi" w:hAnsiTheme="minorHAnsi"/>
            <w:sz w:val="22"/>
            <w:szCs w:val="22"/>
          </w:rPr>
          <w:t>provisioner-audit.log</w:t>
        </w:r>
      </w:ins>
      <w:ins w:id="557" w:author="Barry O'Donohoe" w:date="2018-01-04T21:26:00Z">
        <w:r w:rsidRPr="00DC7DA2">
          <w:rPr>
            <w:rFonts w:asciiTheme="minorHAnsi" w:hAnsiTheme="minorHAnsi"/>
            <w:sz w:val="22"/>
            <w:szCs w:val="22"/>
          </w:rPr>
          <w:t xml:space="preserve"> - </w:t>
        </w:r>
      </w:ins>
      <w:ins w:id="558" w:author="Barry O'Donohoe" w:date="2018-01-04T21:25:00Z">
        <w:r w:rsidRPr="00DC7DA2">
          <w:rPr>
            <w:rFonts w:asciiTheme="minorHAnsi" w:hAnsiTheme="minorHAnsi"/>
            <w:sz w:val="22"/>
            <w:szCs w:val="22"/>
          </w:rPr>
          <w:t>Records Outbound Provisioning events, intended for security-audit purpose.</w:t>
        </w:r>
      </w:ins>
    </w:p>
    <w:p w14:paraId="37030519" w14:textId="586A4503" w:rsidR="00DC7DA2" w:rsidRPr="00DC7DA2" w:rsidRDefault="00DC7DA2">
      <w:pPr>
        <w:pStyle w:val="Heading5"/>
        <w:numPr>
          <w:ilvl w:val="0"/>
          <w:numId w:val="55"/>
        </w:numPr>
        <w:rPr>
          <w:ins w:id="559" w:author="Barry O'Donohoe" w:date="2018-01-04T21:25:00Z"/>
          <w:rFonts w:asciiTheme="minorHAnsi" w:hAnsiTheme="minorHAnsi"/>
          <w:sz w:val="22"/>
          <w:szCs w:val="22"/>
        </w:rPr>
        <w:pPrChange w:id="560" w:author="Barry O'Donohoe" w:date="2018-01-04T21:27:00Z">
          <w:pPr>
            <w:pStyle w:val="Heading5"/>
            <w:spacing w:line="276" w:lineRule="auto"/>
          </w:pPr>
        </w:pPrChange>
      </w:pPr>
      <w:ins w:id="561" w:author="Barry O'Donohoe" w:date="2018-01-04T21:25:00Z">
        <w:r w:rsidRPr="00DC7DA2">
          <w:rPr>
            <w:rFonts w:asciiTheme="minorHAnsi" w:hAnsiTheme="minorHAnsi"/>
            <w:sz w:val="22"/>
            <w:szCs w:val="22"/>
          </w:rPr>
          <w:t>provisioner.log</w:t>
        </w:r>
      </w:ins>
      <w:ins w:id="562" w:author="Barry O'Donohoe" w:date="2018-01-04T21:26:00Z">
        <w:r w:rsidRPr="00DC7DA2">
          <w:rPr>
            <w:rFonts w:asciiTheme="minorHAnsi" w:hAnsiTheme="minorHAnsi"/>
            <w:sz w:val="22"/>
            <w:szCs w:val="22"/>
          </w:rPr>
          <w:t xml:space="preserve"> - </w:t>
        </w:r>
      </w:ins>
      <w:ins w:id="563" w:author="Barry O'Donohoe" w:date="2018-01-04T21:25:00Z">
        <w:r w:rsidRPr="00DC7DA2">
          <w:rPr>
            <w:rFonts w:asciiTheme="minorHAnsi" w:hAnsiTheme="minorHAnsi"/>
            <w:sz w:val="22"/>
            <w:szCs w:val="22"/>
          </w:rPr>
          <w:t>Records only provisioning activity.</w:t>
        </w:r>
      </w:ins>
    </w:p>
    <w:p w14:paraId="0EDCE8A4" w14:textId="4CC4ACA5" w:rsidR="00DC7DA2" w:rsidRPr="00DC7DA2" w:rsidRDefault="00DC7DA2">
      <w:pPr>
        <w:pStyle w:val="Heading5"/>
        <w:numPr>
          <w:ilvl w:val="0"/>
          <w:numId w:val="55"/>
        </w:numPr>
        <w:rPr>
          <w:ins w:id="564" w:author="Barry O'Donohoe" w:date="2018-01-04T21:25:00Z"/>
          <w:rFonts w:asciiTheme="minorHAnsi" w:hAnsiTheme="minorHAnsi"/>
          <w:sz w:val="22"/>
          <w:szCs w:val="22"/>
        </w:rPr>
        <w:pPrChange w:id="565" w:author="Barry O'Donohoe" w:date="2018-01-04T21:27:00Z">
          <w:pPr>
            <w:pStyle w:val="Heading5"/>
            <w:spacing w:line="276" w:lineRule="auto"/>
          </w:pPr>
        </w:pPrChange>
      </w:pPr>
      <w:ins w:id="566" w:author="Barry O'Donohoe" w:date="2018-01-04T21:25:00Z">
        <w:r w:rsidRPr="00DC7DA2">
          <w:rPr>
            <w:rFonts w:asciiTheme="minorHAnsi" w:hAnsiTheme="minorHAnsi"/>
            <w:sz w:val="22"/>
            <w:szCs w:val="22"/>
          </w:rPr>
          <w:t>server.log</w:t>
        </w:r>
      </w:ins>
      <w:ins w:id="567" w:author="Barry O'Donohoe" w:date="2018-01-04T21:26:00Z">
        <w:r w:rsidRPr="00DC7DA2">
          <w:rPr>
            <w:rFonts w:asciiTheme="minorHAnsi" w:hAnsiTheme="minorHAnsi"/>
            <w:sz w:val="22"/>
            <w:szCs w:val="22"/>
          </w:rPr>
          <w:t xml:space="preserve"> - </w:t>
        </w:r>
      </w:ins>
      <w:ins w:id="568" w:author="Barry O'Donohoe" w:date="2018-01-04T21:25:00Z">
        <w:r w:rsidRPr="00DC7DA2">
          <w:rPr>
            <w:rFonts w:asciiTheme="minorHAnsi" w:hAnsiTheme="minorHAnsi"/>
            <w:sz w:val="22"/>
            <w:szCs w:val="22"/>
          </w:rPr>
          <w:t>Records PingFederate runtime and administrative server activities.</w:t>
        </w:r>
      </w:ins>
    </w:p>
    <w:p w14:paraId="4CB53B32" w14:textId="72CD9564" w:rsidR="00DC7DA2" w:rsidRPr="0064473E" w:rsidRDefault="00DC7DA2">
      <w:pPr>
        <w:pStyle w:val="Heading5"/>
        <w:numPr>
          <w:ilvl w:val="0"/>
          <w:numId w:val="55"/>
        </w:numPr>
        <w:rPr>
          <w:ins w:id="569" w:author="Barry O'Donohoe" w:date="2018-01-04T21:29:00Z"/>
          <w:rPrChange w:id="570" w:author="Barry O'Donohoe" w:date="2018-01-04T21:29:00Z">
            <w:rPr>
              <w:ins w:id="571" w:author="Barry O'Donohoe" w:date="2018-01-04T21:29:00Z"/>
              <w:rFonts w:asciiTheme="minorHAnsi" w:hAnsiTheme="minorHAnsi"/>
              <w:sz w:val="22"/>
              <w:szCs w:val="22"/>
            </w:rPr>
          </w:rPrChange>
        </w:rPr>
        <w:pPrChange w:id="572" w:author="Barry O'Donohoe" w:date="2018-01-04T21:27:00Z">
          <w:pPr>
            <w:pStyle w:val="Heading5"/>
            <w:numPr>
              <w:ilvl w:val="0"/>
              <w:numId w:val="0"/>
            </w:numPr>
            <w:tabs>
              <w:tab w:val="clear" w:pos="720"/>
            </w:tabs>
            <w:spacing w:line="276" w:lineRule="auto"/>
            <w:ind w:left="0" w:firstLine="0"/>
          </w:pPr>
        </w:pPrChange>
      </w:pPr>
      <w:ins w:id="573" w:author="Barry O'Donohoe" w:date="2018-01-04T21:25:00Z">
        <w:r w:rsidRPr="00DC7DA2">
          <w:rPr>
            <w:rFonts w:asciiTheme="minorHAnsi" w:hAnsiTheme="minorHAnsi"/>
            <w:sz w:val="22"/>
            <w:szCs w:val="22"/>
          </w:rPr>
          <w:t>init.log</w:t>
        </w:r>
      </w:ins>
      <w:ins w:id="574" w:author="Barry O'Donohoe" w:date="2018-01-04T21:26:00Z">
        <w:r w:rsidRPr="00DC7DA2">
          <w:rPr>
            <w:rFonts w:asciiTheme="minorHAnsi" w:hAnsiTheme="minorHAnsi"/>
            <w:sz w:val="22"/>
            <w:szCs w:val="22"/>
          </w:rPr>
          <w:t xml:space="preserve"> - </w:t>
        </w:r>
      </w:ins>
      <w:ins w:id="575" w:author="Barry O'Donohoe" w:date="2018-01-04T21:25:00Z">
        <w:r w:rsidRPr="00DC7DA2">
          <w:rPr>
            <w:rFonts w:asciiTheme="minorHAnsi" w:hAnsiTheme="minorHAnsi"/>
            <w:sz w:val="22"/>
            <w:szCs w:val="22"/>
          </w:rPr>
          <w:t>Records only Jetty messages generated prior to PingFederate start up.</w:t>
        </w:r>
      </w:ins>
      <w:ins w:id="576" w:author="Barry O'Donohoe" w:date="2018-01-04T21:16:00Z">
        <w:r w:rsidR="005D0117" w:rsidRPr="00DC7DA2">
          <w:rPr>
            <w:rFonts w:asciiTheme="minorHAnsi" w:hAnsiTheme="minorHAnsi"/>
            <w:sz w:val="22"/>
            <w:szCs w:val="22"/>
          </w:rPr>
          <w:t xml:space="preserve"> </w:t>
        </w:r>
      </w:ins>
    </w:p>
    <w:p w14:paraId="302A16E4" w14:textId="77777777" w:rsidR="0064473E" w:rsidRDefault="0064473E">
      <w:pPr>
        <w:pStyle w:val="p"/>
        <w:spacing w:before="240" w:beforeAutospacing="0"/>
        <w:ind w:left="720"/>
        <w:rPr>
          <w:ins w:id="577" w:author="Barry O'Donohoe" w:date="2018-01-04T21:30:00Z"/>
          <w:rFonts w:asciiTheme="minorHAnsi" w:hAnsiTheme="minorHAnsi" w:cs="Arial"/>
          <w:color w:val="000000"/>
          <w:sz w:val="20"/>
          <w:szCs w:val="20"/>
        </w:rPr>
        <w:pPrChange w:id="578" w:author="Barry O'Donohoe" w:date="2018-01-04T21:29:00Z">
          <w:pPr>
            <w:pStyle w:val="p"/>
            <w:numPr>
              <w:numId w:val="55"/>
            </w:numPr>
            <w:spacing w:before="240" w:beforeAutospacing="0"/>
            <w:ind w:left="1440" w:hanging="360"/>
          </w:pPr>
        </w:pPrChange>
      </w:pPr>
      <w:ins w:id="579" w:author="Barry O'Donohoe" w:date="2018-01-04T21:29:00Z">
        <w:r w:rsidRPr="0064473E">
          <w:rPr>
            <w:rFonts w:asciiTheme="minorHAnsi" w:hAnsiTheme="minorHAnsi" w:cs="Arial"/>
            <w:color w:val="000000"/>
            <w:sz w:val="20"/>
            <w:szCs w:val="20"/>
            <w:rPrChange w:id="580" w:author="Barry O'Donohoe" w:date="2018-01-04T21:29:00Z">
              <w:rPr>
                <w:rFonts w:ascii="Arial" w:hAnsi="Arial" w:cs="Arial"/>
                <w:color w:val="000000"/>
                <w:sz w:val="20"/>
                <w:szCs w:val="20"/>
              </w:rPr>
            </w:rPrChange>
          </w:rPr>
          <w:t>PingFederate uses the Log4j 2 logging service to generate its log files. Configurations are maintained in the </w:t>
        </w:r>
        <w:r w:rsidRPr="0064473E">
          <w:rPr>
            <w:rStyle w:val="ph"/>
            <w:rFonts w:asciiTheme="minorHAnsi" w:hAnsiTheme="minorHAnsi" w:cs="Arial"/>
            <w:color w:val="000000"/>
            <w:sz w:val="20"/>
            <w:szCs w:val="20"/>
            <w:rPrChange w:id="581" w:author="Barry O'Donohoe" w:date="2018-01-04T21:29:00Z">
              <w:rPr>
                <w:rStyle w:val="ph"/>
                <w:rFonts w:ascii="Courier" w:hAnsi="Courier" w:cs="Arial"/>
                <w:color w:val="000000"/>
                <w:sz w:val="20"/>
                <w:szCs w:val="20"/>
              </w:rPr>
            </w:rPrChange>
          </w:rPr>
          <w:t>log4j2.xml</w:t>
        </w:r>
        <w:r w:rsidRPr="0064473E">
          <w:rPr>
            <w:rFonts w:asciiTheme="minorHAnsi" w:hAnsiTheme="minorHAnsi" w:cs="Arial"/>
            <w:color w:val="000000"/>
            <w:sz w:val="20"/>
            <w:szCs w:val="20"/>
            <w:rPrChange w:id="582" w:author="Barry O'Donohoe" w:date="2018-01-04T21:29:00Z">
              <w:rPr>
                <w:rFonts w:ascii="Arial" w:hAnsi="Arial" w:cs="Arial"/>
                <w:color w:val="000000"/>
                <w:sz w:val="20"/>
                <w:szCs w:val="20"/>
              </w:rPr>
            </w:rPrChange>
          </w:rPr>
          <w:t> file, located in the</w:t>
        </w:r>
        <w:r w:rsidRPr="0064473E">
          <w:rPr>
            <w:rStyle w:val="ph"/>
            <w:rFonts w:asciiTheme="minorHAnsi" w:hAnsiTheme="minorHAnsi" w:cs="Arial"/>
            <w:color w:val="000000"/>
            <w:sz w:val="20"/>
            <w:szCs w:val="20"/>
            <w:rPrChange w:id="583" w:author="Barry O'Donohoe" w:date="2018-01-04T21:29:00Z">
              <w:rPr>
                <w:rStyle w:val="ph"/>
                <w:rFonts w:ascii="Courier" w:hAnsi="Courier" w:cs="Arial"/>
                <w:color w:val="000000"/>
                <w:sz w:val="20"/>
                <w:szCs w:val="20"/>
              </w:rPr>
            </w:rPrChange>
          </w:rPr>
          <w:t>&lt;</w:t>
        </w:r>
        <w:proofErr w:type="spellStart"/>
        <w:r w:rsidRPr="0064473E">
          <w:rPr>
            <w:rStyle w:val="ph"/>
            <w:rFonts w:asciiTheme="minorHAnsi" w:hAnsiTheme="minorHAnsi" w:cs="Arial"/>
            <w:color w:val="000000"/>
            <w:sz w:val="20"/>
            <w:szCs w:val="20"/>
            <w:rPrChange w:id="584" w:author="Barry O'Donohoe" w:date="2018-01-04T21:29:00Z">
              <w:rPr>
                <w:rStyle w:val="ph"/>
                <w:rFonts w:ascii="Courier" w:hAnsi="Courier" w:cs="Arial"/>
                <w:color w:val="000000"/>
                <w:sz w:val="20"/>
                <w:szCs w:val="20"/>
              </w:rPr>
            </w:rPrChange>
          </w:rPr>
          <w:t>pf_install</w:t>
        </w:r>
        <w:proofErr w:type="spellEnd"/>
        <w:r w:rsidRPr="0064473E">
          <w:rPr>
            <w:rStyle w:val="ph"/>
            <w:rFonts w:asciiTheme="minorHAnsi" w:hAnsiTheme="minorHAnsi" w:cs="Arial"/>
            <w:color w:val="000000"/>
            <w:sz w:val="20"/>
            <w:szCs w:val="20"/>
            <w:rPrChange w:id="585" w:author="Barry O'Donohoe" w:date="2018-01-04T21:29:00Z">
              <w:rPr>
                <w:rStyle w:val="ph"/>
                <w:rFonts w:ascii="Courier" w:hAnsi="Courier" w:cs="Arial"/>
                <w:color w:val="000000"/>
                <w:sz w:val="20"/>
                <w:szCs w:val="20"/>
              </w:rPr>
            </w:rPrChange>
          </w:rPr>
          <w:t>&gt;/</w:t>
        </w:r>
        <w:proofErr w:type="spellStart"/>
        <w:r w:rsidRPr="0064473E">
          <w:rPr>
            <w:rStyle w:val="ph"/>
            <w:rFonts w:asciiTheme="minorHAnsi" w:hAnsiTheme="minorHAnsi" w:cs="Arial"/>
            <w:color w:val="000000"/>
            <w:sz w:val="20"/>
            <w:szCs w:val="20"/>
            <w:rPrChange w:id="586" w:author="Barry O'Donohoe" w:date="2018-01-04T21:29:00Z">
              <w:rPr>
                <w:rStyle w:val="ph"/>
                <w:rFonts w:ascii="Courier" w:hAnsi="Courier" w:cs="Arial"/>
                <w:color w:val="000000"/>
                <w:sz w:val="20"/>
                <w:szCs w:val="20"/>
              </w:rPr>
            </w:rPrChange>
          </w:rPr>
          <w:t>pingfederate</w:t>
        </w:r>
        <w:proofErr w:type="spellEnd"/>
        <w:r w:rsidRPr="0064473E">
          <w:rPr>
            <w:rStyle w:val="ph"/>
            <w:rFonts w:asciiTheme="minorHAnsi" w:hAnsiTheme="minorHAnsi" w:cs="Arial"/>
            <w:color w:val="000000"/>
            <w:sz w:val="20"/>
            <w:szCs w:val="20"/>
            <w:rPrChange w:id="587" w:author="Barry O'Donohoe" w:date="2018-01-04T21:29:00Z">
              <w:rPr>
                <w:rStyle w:val="ph"/>
                <w:rFonts w:ascii="Courier" w:hAnsi="Courier" w:cs="Arial"/>
                <w:color w:val="000000"/>
                <w:sz w:val="20"/>
                <w:szCs w:val="20"/>
              </w:rPr>
            </w:rPrChange>
          </w:rPr>
          <w:t>/server/default/</w:t>
        </w:r>
        <w:proofErr w:type="spellStart"/>
        <w:r w:rsidRPr="0064473E">
          <w:rPr>
            <w:rStyle w:val="ph"/>
            <w:rFonts w:asciiTheme="minorHAnsi" w:hAnsiTheme="minorHAnsi" w:cs="Arial"/>
            <w:color w:val="000000"/>
            <w:sz w:val="20"/>
            <w:szCs w:val="20"/>
            <w:rPrChange w:id="588" w:author="Barry O'Donohoe" w:date="2018-01-04T21:29:00Z">
              <w:rPr>
                <w:rStyle w:val="ph"/>
                <w:rFonts w:ascii="Courier" w:hAnsi="Courier" w:cs="Arial"/>
                <w:color w:val="000000"/>
                <w:sz w:val="20"/>
                <w:szCs w:val="20"/>
              </w:rPr>
            </w:rPrChange>
          </w:rPr>
          <w:t>conf</w:t>
        </w:r>
        <w:proofErr w:type="spellEnd"/>
        <w:r w:rsidRPr="0064473E">
          <w:rPr>
            <w:rFonts w:asciiTheme="minorHAnsi" w:hAnsiTheme="minorHAnsi" w:cs="Arial"/>
            <w:color w:val="000000"/>
            <w:sz w:val="20"/>
            <w:szCs w:val="20"/>
            <w:rPrChange w:id="589" w:author="Barry O'Donohoe" w:date="2018-01-04T21:29:00Z">
              <w:rPr>
                <w:rFonts w:ascii="Arial" w:hAnsi="Arial" w:cs="Arial"/>
                <w:color w:val="000000"/>
                <w:sz w:val="20"/>
                <w:szCs w:val="20"/>
              </w:rPr>
            </w:rPrChange>
          </w:rPr>
          <w:t> directory.</w:t>
        </w:r>
      </w:ins>
    </w:p>
    <w:p w14:paraId="6022D777" w14:textId="77777777" w:rsidR="0064473E" w:rsidRPr="0064473E" w:rsidRDefault="0064473E">
      <w:pPr>
        <w:ind w:firstLine="720"/>
        <w:rPr>
          <w:ins w:id="590" w:author="Barry O'Donohoe" w:date="2018-01-04T21:30:00Z"/>
          <w:rFonts w:asciiTheme="minorHAnsi" w:hAnsiTheme="minorHAnsi" w:cs="Arial"/>
          <w:b/>
          <w:bCs/>
          <w:color w:val="000000"/>
          <w:sz w:val="22"/>
          <w:szCs w:val="22"/>
          <w:rPrChange w:id="591" w:author="Barry O'Donohoe" w:date="2018-01-04T21:31:00Z">
            <w:rPr>
              <w:ins w:id="592" w:author="Barry O'Donohoe" w:date="2018-01-04T21:30:00Z"/>
              <w:rFonts w:ascii="Arial" w:hAnsi="Arial" w:cs="Arial"/>
              <w:b/>
              <w:bCs/>
              <w:color w:val="000000"/>
              <w:sz w:val="20"/>
              <w:szCs w:val="20"/>
            </w:rPr>
          </w:rPrChange>
        </w:rPr>
        <w:pPrChange w:id="593" w:author="Barry O'Donohoe" w:date="2018-01-04T21:30:00Z">
          <w:pPr/>
        </w:pPrChange>
      </w:pPr>
      <w:ins w:id="594" w:author="Barry O'Donohoe" w:date="2018-01-04T21:30:00Z">
        <w:r w:rsidRPr="0064473E">
          <w:rPr>
            <w:rFonts w:asciiTheme="minorHAnsi" w:hAnsiTheme="minorHAnsi" w:cs="Arial"/>
            <w:b/>
            <w:bCs/>
            <w:color w:val="000000"/>
            <w:sz w:val="22"/>
            <w:szCs w:val="22"/>
            <w:rPrChange w:id="595" w:author="Barry O'Donohoe" w:date="2018-01-04T21:31:00Z">
              <w:rPr>
                <w:rFonts w:ascii="Arial" w:hAnsi="Arial" w:cs="Arial"/>
                <w:b/>
                <w:bCs/>
                <w:color w:val="000000"/>
                <w:sz w:val="20"/>
                <w:szCs w:val="20"/>
              </w:rPr>
            </w:rPrChange>
          </w:rPr>
          <w:t>Log levels and verbosity</w:t>
        </w:r>
      </w:ins>
    </w:p>
    <w:p w14:paraId="33B0EC76" w14:textId="77777777" w:rsidR="0064473E" w:rsidRPr="0064473E" w:rsidRDefault="0064473E" w:rsidP="0064473E">
      <w:pPr>
        <w:pStyle w:val="p"/>
        <w:spacing w:before="240" w:beforeAutospacing="0"/>
        <w:ind w:left="720"/>
        <w:rPr>
          <w:ins w:id="596" w:author="Barry O'Donohoe" w:date="2018-01-04T21:30:00Z"/>
          <w:rFonts w:asciiTheme="minorHAnsi" w:hAnsiTheme="minorHAnsi" w:cs="Arial"/>
          <w:color w:val="000000"/>
          <w:sz w:val="22"/>
          <w:szCs w:val="22"/>
          <w:rPrChange w:id="597" w:author="Barry O'Donohoe" w:date="2018-01-04T21:31:00Z">
            <w:rPr>
              <w:ins w:id="598" w:author="Barry O'Donohoe" w:date="2018-01-04T21:30:00Z"/>
              <w:rFonts w:ascii="Arial" w:hAnsi="Arial" w:cs="Arial"/>
              <w:color w:val="000000"/>
              <w:sz w:val="20"/>
              <w:szCs w:val="20"/>
            </w:rPr>
          </w:rPrChange>
        </w:rPr>
      </w:pPr>
      <w:ins w:id="599" w:author="Barry O'Donohoe" w:date="2018-01-04T21:30:00Z">
        <w:r w:rsidRPr="0064473E">
          <w:rPr>
            <w:rFonts w:asciiTheme="minorHAnsi" w:hAnsiTheme="minorHAnsi" w:cs="Arial"/>
            <w:color w:val="000000"/>
            <w:sz w:val="22"/>
            <w:szCs w:val="22"/>
            <w:rPrChange w:id="600" w:author="Barry O'Donohoe" w:date="2018-01-04T21:31:00Z">
              <w:rPr>
                <w:rFonts w:ascii="Arial" w:hAnsi="Arial" w:cs="Arial"/>
                <w:color w:val="000000"/>
                <w:sz w:val="20"/>
                <w:szCs w:val="20"/>
              </w:rPr>
            </w:rPrChange>
          </w:rPr>
          <w:t>Log messages are categorized into six log levels:</w:t>
        </w:r>
      </w:ins>
    </w:p>
    <w:p w14:paraId="256C4ADA" w14:textId="77777777" w:rsidR="0064473E" w:rsidRDefault="0064473E" w:rsidP="0064473E">
      <w:pPr>
        <w:numPr>
          <w:ilvl w:val="0"/>
          <w:numId w:val="56"/>
        </w:numPr>
        <w:spacing w:before="100" w:beforeAutospacing="1" w:after="100" w:afterAutospacing="1"/>
        <w:ind w:left="1440"/>
        <w:rPr>
          <w:ins w:id="601" w:author="Barry O'Donohoe" w:date="2018-01-04T21:30:00Z"/>
          <w:rFonts w:ascii="Arial" w:hAnsi="Arial" w:cs="Arial"/>
          <w:color w:val="000000"/>
          <w:sz w:val="20"/>
          <w:szCs w:val="20"/>
        </w:rPr>
      </w:pPr>
      <w:ins w:id="602" w:author="Barry O'Donohoe" w:date="2018-01-04T21:30:00Z">
        <w:r>
          <w:rPr>
            <w:rStyle w:val="HTMLSample"/>
            <w:color w:val="000000"/>
            <w:sz w:val="20"/>
            <w:szCs w:val="20"/>
          </w:rPr>
          <w:t>FATAL</w:t>
        </w:r>
      </w:ins>
    </w:p>
    <w:p w14:paraId="46805AD2" w14:textId="77777777" w:rsidR="0064473E" w:rsidRDefault="0064473E" w:rsidP="0064473E">
      <w:pPr>
        <w:numPr>
          <w:ilvl w:val="0"/>
          <w:numId w:val="56"/>
        </w:numPr>
        <w:spacing w:before="100" w:beforeAutospacing="1" w:after="100" w:afterAutospacing="1"/>
        <w:ind w:left="1440"/>
        <w:rPr>
          <w:ins w:id="603" w:author="Barry O'Donohoe" w:date="2018-01-04T21:30:00Z"/>
          <w:rFonts w:ascii="Arial" w:hAnsi="Arial" w:cs="Arial"/>
          <w:color w:val="000000"/>
          <w:sz w:val="20"/>
          <w:szCs w:val="20"/>
        </w:rPr>
      </w:pPr>
      <w:ins w:id="604" w:author="Barry O'Donohoe" w:date="2018-01-04T21:30:00Z">
        <w:r>
          <w:rPr>
            <w:rStyle w:val="HTMLSample"/>
            <w:color w:val="000000"/>
            <w:sz w:val="20"/>
            <w:szCs w:val="20"/>
          </w:rPr>
          <w:t>ERROR</w:t>
        </w:r>
      </w:ins>
    </w:p>
    <w:p w14:paraId="45290B06" w14:textId="77777777" w:rsidR="0064473E" w:rsidRDefault="0064473E" w:rsidP="0064473E">
      <w:pPr>
        <w:numPr>
          <w:ilvl w:val="0"/>
          <w:numId w:val="56"/>
        </w:numPr>
        <w:spacing w:before="100" w:beforeAutospacing="1" w:after="100" w:afterAutospacing="1"/>
        <w:ind w:left="1440"/>
        <w:rPr>
          <w:ins w:id="605" w:author="Barry O'Donohoe" w:date="2018-01-04T21:30:00Z"/>
          <w:rFonts w:ascii="Arial" w:hAnsi="Arial" w:cs="Arial"/>
          <w:color w:val="000000"/>
          <w:sz w:val="20"/>
          <w:szCs w:val="20"/>
        </w:rPr>
      </w:pPr>
      <w:ins w:id="606" w:author="Barry O'Donohoe" w:date="2018-01-04T21:30:00Z">
        <w:r>
          <w:rPr>
            <w:rStyle w:val="HTMLSample"/>
            <w:color w:val="000000"/>
            <w:sz w:val="20"/>
            <w:szCs w:val="20"/>
          </w:rPr>
          <w:t>WARN</w:t>
        </w:r>
      </w:ins>
    </w:p>
    <w:p w14:paraId="5298ABC3" w14:textId="77777777" w:rsidR="0064473E" w:rsidRDefault="0064473E" w:rsidP="0064473E">
      <w:pPr>
        <w:numPr>
          <w:ilvl w:val="0"/>
          <w:numId w:val="56"/>
        </w:numPr>
        <w:spacing w:before="100" w:beforeAutospacing="1" w:after="100" w:afterAutospacing="1"/>
        <w:ind w:left="1440"/>
        <w:rPr>
          <w:ins w:id="607" w:author="Barry O'Donohoe" w:date="2018-01-04T21:30:00Z"/>
          <w:rFonts w:ascii="Arial" w:hAnsi="Arial" w:cs="Arial"/>
          <w:color w:val="000000"/>
          <w:sz w:val="20"/>
          <w:szCs w:val="20"/>
        </w:rPr>
      </w:pPr>
      <w:ins w:id="608" w:author="Barry O'Donohoe" w:date="2018-01-04T21:30:00Z">
        <w:r>
          <w:rPr>
            <w:rStyle w:val="HTMLSample"/>
            <w:color w:val="000000"/>
            <w:sz w:val="20"/>
            <w:szCs w:val="20"/>
          </w:rPr>
          <w:t>INFO</w:t>
        </w:r>
      </w:ins>
    </w:p>
    <w:p w14:paraId="460235BA" w14:textId="77777777" w:rsidR="0064473E" w:rsidRDefault="0064473E" w:rsidP="0064473E">
      <w:pPr>
        <w:numPr>
          <w:ilvl w:val="0"/>
          <w:numId w:val="56"/>
        </w:numPr>
        <w:spacing w:before="100" w:beforeAutospacing="1" w:after="100" w:afterAutospacing="1"/>
        <w:ind w:left="1440"/>
        <w:rPr>
          <w:ins w:id="609" w:author="Barry O'Donohoe" w:date="2018-01-04T21:30:00Z"/>
          <w:rFonts w:ascii="Arial" w:hAnsi="Arial" w:cs="Arial"/>
          <w:color w:val="000000"/>
          <w:sz w:val="20"/>
          <w:szCs w:val="20"/>
        </w:rPr>
      </w:pPr>
      <w:ins w:id="610" w:author="Barry O'Donohoe" w:date="2018-01-04T21:30:00Z">
        <w:r>
          <w:rPr>
            <w:rStyle w:val="HTMLSample"/>
            <w:color w:val="000000"/>
            <w:sz w:val="20"/>
            <w:szCs w:val="20"/>
          </w:rPr>
          <w:t>DEBUG</w:t>
        </w:r>
      </w:ins>
    </w:p>
    <w:p w14:paraId="5DD3EAE6" w14:textId="77777777" w:rsidR="0064473E" w:rsidRDefault="0064473E" w:rsidP="0064473E">
      <w:pPr>
        <w:numPr>
          <w:ilvl w:val="0"/>
          <w:numId w:val="56"/>
        </w:numPr>
        <w:spacing w:before="100" w:beforeAutospacing="1" w:after="100" w:afterAutospacing="1"/>
        <w:ind w:left="1440"/>
        <w:rPr>
          <w:ins w:id="611" w:author="Barry O'Donohoe" w:date="2018-01-04T21:30:00Z"/>
          <w:rFonts w:ascii="Arial" w:hAnsi="Arial" w:cs="Arial"/>
          <w:color w:val="000000"/>
          <w:sz w:val="20"/>
          <w:szCs w:val="20"/>
        </w:rPr>
      </w:pPr>
      <w:ins w:id="612" w:author="Barry O'Donohoe" w:date="2018-01-04T21:30:00Z">
        <w:r>
          <w:rPr>
            <w:rStyle w:val="HTMLSample"/>
            <w:color w:val="000000"/>
            <w:sz w:val="20"/>
            <w:szCs w:val="20"/>
          </w:rPr>
          <w:t>TRACE</w:t>
        </w:r>
      </w:ins>
    </w:p>
    <w:p w14:paraId="25E75A97" w14:textId="77777777" w:rsidR="0064473E" w:rsidRPr="0064473E" w:rsidRDefault="0064473E" w:rsidP="0064473E">
      <w:pPr>
        <w:pStyle w:val="p"/>
        <w:spacing w:before="240" w:beforeAutospacing="0"/>
        <w:ind w:left="720"/>
        <w:rPr>
          <w:ins w:id="613" w:author="Barry O'Donohoe" w:date="2018-01-04T21:30:00Z"/>
          <w:rFonts w:asciiTheme="minorHAnsi" w:hAnsiTheme="minorHAnsi" w:cs="Arial"/>
          <w:color w:val="000000"/>
          <w:sz w:val="22"/>
          <w:szCs w:val="22"/>
          <w:rPrChange w:id="614" w:author="Barry O'Donohoe" w:date="2018-01-04T21:30:00Z">
            <w:rPr>
              <w:ins w:id="615" w:author="Barry O'Donohoe" w:date="2018-01-04T21:30:00Z"/>
              <w:rFonts w:ascii="Arial" w:hAnsi="Arial" w:cs="Arial"/>
              <w:color w:val="000000"/>
              <w:sz w:val="20"/>
              <w:szCs w:val="20"/>
            </w:rPr>
          </w:rPrChange>
        </w:rPr>
      </w:pPr>
      <w:ins w:id="616" w:author="Barry O'Donohoe" w:date="2018-01-04T21:30:00Z">
        <w:r w:rsidRPr="0064473E">
          <w:rPr>
            <w:rFonts w:asciiTheme="minorHAnsi" w:hAnsiTheme="minorHAnsi" w:cs="Arial"/>
            <w:color w:val="000000"/>
            <w:sz w:val="22"/>
            <w:szCs w:val="22"/>
            <w:rPrChange w:id="617" w:author="Barry O'Donohoe" w:date="2018-01-04T21:30:00Z">
              <w:rPr>
                <w:rFonts w:ascii="Arial" w:hAnsi="Arial" w:cs="Arial"/>
                <w:color w:val="000000"/>
                <w:sz w:val="20"/>
                <w:szCs w:val="20"/>
              </w:rPr>
            </w:rPrChange>
          </w:rPr>
          <w:t>Starting with version 8.2, PingFederate only records messages that are tagged with log level </w:t>
        </w:r>
        <w:r w:rsidRPr="0064473E">
          <w:rPr>
            <w:rStyle w:val="HTMLSample"/>
            <w:rFonts w:asciiTheme="minorHAnsi" w:hAnsiTheme="minorHAnsi"/>
            <w:color w:val="000000"/>
            <w:sz w:val="22"/>
            <w:szCs w:val="22"/>
            <w:rPrChange w:id="618" w:author="Barry O'Donohoe" w:date="2018-01-04T21:30:00Z">
              <w:rPr>
                <w:rStyle w:val="HTMLSample"/>
                <w:color w:val="000000"/>
                <w:sz w:val="20"/>
                <w:szCs w:val="20"/>
              </w:rPr>
            </w:rPrChange>
          </w:rPr>
          <w:t>INFO</w:t>
        </w:r>
        <w:r w:rsidRPr="0064473E">
          <w:rPr>
            <w:rFonts w:asciiTheme="minorHAnsi" w:hAnsiTheme="minorHAnsi" w:cs="Arial"/>
            <w:color w:val="000000"/>
            <w:sz w:val="22"/>
            <w:szCs w:val="22"/>
            <w:rPrChange w:id="619" w:author="Barry O'Donohoe" w:date="2018-01-04T21:30:00Z">
              <w:rPr>
                <w:rFonts w:ascii="Arial" w:hAnsi="Arial" w:cs="Arial"/>
                <w:color w:val="000000"/>
                <w:sz w:val="20"/>
                <w:szCs w:val="20"/>
              </w:rPr>
            </w:rPrChange>
          </w:rPr>
          <w:t>, </w:t>
        </w:r>
        <w:r w:rsidRPr="0064473E">
          <w:rPr>
            <w:rStyle w:val="HTMLSample"/>
            <w:rFonts w:asciiTheme="minorHAnsi" w:hAnsiTheme="minorHAnsi"/>
            <w:color w:val="000000"/>
            <w:sz w:val="22"/>
            <w:szCs w:val="22"/>
            <w:rPrChange w:id="620" w:author="Barry O'Donohoe" w:date="2018-01-04T21:30:00Z">
              <w:rPr>
                <w:rStyle w:val="HTMLSample"/>
                <w:color w:val="000000"/>
                <w:sz w:val="20"/>
                <w:szCs w:val="20"/>
              </w:rPr>
            </w:rPrChange>
          </w:rPr>
          <w:t>WARN</w:t>
        </w:r>
        <w:r w:rsidRPr="0064473E">
          <w:rPr>
            <w:rFonts w:asciiTheme="minorHAnsi" w:hAnsiTheme="minorHAnsi" w:cs="Arial"/>
            <w:color w:val="000000"/>
            <w:sz w:val="22"/>
            <w:szCs w:val="22"/>
            <w:rPrChange w:id="621" w:author="Barry O'Donohoe" w:date="2018-01-04T21:30:00Z">
              <w:rPr>
                <w:rFonts w:ascii="Arial" w:hAnsi="Arial" w:cs="Arial"/>
                <w:color w:val="000000"/>
                <w:sz w:val="20"/>
                <w:szCs w:val="20"/>
              </w:rPr>
            </w:rPrChange>
          </w:rPr>
          <w:t>, </w:t>
        </w:r>
        <w:r w:rsidRPr="0064473E">
          <w:rPr>
            <w:rStyle w:val="HTMLSample"/>
            <w:rFonts w:asciiTheme="minorHAnsi" w:hAnsiTheme="minorHAnsi"/>
            <w:color w:val="000000"/>
            <w:sz w:val="22"/>
            <w:szCs w:val="22"/>
            <w:rPrChange w:id="622" w:author="Barry O'Donohoe" w:date="2018-01-04T21:30:00Z">
              <w:rPr>
                <w:rStyle w:val="HTMLSample"/>
                <w:color w:val="000000"/>
                <w:sz w:val="20"/>
                <w:szCs w:val="20"/>
              </w:rPr>
            </w:rPrChange>
          </w:rPr>
          <w:t>ERROR</w:t>
        </w:r>
        <w:r w:rsidRPr="0064473E">
          <w:rPr>
            <w:rFonts w:asciiTheme="minorHAnsi" w:hAnsiTheme="minorHAnsi" w:cs="Arial"/>
            <w:color w:val="000000"/>
            <w:sz w:val="22"/>
            <w:szCs w:val="22"/>
            <w:rPrChange w:id="623" w:author="Barry O'Donohoe" w:date="2018-01-04T21:30:00Z">
              <w:rPr>
                <w:rFonts w:ascii="Arial" w:hAnsi="Arial" w:cs="Arial"/>
                <w:color w:val="000000"/>
                <w:sz w:val="20"/>
                <w:szCs w:val="20"/>
              </w:rPr>
            </w:rPrChange>
          </w:rPr>
          <w:t>, and </w:t>
        </w:r>
        <w:r w:rsidRPr="0064473E">
          <w:rPr>
            <w:rStyle w:val="HTMLSample"/>
            <w:rFonts w:asciiTheme="minorHAnsi" w:hAnsiTheme="minorHAnsi"/>
            <w:color w:val="000000"/>
            <w:sz w:val="22"/>
            <w:szCs w:val="22"/>
            <w:rPrChange w:id="624" w:author="Barry O'Donohoe" w:date="2018-01-04T21:30:00Z">
              <w:rPr>
                <w:rStyle w:val="HTMLSample"/>
                <w:color w:val="000000"/>
                <w:sz w:val="20"/>
                <w:szCs w:val="20"/>
              </w:rPr>
            </w:rPrChange>
          </w:rPr>
          <w:t>FATAL</w:t>
        </w:r>
        <w:r w:rsidRPr="0064473E">
          <w:rPr>
            <w:rFonts w:asciiTheme="minorHAnsi" w:hAnsiTheme="minorHAnsi" w:cs="Arial"/>
            <w:color w:val="000000"/>
            <w:sz w:val="22"/>
            <w:szCs w:val="22"/>
            <w:rPrChange w:id="625" w:author="Barry O'Donohoe" w:date="2018-01-04T21:30:00Z">
              <w:rPr>
                <w:rFonts w:ascii="Arial" w:hAnsi="Arial" w:cs="Arial"/>
                <w:color w:val="000000"/>
                <w:sz w:val="20"/>
                <w:szCs w:val="20"/>
              </w:rPr>
            </w:rPrChange>
          </w:rPr>
          <w:t xml:space="preserve"> to the server log (and the </w:t>
        </w:r>
        <w:proofErr w:type="spellStart"/>
        <w:r w:rsidRPr="0064473E">
          <w:rPr>
            <w:rFonts w:asciiTheme="minorHAnsi" w:hAnsiTheme="minorHAnsi" w:cs="Arial"/>
            <w:color w:val="000000"/>
            <w:sz w:val="22"/>
            <w:szCs w:val="22"/>
            <w:rPrChange w:id="626" w:author="Barry O'Donohoe" w:date="2018-01-04T21:30:00Z">
              <w:rPr>
                <w:rFonts w:ascii="Arial" w:hAnsi="Arial" w:cs="Arial"/>
                <w:color w:val="000000"/>
                <w:sz w:val="20"/>
                <w:szCs w:val="20"/>
              </w:rPr>
            </w:rPrChange>
          </w:rPr>
          <w:t>provisioner</w:t>
        </w:r>
        <w:proofErr w:type="spellEnd"/>
        <w:r w:rsidRPr="0064473E">
          <w:rPr>
            <w:rFonts w:asciiTheme="minorHAnsi" w:hAnsiTheme="minorHAnsi" w:cs="Arial"/>
            <w:color w:val="000000"/>
            <w:sz w:val="22"/>
            <w:szCs w:val="22"/>
            <w:rPrChange w:id="627" w:author="Barry O'Donohoe" w:date="2018-01-04T21:30:00Z">
              <w:rPr>
                <w:rFonts w:ascii="Arial" w:hAnsi="Arial" w:cs="Arial"/>
                <w:color w:val="000000"/>
                <w:sz w:val="20"/>
                <w:szCs w:val="20"/>
              </w:rPr>
            </w:rPrChange>
          </w:rPr>
          <w:t xml:space="preserve"> log). Messages that are tagged </w:t>
        </w:r>
        <w:r w:rsidRPr="0064473E">
          <w:rPr>
            <w:rStyle w:val="HTMLSample"/>
            <w:rFonts w:asciiTheme="minorHAnsi" w:hAnsiTheme="minorHAnsi"/>
            <w:color w:val="000000"/>
            <w:sz w:val="22"/>
            <w:szCs w:val="22"/>
            <w:rPrChange w:id="628" w:author="Barry O'Donohoe" w:date="2018-01-04T21:30:00Z">
              <w:rPr>
                <w:rStyle w:val="HTMLSample"/>
                <w:color w:val="000000"/>
                <w:sz w:val="20"/>
                <w:szCs w:val="20"/>
              </w:rPr>
            </w:rPrChange>
          </w:rPr>
          <w:t>DEBUG</w:t>
        </w:r>
        <w:r w:rsidRPr="0064473E">
          <w:rPr>
            <w:rFonts w:asciiTheme="minorHAnsi" w:hAnsiTheme="minorHAnsi" w:cs="Arial"/>
            <w:color w:val="000000"/>
            <w:sz w:val="22"/>
            <w:szCs w:val="22"/>
            <w:rPrChange w:id="629" w:author="Barry O'Donohoe" w:date="2018-01-04T21:30:00Z">
              <w:rPr>
                <w:rFonts w:ascii="Arial" w:hAnsi="Arial" w:cs="Arial"/>
                <w:color w:val="000000"/>
                <w:sz w:val="20"/>
                <w:szCs w:val="20"/>
              </w:rPr>
            </w:rPrChange>
          </w:rPr>
          <w:t> (or </w:t>
        </w:r>
        <w:r w:rsidRPr="0064473E">
          <w:rPr>
            <w:rStyle w:val="HTMLSample"/>
            <w:rFonts w:asciiTheme="minorHAnsi" w:hAnsiTheme="minorHAnsi"/>
            <w:color w:val="000000"/>
            <w:sz w:val="22"/>
            <w:szCs w:val="22"/>
            <w:rPrChange w:id="630" w:author="Barry O'Donohoe" w:date="2018-01-04T21:30:00Z">
              <w:rPr>
                <w:rStyle w:val="HTMLSample"/>
                <w:color w:val="000000"/>
                <w:sz w:val="20"/>
                <w:szCs w:val="20"/>
              </w:rPr>
            </w:rPrChange>
          </w:rPr>
          <w:t>TRACE</w:t>
        </w:r>
        <w:r w:rsidRPr="0064473E">
          <w:rPr>
            <w:rFonts w:asciiTheme="minorHAnsi" w:hAnsiTheme="minorHAnsi" w:cs="Arial"/>
            <w:color w:val="000000"/>
            <w:sz w:val="22"/>
            <w:szCs w:val="22"/>
            <w:rPrChange w:id="631" w:author="Barry O'Donohoe" w:date="2018-01-04T21:30:00Z">
              <w:rPr>
                <w:rFonts w:ascii="Arial" w:hAnsi="Arial" w:cs="Arial"/>
                <w:color w:val="000000"/>
                <w:sz w:val="20"/>
                <w:szCs w:val="20"/>
              </w:rPr>
            </w:rPrChange>
          </w:rPr>
          <w:t>) are not recorded to optimize performance. Console logging is also disabled for the same reason.</w:t>
        </w:r>
      </w:ins>
    </w:p>
    <w:p w14:paraId="378B0EF3" w14:textId="77777777" w:rsidR="0064473E" w:rsidRDefault="0064473E" w:rsidP="0064473E">
      <w:pPr>
        <w:ind w:left="720"/>
        <w:rPr>
          <w:ins w:id="632" w:author="Barry O'Donohoe" w:date="2018-01-04T21:32:00Z"/>
          <w:rFonts w:asciiTheme="minorHAnsi" w:hAnsiTheme="minorHAnsi" w:cs="Arial"/>
          <w:color w:val="000000"/>
          <w:sz w:val="22"/>
          <w:szCs w:val="22"/>
        </w:rPr>
      </w:pPr>
      <w:ins w:id="633" w:author="Barry O'Donohoe" w:date="2018-01-04T21:30:00Z">
        <w:r w:rsidRPr="0064473E">
          <w:rPr>
            <w:rFonts w:asciiTheme="minorHAnsi" w:hAnsiTheme="minorHAnsi" w:cs="Arial"/>
            <w:color w:val="000000"/>
            <w:sz w:val="22"/>
            <w:szCs w:val="22"/>
            <w:rPrChange w:id="634" w:author="Barry O'Donohoe" w:date="2018-01-04T21:30:00Z">
              <w:rPr>
                <w:rFonts w:ascii="Arial" w:hAnsi="Arial" w:cs="Arial"/>
                <w:color w:val="000000"/>
                <w:sz w:val="20"/>
                <w:szCs w:val="20"/>
              </w:rPr>
            </w:rPrChange>
          </w:rPr>
          <w:t>For troubleshooting purpose, you may adjust the log level to </w:t>
        </w:r>
        <w:r w:rsidRPr="0064473E">
          <w:rPr>
            <w:rStyle w:val="HTMLSample"/>
            <w:rFonts w:asciiTheme="minorHAnsi" w:hAnsiTheme="minorHAnsi"/>
            <w:color w:val="000000"/>
            <w:sz w:val="22"/>
            <w:szCs w:val="22"/>
            <w:rPrChange w:id="635" w:author="Barry O'Donohoe" w:date="2018-01-04T21:30:00Z">
              <w:rPr>
                <w:rStyle w:val="HTMLSample"/>
                <w:color w:val="000000"/>
                <w:sz w:val="20"/>
                <w:szCs w:val="20"/>
              </w:rPr>
            </w:rPrChange>
          </w:rPr>
          <w:t>DEBUG</w:t>
        </w:r>
        <w:r w:rsidRPr="0064473E">
          <w:rPr>
            <w:rFonts w:asciiTheme="minorHAnsi" w:hAnsiTheme="minorHAnsi" w:cs="Arial"/>
            <w:color w:val="000000"/>
            <w:sz w:val="22"/>
            <w:szCs w:val="22"/>
            <w:rPrChange w:id="636" w:author="Barry O'Donohoe" w:date="2018-01-04T21:30:00Z">
              <w:rPr>
                <w:rFonts w:ascii="Arial" w:hAnsi="Arial" w:cs="Arial"/>
                <w:color w:val="000000"/>
                <w:sz w:val="20"/>
                <w:szCs w:val="20"/>
              </w:rPr>
            </w:rPrChange>
          </w:rPr>
          <w:t> in the </w:t>
        </w:r>
        <w:r w:rsidRPr="0064473E">
          <w:rPr>
            <w:rStyle w:val="ph"/>
            <w:rFonts w:asciiTheme="minorHAnsi" w:hAnsiTheme="minorHAnsi" w:cs="Arial"/>
            <w:color w:val="000000"/>
            <w:sz w:val="22"/>
            <w:szCs w:val="22"/>
            <w:rPrChange w:id="637" w:author="Barry O'Donohoe" w:date="2018-01-04T21:30:00Z">
              <w:rPr>
                <w:rStyle w:val="ph"/>
                <w:rFonts w:ascii="Courier" w:hAnsi="Courier" w:cs="Arial"/>
                <w:color w:val="000000"/>
                <w:sz w:val="20"/>
                <w:szCs w:val="20"/>
              </w:rPr>
            </w:rPrChange>
          </w:rPr>
          <w:t>log4j2.xml</w:t>
        </w:r>
        <w:r w:rsidRPr="0064473E">
          <w:rPr>
            <w:rFonts w:asciiTheme="minorHAnsi" w:hAnsiTheme="minorHAnsi" w:cs="Arial"/>
            <w:color w:val="000000"/>
            <w:sz w:val="22"/>
            <w:szCs w:val="22"/>
            <w:rPrChange w:id="638" w:author="Barry O'Donohoe" w:date="2018-01-04T21:30:00Z">
              <w:rPr>
                <w:rFonts w:ascii="Arial" w:hAnsi="Arial" w:cs="Arial"/>
                <w:color w:val="000000"/>
                <w:sz w:val="20"/>
                <w:szCs w:val="20"/>
              </w:rPr>
            </w:rPrChange>
          </w:rPr>
          <w:t> file and optionally re-enable console logging.</w:t>
        </w:r>
      </w:ins>
    </w:p>
    <w:p w14:paraId="1F67733C" w14:textId="77777777" w:rsidR="003773F6" w:rsidRPr="003773F6" w:rsidRDefault="003773F6" w:rsidP="003773F6">
      <w:pPr>
        <w:ind w:left="720"/>
        <w:rPr>
          <w:ins w:id="639" w:author="Barry O'Donohoe" w:date="2018-01-04T21:36:00Z"/>
          <w:rFonts w:asciiTheme="minorHAnsi" w:hAnsiTheme="minorHAnsi" w:cs="Arial"/>
          <w:b/>
          <w:bCs/>
          <w:color w:val="000000"/>
          <w:sz w:val="22"/>
          <w:szCs w:val="22"/>
        </w:rPr>
      </w:pPr>
      <w:ins w:id="640" w:author="Barry O'Donohoe" w:date="2018-01-04T21:36:00Z">
        <w:r w:rsidRPr="003773F6">
          <w:rPr>
            <w:rFonts w:asciiTheme="minorHAnsi" w:hAnsiTheme="minorHAnsi" w:cs="Arial"/>
            <w:b/>
            <w:bCs/>
            <w:color w:val="000000"/>
            <w:sz w:val="22"/>
            <w:szCs w:val="22"/>
          </w:rPr>
          <w:t>Fields (and attributes)</w:t>
        </w:r>
      </w:ins>
    </w:p>
    <w:p w14:paraId="76275EFE" w14:textId="3E60B1E9" w:rsidR="003773F6" w:rsidRPr="003773F6" w:rsidRDefault="003773F6" w:rsidP="003773F6">
      <w:pPr>
        <w:ind w:left="720"/>
        <w:rPr>
          <w:ins w:id="641" w:author="Barry O'Donohoe" w:date="2018-01-04T21:37:00Z"/>
          <w:rFonts w:asciiTheme="minorHAnsi" w:hAnsiTheme="minorHAnsi" w:cs="Arial"/>
          <w:color w:val="000000"/>
          <w:sz w:val="22"/>
          <w:szCs w:val="22"/>
        </w:rPr>
      </w:pPr>
      <w:ins w:id="642" w:author="Barry O'Donohoe" w:date="2018-01-04T21:36:00Z">
        <w:r>
          <w:rPr>
            <w:rFonts w:asciiTheme="minorHAnsi" w:hAnsiTheme="minorHAnsi" w:cs="Arial"/>
            <w:color w:val="000000"/>
            <w:sz w:val="22"/>
            <w:szCs w:val="22"/>
          </w:rPr>
          <w:t>T</w:t>
        </w:r>
        <w:r w:rsidRPr="003773F6">
          <w:rPr>
            <w:rFonts w:asciiTheme="minorHAnsi" w:hAnsiTheme="minorHAnsi" w:cs="Arial"/>
            <w:color w:val="000000"/>
            <w:sz w:val="22"/>
            <w:szCs w:val="22"/>
          </w:rPr>
          <w:t>he audit log and the administrative API log, can be customized to log additional (or less) information by modifying their pattern elements. Available fields are documented inline in the log4j2.xml file.</w:t>
        </w:r>
        <w:r>
          <w:rPr>
            <w:rFonts w:asciiTheme="minorHAnsi" w:hAnsiTheme="minorHAnsi" w:cs="Arial"/>
            <w:color w:val="000000"/>
            <w:sz w:val="22"/>
            <w:szCs w:val="22"/>
          </w:rPr>
          <w:t xml:space="preserve"> In addition, </w:t>
        </w:r>
      </w:ins>
      <w:ins w:id="643" w:author="Barry O'Donohoe" w:date="2018-01-04T21:37:00Z">
        <w:r w:rsidRPr="003773F6">
          <w:rPr>
            <w:rFonts w:asciiTheme="minorHAnsi" w:hAnsiTheme="minorHAnsi" w:cs="Arial"/>
            <w:color w:val="000000"/>
            <w:sz w:val="22"/>
            <w:szCs w:val="22"/>
          </w:rPr>
          <w:t xml:space="preserve">PingFederate can be configured to log user attributes (if they are present) in the audit log, transaction log, and server log. When privacy is required for sensitive user attributes </w:t>
        </w:r>
        <w:r>
          <w:rPr>
            <w:rFonts w:asciiTheme="minorHAnsi" w:hAnsiTheme="minorHAnsi" w:cs="Arial"/>
            <w:color w:val="000000"/>
            <w:sz w:val="22"/>
            <w:szCs w:val="22"/>
          </w:rPr>
          <w:t xml:space="preserve">have their values </w:t>
        </w:r>
        <w:r w:rsidRPr="003773F6">
          <w:rPr>
            <w:rFonts w:asciiTheme="minorHAnsi" w:hAnsiTheme="minorHAnsi" w:cs="Arial"/>
            <w:color w:val="000000"/>
            <w:sz w:val="22"/>
            <w:szCs w:val="22"/>
          </w:rPr>
          <w:t>mask</w:t>
        </w:r>
        <w:r>
          <w:rPr>
            <w:rFonts w:asciiTheme="minorHAnsi" w:hAnsiTheme="minorHAnsi" w:cs="Arial"/>
            <w:color w:val="000000"/>
            <w:sz w:val="22"/>
            <w:szCs w:val="22"/>
          </w:rPr>
          <w:t>ed</w:t>
        </w:r>
        <w:r w:rsidRPr="003773F6">
          <w:rPr>
            <w:rFonts w:asciiTheme="minorHAnsi" w:hAnsiTheme="minorHAnsi" w:cs="Arial"/>
            <w:color w:val="000000"/>
            <w:sz w:val="22"/>
            <w:szCs w:val="22"/>
          </w:rPr>
          <w:t xml:space="preserve"> in these logs.</w:t>
        </w:r>
      </w:ins>
    </w:p>
    <w:p w14:paraId="111FC67B" w14:textId="77777777" w:rsidR="003462D3" w:rsidRDefault="003462D3">
      <w:pPr>
        <w:rPr>
          <w:ins w:id="644" w:author="Barry O'Donohoe" w:date="2018-01-04T21:38:00Z"/>
          <w:rFonts w:asciiTheme="minorHAnsi" w:hAnsiTheme="minorHAnsi" w:cs="Arial"/>
          <w:color w:val="000000"/>
          <w:sz w:val="22"/>
          <w:szCs w:val="22"/>
        </w:rPr>
        <w:pPrChange w:id="645" w:author="Barry O'Donohoe" w:date="2018-01-04T21:41:00Z">
          <w:pPr>
            <w:ind w:left="720"/>
          </w:pPr>
        </w:pPrChange>
      </w:pPr>
    </w:p>
    <w:p w14:paraId="1D7B9E49" w14:textId="77777777" w:rsidR="000760E8" w:rsidRPr="000760E8" w:rsidRDefault="000760E8" w:rsidP="000760E8">
      <w:pPr>
        <w:ind w:left="720"/>
        <w:rPr>
          <w:ins w:id="646" w:author="Barry O'Donohoe" w:date="2018-01-04T21:33:00Z"/>
          <w:rFonts w:asciiTheme="minorHAnsi" w:hAnsiTheme="minorHAnsi" w:cs="Arial"/>
          <w:color w:val="000000"/>
          <w:sz w:val="22"/>
          <w:szCs w:val="22"/>
        </w:rPr>
      </w:pPr>
      <w:ins w:id="647" w:author="Barry O'Donohoe" w:date="2018-01-04T21:33:00Z">
        <w:r w:rsidRPr="000760E8">
          <w:rPr>
            <w:rFonts w:asciiTheme="minorHAnsi" w:hAnsiTheme="minorHAnsi" w:cs="Arial"/>
            <w:color w:val="000000"/>
            <w:sz w:val="22"/>
            <w:szCs w:val="22"/>
          </w:rPr>
          <w:t>HTTP requests to the runtime engine and the administrative console are logged to the </w:t>
        </w:r>
        <w:r w:rsidRPr="000760E8">
          <w:rPr>
            <w:rFonts w:asciiTheme="minorHAnsi" w:hAnsiTheme="minorHAnsi" w:cs="Arial"/>
            <w:i/>
            <w:iCs/>
            <w:color w:val="000000"/>
            <w:sz w:val="22"/>
            <w:szCs w:val="22"/>
          </w:rPr>
          <w:t>&lt;date&gt;</w:t>
        </w:r>
        <w:r w:rsidRPr="000760E8">
          <w:rPr>
            <w:rFonts w:asciiTheme="minorHAnsi" w:hAnsiTheme="minorHAnsi" w:cs="Arial"/>
            <w:color w:val="000000"/>
            <w:sz w:val="22"/>
            <w:szCs w:val="22"/>
          </w:rPr>
          <w:t>.request.log file and</w:t>
        </w:r>
        <w:r w:rsidRPr="000760E8">
          <w:rPr>
            <w:rFonts w:asciiTheme="minorHAnsi" w:hAnsiTheme="minorHAnsi" w:cs="Arial"/>
            <w:i/>
            <w:iCs/>
            <w:color w:val="000000"/>
            <w:sz w:val="22"/>
            <w:szCs w:val="22"/>
          </w:rPr>
          <w:t>&lt;date&gt;</w:t>
        </w:r>
        <w:r w:rsidRPr="000760E8">
          <w:rPr>
            <w:rFonts w:asciiTheme="minorHAnsi" w:hAnsiTheme="minorHAnsi" w:cs="Arial"/>
            <w:color w:val="000000"/>
            <w:sz w:val="22"/>
            <w:szCs w:val="22"/>
          </w:rPr>
          <w:t xml:space="preserve">.request2.log, respectively, by the </w:t>
        </w:r>
        <w:proofErr w:type="spellStart"/>
        <w:r w:rsidRPr="000760E8">
          <w:rPr>
            <w:rFonts w:asciiTheme="minorHAnsi" w:hAnsiTheme="minorHAnsi" w:cs="Arial"/>
            <w:color w:val="000000"/>
            <w:sz w:val="22"/>
            <w:szCs w:val="22"/>
          </w:rPr>
          <w:t>Pingfederate</w:t>
        </w:r>
        <w:proofErr w:type="spellEnd"/>
        <w:r w:rsidRPr="000760E8">
          <w:rPr>
            <w:rFonts w:asciiTheme="minorHAnsi" w:hAnsiTheme="minorHAnsi" w:cs="Arial"/>
            <w:color w:val="000000"/>
            <w:sz w:val="22"/>
            <w:szCs w:val="22"/>
          </w:rPr>
          <w:t xml:space="preserve"> web container. Like other PingFederate-generated log files, the HTTP request logs are written to the default PingFederate log directory. Properties controlling request logging are contained in the web-container configuration files:</w:t>
        </w:r>
      </w:ins>
    </w:p>
    <w:p w14:paraId="0C44CA2F" w14:textId="77777777" w:rsidR="000760E8" w:rsidRDefault="000760E8">
      <w:pPr>
        <w:ind w:left="720"/>
        <w:rPr>
          <w:ins w:id="648" w:author="Barry O'Donohoe" w:date="2018-01-04T21:34:00Z"/>
          <w:rFonts w:asciiTheme="minorHAnsi" w:hAnsiTheme="minorHAnsi" w:cs="Arial"/>
          <w:color w:val="000000"/>
          <w:sz w:val="22"/>
          <w:szCs w:val="22"/>
        </w:rPr>
        <w:pPrChange w:id="649" w:author="Barry O'Donohoe" w:date="2018-01-04T21:34:00Z">
          <w:pPr>
            <w:numPr>
              <w:numId w:val="57"/>
            </w:numPr>
            <w:tabs>
              <w:tab w:val="num" w:pos="720"/>
            </w:tabs>
            <w:ind w:left="720" w:hanging="360"/>
          </w:pPr>
        </w:pPrChange>
      </w:pPr>
    </w:p>
    <w:p w14:paraId="3DF11969" w14:textId="77777777" w:rsidR="000760E8" w:rsidRDefault="000760E8">
      <w:pPr>
        <w:numPr>
          <w:ilvl w:val="1"/>
          <w:numId w:val="57"/>
        </w:numPr>
        <w:rPr>
          <w:ins w:id="650" w:author="Barry O'Donohoe" w:date="2018-01-04T21:34:00Z"/>
          <w:rFonts w:asciiTheme="minorHAnsi" w:hAnsiTheme="minorHAnsi" w:cs="Arial"/>
          <w:color w:val="000000"/>
          <w:sz w:val="22"/>
          <w:szCs w:val="22"/>
        </w:rPr>
        <w:pPrChange w:id="651" w:author="Barry O'Donohoe" w:date="2018-01-04T21:34:00Z">
          <w:pPr>
            <w:numPr>
              <w:numId w:val="57"/>
            </w:numPr>
            <w:tabs>
              <w:tab w:val="num" w:pos="720"/>
            </w:tabs>
            <w:ind w:left="720" w:hanging="360"/>
          </w:pPr>
        </w:pPrChange>
      </w:pPr>
      <w:ins w:id="652" w:author="Barry O'Donohoe" w:date="2018-01-04T21:33:00Z">
        <w:r w:rsidRPr="000760E8">
          <w:rPr>
            <w:rFonts w:asciiTheme="minorHAnsi" w:hAnsiTheme="minorHAnsi" w:cs="Arial"/>
            <w:color w:val="000000"/>
            <w:sz w:val="22"/>
            <w:szCs w:val="22"/>
          </w:rPr>
          <w:t>jetty-runtime.xml for the runtime engine (the </w:t>
        </w:r>
        <w:r w:rsidRPr="000760E8">
          <w:rPr>
            <w:rFonts w:asciiTheme="minorHAnsi" w:hAnsiTheme="minorHAnsi" w:cs="Arial"/>
            <w:i/>
            <w:iCs/>
            <w:color w:val="000000"/>
            <w:sz w:val="22"/>
            <w:szCs w:val="22"/>
          </w:rPr>
          <w:t>&lt;date&gt;</w:t>
        </w:r>
        <w:r w:rsidRPr="000760E8">
          <w:rPr>
            <w:rFonts w:asciiTheme="minorHAnsi" w:hAnsiTheme="minorHAnsi" w:cs="Arial"/>
            <w:color w:val="000000"/>
            <w:sz w:val="22"/>
            <w:szCs w:val="22"/>
          </w:rPr>
          <w:t>.request.log files)</w:t>
        </w:r>
      </w:ins>
    </w:p>
    <w:p w14:paraId="4436E4B3" w14:textId="6568B865" w:rsidR="000760E8" w:rsidRPr="003773F6" w:rsidRDefault="000760E8">
      <w:pPr>
        <w:numPr>
          <w:ilvl w:val="1"/>
          <w:numId w:val="57"/>
        </w:numPr>
        <w:rPr>
          <w:ins w:id="653" w:author="Barry O'Donohoe" w:date="2018-01-04T21:33:00Z"/>
          <w:rFonts w:asciiTheme="minorHAnsi" w:hAnsiTheme="minorHAnsi" w:cs="Arial"/>
          <w:color w:val="000000"/>
          <w:sz w:val="22"/>
          <w:szCs w:val="22"/>
        </w:rPr>
        <w:pPrChange w:id="654" w:author="Barry O'Donohoe" w:date="2018-01-04T21:34:00Z">
          <w:pPr>
            <w:numPr>
              <w:numId w:val="57"/>
            </w:numPr>
            <w:tabs>
              <w:tab w:val="num" w:pos="720"/>
            </w:tabs>
            <w:ind w:left="720" w:hanging="360"/>
          </w:pPr>
        </w:pPrChange>
      </w:pPr>
      <w:ins w:id="655" w:author="Barry O'Donohoe" w:date="2018-01-04T21:33:00Z">
        <w:r w:rsidRPr="000760E8">
          <w:rPr>
            <w:rFonts w:asciiTheme="minorHAnsi" w:hAnsiTheme="minorHAnsi" w:cs="Arial"/>
            <w:color w:val="000000"/>
            <w:sz w:val="22"/>
            <w:szCs w:val="22"/>
          </w:rPr>
          <w:t>jetty-admin.xml for the administrative console (the </w:t>
        </w:r>
        <w:r w:rsidRPr="000760E8">
          <w:rPr>
            <w:rFonts w:asciiTheme="minorHAnsi" w:hAnsiTheme="minorHAnsi" w:cs="Arial"/>
            <w:i/>
            <w:iCs/>
            <w:color w:val="000000"/>
            <w:sz w:val="22"/>
            <w:szCs w:val="22"/>
          </w:rPr>
          <w:t>&lt;date&gt;</w:t>
        </w:r>
        <w:r w:rsidRPr="003773F6">
          <w:rPr>
            <w:rFonts w:asciiTheme="minorHAnsi" w:hAnsiTheme="minorHAnsi" w:cs="Arial"/>
            <w:color w:val="000000"/>
            <w:sz w:val="22"/>
            <w:szCs w:val="22"/>
          </w:rPr>
          <w:t>.request2.log files)</w:t>
        </w:r>
      </w:ins>
    </w:p>
    <w:p w14:paraId="5266D681" w14:textId="77777777" w:rsidR="000760E8" w:rsidRDefault="000760E8" w:rsidP="000760E8">
      <w:pPr>
        <w:ind w:left="720"/>
        <w:rPr>
          <w:ins w:id="656" w:author="Barry O'Donohoe" w:date="2018-01-04T21:34:00Z"/>
          <w:rFonts w:asciiTheme="minorHAnsi" w:hAnsiTheme="minorHAnsi" w:cs="Arial"/>
          <w:color w:val="000000"/>
          <w:sz w:val="22"/>
          <w:szCs w:val="22"/>
        </w:rPr>
      </w:pPr>
    </w:p>
    <w:p w14:paraId="08F08AC3" w14:textId="77777777" w:rsidR="000760E8" w:rsidRPr="000760E8" w:rsidRDefault="000760E8" w:rsidP="000760E8">
      <w:pPr>
        <w:ind w:left="720"/>
        <w:rPr>
          <w:ins w:id="657" w:author="Barry O'Donohoe" w:date="2018-01-04T21:33:00Z"/>
          <w:rFonts w:asciiTheme="minorHAnsi" w:hAnsiTheme="minorHAnsi" w:cs="Arial"/>
          <w:color w:val="000000"/>
          <w:sz w:val="22"/>
          <w:szCs w:val="22"/>
        </w:rPr>
      </w:pPr>
      <w:ins w:id="658" w:author="Barry O'Donohoe" w:date="2018-01-04T21:33:00Z">
        <w:r w:rsidRPr="000760E8">
          <w:rPr>
            <w:rFonts w:asciiTheme="minorHAnsi" w:hAnsiTheme="minorHAnsi" w:cs="Arial"/>
            <w:color w:val="000000"/>
            <w:sz w:val="22"/>
            <w:szCs w:val="22"/>
          </w:rPr>
          <w:t>These configuration files are located in the &lt;</w:t>
        </w:r>
        <w:proofErr w:type="spellStart"/>
        <w:r w:rsidRPr="000760E8">
          <w:rPr>
            <w:rFonts w:asciiTheme="minorHAnsi" w:hAnsiTheme="minorHAnsi" w:cs="Arial"/>
            <w:color w:val="000000"/>
            <w:sz w:val="22"/>
            <w:szCs w:val="22"/>
          </w:rPr>
          <w:t>pf_install</w:t>
        </w:r>
        <w:proofErr w:type="spellEnd"/>
        <w:r w:rsidRPr="000760E8">
          <w:rPr>
            <w:rFonts w:asciiTheme="minorHAnsi" w:hAnsiTheme="minorHAnsi" w:cs="Arial"/>
            <w:color w:val="000000"/>
            <w:sz w:val="22"/>
            <w:szCs w:val="22"/>
          </w:rPr>
          <w:t>&gt;/</w:t>
        </w:r>
        <w:proofErr w:type="spellStart"/>
        <w:r w:rsidRPr="000760E8">
          <w:rPr>
            <w:rFonts w:asciiTheme="minorHAnsi" w:hAnsiTheme="minorHAnsi" w:cs="Arial"/>
            <w:color w:val="000000"/>
            <w:sz w:val="22"/>
            <w:szCs w:val="22"/>
          </w:rPr>
          <w:t>pingfederate</w:t>
        </w:r>
        <w:proofErr w:type="spellEnd"/>
        <w:r w:rsidRPr="000760E8">
          <w:rPr>
            <w:rFonts w:asciiTheme="minorHAnsi" w:hAnsiTheme="minorHAnsi" w:cs="Arial"/>
            <w:color w:val="000000"/>
            <w:sz w:val="22"/>
            <w:szCs w:val="22"/>
          </w:rPr>
          <w:t>/</w:t>
        </w:r>
        <w:proofErr w:type="spellStart"/>
        <w:r w:rsidRPr="000760E8">
          <w:rPr>
            <w:rFonts w:asciiTheme="minorHAnsi" w:hAnsiTheme="minorHAnsi" w:cs="Arial"/>
            <w:color w:val="000000"/>
            <w:sz w:val="22"/>
            <w:szCs w:val="22"/>
          </w:rPr>
          <w:t>etc</w:t>
        </w:r>
        <w:proofErr w:type="spellEnd"/>
        <w:r w:rsidRPr="000760E8">
          <w:rPr>
            <w:rFonts w:asciiTheme="minorHAnsi" w:hAnsiTheme="minorHAnsi" w:cs="Arial"/>
            <w:color w:val="000000"/>
            <w:sz w:val="22"/>
            <w:szCs w:val="22"/>
          </w:rPr>
          <w:t> directory and independently managed on a per-server basis.</w:t>
        </w:r>
      </w:ins>
    </w:p>
    <w:p w14:paraId="5C8B59FA" w14:textId="77777777" w:rsidR="000760E8" w:rsidRPr="00A622C6" w:rsidRDefault="000760E8" w:rsidP="00A622C6">
      <w:pPr>
        <w:ind w:left="720"/>
        <w:rPr>
          <w:ins w:id="659" w:author="Barry O'Donohoe" w:date="2018-01-04T21:32:00Z"/>
          <w:rFonts w:asciiTheme="minorHAnsi" w:hAnsiTheme="minorHAnsi" w:cs="Arial"/>
          <w:color w:val="000000"/>
          <w:sz w:val="22"/>
          <w:szCs w:val="22"/>
        </w:rPr>
      </w:pPr>
    </w:p>
    <w:p w14:paraId="58C27AA2" w14:textId="39A4F387" w:rsidR="00A622C6" w:rsidRPr="003462D3" w:rsidRDefault="003462D3">
      <w:pPr>
        <w:pStyle w:val="Heading4"/>
        <w:rPr>
          <w:ins w:id="660" w:author="Barry O'Donohoe" w:date="2018-01-04T21:32:00Z"/>
          <w:rFonts w:asciiTheme="minorHAnsi" w:hAnsiTheme="minorHAnsi"/>
          <w:rPrChange w:id="661" w:author="Barry O'Donohoe" w:date="2018-01-04T21:41:00Z">
            <w:rPr>
              <w:ins w:id="662" w:author="Barry O'Donohoe" w:date="2018-01-04T21:32:00Z"/>
            </w:rPr>
          </w:rPrChange>
        </w:rPr>
        <w:pPrChange w:id="663" w:author="Barry O'Donohoe" w:date="2018-01-04T21:39:00Z">
          <w:pPr>
            <w:ind w:left="720"/>
          </w:pPr>
        </w:pPrChange>
      </w:pPr>
      <w:ins w:id="664" w:author="Barry O'Donohoe" w:date="2018-01-04T21:39:00Z">
        <w:r w:rsidRPr="003462D3">
          <w:rPr>
            <w:rFonts w:asciiTheme="minorHAnsi" w:hAnsiTheme="minorHAnsi"/>
            <w:rPrChange w:id="665" w:author="Barry O'Donohoe" w:date="2018-01-04T21:41:00Z">
              <w:rPr/>
            </w:rPrChange>
          </w:rPr>
          <w:lastRenderedPageBreak/>
          <w:t>API audit logging</w:t>
        </w:r>
      </w:ins>
    </w:p>
    <w:p w14:paraId="2F308BC3" w14:textId="40344AC8" w:rsidR="003462D3" w:rsidRPr="003462D3" w:rsidRDefault="003462D3">
      <w:pPr>
        <w:pStyle w:val="p"/>
        <w:spacing w:before="240" w:beforeAutospacing="0"/>
        <w:ind w:left="720"/>
        <w:rPr>
          <w:ins w:id="666" w:author="Barry O'Donohoe" w:date="2018-01-04T21:39:00Z"/>
          <w:rFonts w:asciiTheme="minorHAnsi" w:hAnsiTheme="minorHAnsi" w:cs="Arial"/>
          <w:color w:val="000000"/>
          <w:sz w:val="22"/>
          <w:szCs w:val="22"/>
          <w:rPrChange w:id="667" w:author="Barry O'Donohoe" w:date="2018-01-04T21:41:00Z">
            <w:rPr>
              <w:ins w:id="668" w:author="Barry O'Donohoe" w:date="2018-01-04T21:39:00Z"/>
              <w:rFonts w:ascii="Arial" w:hAnsi="Arial" w:cs="Arial"/>
              <w:color w:val="000000"/>
              <w:sz w:val="20"/>
              <w:szCs w:val="20"/>
            </w:rPr>
          </w:rPrChange>
        </w:rPr>
        <w:pPrChange w:id="669" w:author="Barry O'Donohoe" w:date="2018-01-04T21:39:00Z">
          <w:pPr>
            <w:pStyle w:val="p"/>
            <w:spacing w:before="240" w:beforeAutospacing="0"/>
          </w:pPr>
        </w:pPrChange>
      </w:pPr>
      <w:ins w:id="670" w:author="Barry O'Donohoe" w:date="2018-01-04T21:39:00Z">
        <w:r w:rsidRPr="003462D3">
          <w:rPr>
            <w:rStyle w:val="keyword"/>
            <w:rFonts w:asciiTheme="minorHAnsi" w:hAnsiTheme="minorHAnsi" w:cs="Arial"/>
            <w:color w:val="000000"/>
            <w:sz w:val="22"/>
            <w:szCs w:val="22"/>
            <w:rPrChange w:id="671" w:author="Barry O'Donohoe" w:date="2018-01-04T21:41:00Z">
              <w:rPr>
                <w:rStyle w:val="keyword"/>
                <w:rFonts w:ascii="Arial" w:hAnsi="Arial" w:cs="Arial"/>
                <w:color w:val="000000"/>
                <w:sz w:val="20"/>
                <w:szCs w:val="20"/>
              </w:rPr>
            </w:rPrChange>
          </w:rPr>
          <w:t>PingFederate</w:t>
        </w:r>
        <w:r w:rsidRPr="003462D3">
          <w:rPr>
            <w:rFonts w:asciiTheme="minorHAnsi" w:hAnsiTheme="minorHAnsi" w:cs="Arial"/>
            <w:color w:val="000000"/>
            <w:sz w:val="22"/>
            <w:szCs w:val="22"/>
            <w:rPrChange w:id="672" w:author="Barry O'Donohoe" w:date="2018-01-04T21:41:00Z">
              <w:rPr>
                <w:rFonts w:ascii="Arial" w:hAnsi="Arial" w:cs="Arial"/>
                <w:color w:val="000000"/>
                <w:sz w:val="20"/>
                <w:szCs w:val="20"/>
              </w:rPr>
            </w:rPrChange>
          </w:rPr>
          <w:t> provides API endpoints and management services on the administrative port (9999) and the runtime port (9031). Actions performed through these endpoints are logged for auditing purposes, as described below:</w:t>
        </w:r>
      </w:ins>
    </w:p>
    <w:tbl>
      <w:tblPr>
        <w:tblW w:w="0" w:type="auto"/>
        <w:tblCellSpacing w:w="0" w:type="dxa"/>
        <w:tblBorders>
          <w:top w:val="single" w:sz="6" w:space="0" w:color="000000"/>
          <w:left w:val="single" w:sz="6" w:space="0" w:color="000000"/>
          <w:bottom w:val="single" w:sz="6" w:space="0" w:color="000000"/>
          <w:right w:val="single" w:sz="6" w:space="0" w:color="000000"/>
        </w:tblBorders>
        <w:tblCellMar>
          <w:top w:w="80" w:type="dxa"/>
          <w:left w:w="80" w:type="dxa"/>
          <w:bottom w:w="80" w:type="dxa"/>
          <w:right w:w="80" w:type="dxa"/>
        </w:tblCellMar>
        <w:tblLook w:val="04A0" w:firstRow="1" w:lastRow="0" w:firstColumn="1" w:lastColumn="0" w:noHBand="0" w:noVBand="1"/>
        <w:tblDescription w:val=""/>
      </w:tblPr>
      <w:tblGrid>
        <w:gridCol w:w="3598"/>
        <w:gridCol w:w="3599"/>
        <w:gridCol w:w="3599"/>
      </w:tblGrid>
      <w:tr w:rsidR="003462D3" w14:paraId="1EFBD2D2" w14:textId="77777777" w:rsidTr="003462D3">
        <w:trPr>
          <w:tblHeader/>
          <w:tblCellSpacing w:w="0" w:type="dxa"/>
          <w:ins w:id="673" w:author="Barry O'Donohoe" w:date="2018-01-04T21:39:00Z"/>
        </w:trPr>
        <w:tc>
          <w:tcPr>
            <w:tcW w:w="1650" w:type="pct"/>
            <w:tcBorders>
              <w:top w:val="single" w:sz="6" w:space="0" w:color="000000"/>
              <w:left w:val="single" w:sz="6" w:space="0" w:color="000000"/>
              <w:bottom w:val="single" w:sz="6" w:space="0" w:color="000000"/>
              <w:right w:val="single" w:sz="6" w:space="0" w:color="000000"/>
            </w:tcBorders>
            <w:shd w:val="clear" w:color="auto" w:fill="F0F0F0"/>
            <w:tcMar>
              <w:top w:w="75" w:type="dxa"/>
              <w:left w:w="150" w:type="dxa"/>
              <w:bottom w:w="45" w:type="dxa"/>
              <w:right w:w="150" w:type="dxa"/>
            </w:tcMar>
            <w:hideMark/>
          </w:tcPr>
          <w:p w14:paraId="746E8576" w14:textId="77777777" w:rsidR="003462D3" w:rsidRDefault="003462D3">
            <w:pPr>
              <w:jc w:val="center"/>
              <w:rPr>
                <w:ins w:id="674" w:author="Barry O'Donohoe" w:date="2018-01-04T21:39:00Z"/>
                <w:b/>
                <w:bCs/>
              </w:rPr>
            </w:pPr>
            <w:ins w:id="675" w:author="Barry O'Donohoe" w:date="2018-01-04T21:39:00Z">
              <w:r>
                <w:rPr>
                  <w:b/>
                  <w:bCs/>
                </w:rPr>
                <w:t>API</w:t>
              </w:r>
            </w:ins>
          </w:p>
        </w:tc>
        <w:tc>
          <w:tcPr>
            <w:tcW w:w="1650" w:type="pct"/>
            <w:tcBorders>
              <w:top w:val="single" w:sz="6" w:space="0" w:color="000000"/>
              <w:left w:val="single" w:sz="6" w:space="0" w:color="000000"/>
              <w:bottom w:val="single" w:sz="6" w:space="0" w:color="000000"/>
              <w:right w:val="single" w:sz="6" w:space="0" w:color="000000"/>
            </w:tcBorders>
            <w:shd w:val="clear" w:color="auto" w:fill="F0F0F0"/>
            <w:tcMar>
              <w:top w:w="75" w:type="dxa"/>
              <w:left w:w="150" w:type="dxa"/>
              <w:bottom w:w="45" w:type="dxa"/>
              <w:right w:w="150" w:type="dxa"/>
            </w:tcMar>
            <w:hideMark/>
          </w:tcPr>
          <w:p w14:paraId="4F0306F6" w14:textId="77777777" w:rsidR="003462D3" w:rsidRDefault="003462D3">
            <w:pPr>
              <w:jc w:val="center"/>
              <w:rPr>
                <w:ins w:id="676" w:author="Barry O'Donohoe" w:date="2018-01-04T21:39:00Z"/>
                <w:b/>
                <w:bCs/>
              </w:rPr>
            </w:pPr>
            <w:ins w:id="677" w:author="Barry O'Donohoe" w:date="2018-01-04T21:39:00Z">
              <w:r>
                <w:rPr>
                  <w:b/>
                  <w:bCs/>
                </w:rPr>
                <w:t>Port</w:t>
              </w:r>
            </w:ins>
          </w:p>
        </w:tc>
        <w:tc>
          <w:tcPr>
            <w:tcW w:w="1650" w:type="pct"/>
            <w:tcBorders>
              <w:top w:val="single" w:sz="6" w:space="0" w:color="000000"/>
              <w:left w:val="single" w:sz="6" w:space="0" w:color="000000"/>
              <w:bottom w:val="single" w:sz="6" w:space="0" w:color="000000"/>
              <w:right w:val="single" w:sz="6" w:space="0" w:color="000000"/>
            </w:tcBorders>
            <w:shd w:val="clear" w:color="auto" w:fill="F0F0F0"/>
            <w:tcMar>
              <w:top w:w="75" w:type="dxa"/>
              <w:left w:w="150" w:type="dxa"/>
              <w:bottom w:w="45" w:type="dxa"/>
              <w:right w:w="150" w:type="dxa"/>
            </w:tcMar>
            <w:hideMark/>
          </w:tcPr>
          <w:p w14:paraId="422EF863" w14:textId="77777777" w:rsidR="003462D3" w:rsidRDefault="003462D3">
            <w:pPr>
              <w:jc w:val="center"/>
              <w:rPr>
                <w:ins w:id="678" w:author="Barry O'Donohoe" w:date="2018-01-04T21:39:00Z"/>
                <w:b/>
                <w:bCs/>
              </w:rPr>
            </w:pPr>
            <w:ins w:id="679" w:author="Barry O'Donohoe" w:date="2018-01-04T21:39:00Z">
              <w:r>
                <w:rPr>
                  <w:b/>
                  <w:bCs/>
                </w:rPr>
                <w:t>Log File</w:t>
              </w:r>
            </w:ins>
          </w:p>
        </w:tc>
      </w:tr>
      <w:tr w:rsidR="003462D3" w14:paraId="3861FB32" w14:textId="77777777" w:rsidTr="003462D3">
        <w:trPr>
          <w:tblCellSpacing w:w="0" w:type="dxa"/>
          <w:ins w:id="680" w:author="Barry O'Donohoe" w:date="2018-01-04T21:39:00Z"/>
        </w:trPr>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3DD3887F" w14:textId="77777777" w:rsidR="003462D3" w:rsidRDefault="003462D3">
            <w:pPr>
              <w:rPr>
                <w:ins w:id="681" w:author="Barry O'Donohoe" w:date="2018-01-04T21:39:00Z"/>
                <w:sz w:val="20"/>
                <w:szCs w:val="20"/>
              </w:rPr>
            </w:pPr>
            <w:ins w:id="682" w:author="Barry O'Donohoe" w:date="2018-01-04T21:39:00Z">
              <w:r>
                <w:rPr>
                  <w:sz w:val="20"/>
                  <w:szCs w:val="20"/>
                </w:rPr>
                <w:t>Administrative API</w:t>
              </w:r>
            </w:ins>
          </w:p>
        </w:tc>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728518A" w14:textId="77777777" w:rsidR="003462D3" w:rsidRDefault="003462D3">
            <w:pPr>
              <w:rPr>
                <w:ins w:id="683" w:author="Barry O'Donohoe" w:date="2018-01-04T21:39:00Z"/>
                <w:sz w:val="20"/>
                <w:szCs w:val="20"/>
              </w:rPr>
            </w:pPr>
            <w:ins w:id="684" w:author="Barry O'Donohoe" w:date="2018-01-04T21:39:00Z">
              <w:r>
                <w:rPr>
                  <w:sz w:val="20"/>
                  <w:szCs w:val="20"/>
                </w:rPr>
                <w:t>Administrative Port</w:t>
              </w:r>
            </w:ins>
          </w:p>
        </w:tc>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60CD206E" w14:textId="77777777" w:rsidR="003462D3" w:rsidRDefault="003462D3">
            <w:pPr>
              <w:rPr>
                <w:ins w:id="685" w:author="Barry O'Donohoe" w:date="2018-01-04T21:39:00Z"/>
                <w:sz w:val="20"/>
                <w:szCs w:val="20"/>
              </w:rPr>
            </w:pPr>
            <w:ins w:id="686" w:author="Barry O'Donohoe" w:date="2018-01-04T21:39:00Z">
              <w:r>
                <w:rPr>
                  <w:rStyle w:val="ph"/>
                  <w:rFonts w:ascii="Courier" w:hAnsi="Courier"/>
                  <w:sz w:val="20"/>
                  <w:szCs w:val="20"/>
                </w:rPr>
                <w:t>admin-api.log</w:t>
              </w:r>
            </w:ins>
          </w:p>
        </w:tc>
      </w:tr>
      <w:tr w:rsidR="003462D3" w14:paraId="479008A1" w14:textId="77777777" w:rsidTr="003462D3">
        <w:trPr>
          <w:tblCellSpacing w:w="0" w:type="dxa"/>
          <w:ins w:id="687" w:author="Barry O'Donohoe" w:date="2018-01-04T21:39:00Z"/>
        </w:trPr>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1EE81D6" w14:textId="77777777" w:rsidR="003462D3" w:rsidRDefault="003462D3">
            <w:pPr>
              <w:rPr>
                <w:ins w:id="688" w:author="Barry O'Donohoe" w:date="2018-01-04T21:39:00Z"/>
                <w:sz w:val="20"/>
                <w:szCs w:val="20"/>
              </w:rPr>
            </w:pPr>
            <w:ins w:id="689" w:author="Barry O'Donohoe" w:date="2018-01-04T21:39:00Z">
              <w:r>
                <w:rPr>
                  <w:sz w:val="20"/>
                  <w:szCs w:val="20"/>
                </w:rPr>
                <w:t>OAuth Client Management Service</w:t>
              </w:r>
            </w:ins>
          </w:p>
        </w:tc>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55F7ABF5" w14:textId="77777777" w:rsidR="003462D3" w:rsidRDefault="003462D3">
            <w:pPr>
              <w:rPr>
                <w:ins w:id="690" w:author="Barry O'Donohoe" w:date="2018-01-04T21:39:00Z"/>
                <w:sz w:val="20"/>
                <w:szCs w:val="20"/>
              </w:rPr>
            </w:pPr>
            <w:ins w:id="691" w:author="Barry O'Donohoe" w:date="2018-01-04T21:39:00Z">
              <w:r>
                <w:rPr>
                  <w:sz w:val="20"/>
                  <w:szCs w:val="20"/>
                </w:rPr>
                <w:t>Runtime Port</w:t>
              </w:r>
            </w:ins>
          </w:p>
        </w:tc>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198CBF35" w14:textId="77777777" w:rsidR="003462D3" w:rsidRDefault="003462D3">
            <w:pPr>
              <w:rPr>
                <w:ins w:id="692" w:author="Barry O'Donohoe" w:date="2018-01-04T21:39:00Z"/>
                <w:sz w:val="20"/>
                <w:szCs w:val="20"/>
              </w:rPr>
            </w:pPr>
            <w:ins w:id="693" w:author="Barry O'Donohoe" w:date="2018-01-04T21:39:00Z">
              <w:r>
                <w:rPr>
                  <w:rStyle w:val="ph"/>
                  <w:rFonts w:ascii="Courier" w:hAnsi="Courier"/>
                  <w:sz w:val="20"/>
                  <w:szCs w:val="20"/>
                </w:rPr>
                <w:t>runtime-api.log</w:t>
              </w:r>
            </w:ins>
          </w:p>
        </w:tc>
      </w:tr>
      <w:tr w:rsidR="003462D3" w14:paraId="2C73D3BE" w14:textId="77777777" w:rsidTr="003462D3">
        <w:trPr>
          <w:tblCellSpacing w:w="0" w:type="dxa"/>
          <w:ins w:id="694" w:author="Barry O'Donohoe" w:date="2018-01-04T21:39:00Z"/>
        </w:trPr>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BA7E10D" w14:textId="77777777" w:rsidR="003462D3" w:rsidRDefault="003462D3">
            <w:pPr>
              <w:rPr>
                <w:ins w:id="695" w:author="Barry O'Donohoe" w:date="2018-01-04T21:39:00Z"/>
                <w:sz w:val="20"/>
                <w:szCs w:val="20"/>
              </w:rPr>
            </w:pPr>
            <w:ins w:id="696" w:author="Barry O'Donohoe" w:date="2018-01-04T21:39:00Z">
              <w:r>
                <w:rPr>
                  <w:sz w:val="20"/>
                  <w:szCs w:val="20"/>
                </w:rPr>
                <w:t>OAuth Access Grant Management Service</w:t>
              </w:r>
            </w:ins>
          </w:p>
        </w:tc>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271A462" w14:textId="77777777" w:rsidR="003462D3" w:rsidRDefault="003462D3">
            <w:pPr>
              <w:rPr>
                <w:ins w:id="697" w:author="Barry O'Donohoe" w:date="2018-01-04T21:39:00Z"/>
                <w:sz w:val="20"/>
                <w:szCs w:val="20"/>
              </w:rPr>
            </w:pPr>
            <w:ins w:id="698" w:author="Barry O'Donohoe" w:date="2018-01-04T21:39:00Z">
              <w:r>
                <w:rPr>
                  <w:sz w:val="20"/>
                  <w:szCs w:val="20"/>
                </w:rPr>
                <w:t>Runtime Port</w:t>
              </w:r>
            </w:ins>
          </w:p>
        </w:tc>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0CBC3CC4" w14:textId="77777777" w:rsidR="003462D3" w:rsidRDefault="003462D3">
            <w:pPr>
              <w:rPr>
                <w:ins w:id="699" w:author="Barry O'Donohoe" w:date="2018-01-04T21:39:00Z"/>
                <w:sz w:val="20"/>
                <w:szCs w:val="20"/>
              </w:rPr>
            </w:pPr>
            <w:ins w:id="700" w:author="Barry O'Donohoe" w:date="2018-01-04T21:39:00Z">
              <w:r>
                <w:rPr>
                  <w:rStyle w:val="ph"/>
                  <w:rFonts w:ascii="Courier" w:hAnsi="Courier"/>
                  <w:sz w:val="20"/>
                  <w:szCs w:val="20"/>
                </w:rPr>
                <w:t>runtime-api.log</w:t>
              </w:r>
            </w:ins>
          </w:p>
        </w:tc>
      </w:tr>
      <w:tr w:rsidR="003462D3" w14:paraId="3E8D28D3" w14:textId="77777777" w:rsidTr="003462D3">
        <w:trPr>
          <w:tblCellSpacing w:w="0" w:type="dxa"/>
          <w:ins w:id="701" w:author="Barry O'Donohoe" w:date="2018-01-04T21:39:00Z"/>
        </w:trPr>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28EDDC3" w14:textId="77777777" w:rsidR="003462D3" w:rsidRDefault="003462D3">
            <w:pPr>
              <w:rPr>
                <w:ins w:id="702" w:author="Barry O'Donohoe" w:date="2018-01-04T21:39:00Z"/>
                <w:sz w:val="20"/>
                <w:szCs w:val="20"/>
              </w:rPr>
            </w:pPr>
            <w:ins w:id="703" w:author="Barry O'Donohoe" w:date="2018-01-04T21:39:00Z">
              <w:r>
                <w:rPr>
                  <w:sz w:val="20"/>
                  <w:szCs w:val="20"/>
                </w:rPr>
                <w:t>Session Revocation API</w:t>
              </w:r>
            </w:ins>
          </w:p>
        </w:tc>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6DDE7574" w14:textId="77777777" w:rsidR="003462D3" w:rsidRDefault="003462D3">
            <w:pPr>
              <w:rPr>
                <w:ins w:id="704" w:author="Barry O'Donohoe" w:date="2018-01-04T21:39:00Z"/>
                <w:sz w:val="20"/>
                <w:szCs w:val="20"/>
              </w:rPr>
            </w:pPr>
            <w:ins w:id="705" w:author="Barry O'Donohoe" w:date="2018-01-04T21:39:00Z">
              <w:r>
                <w:rPr>
                  <w:sz w:val="20"/>
                  <w:szCs w:val="20"/>
                </w:rPr>
                <w:t>Runtime Port</w:t>
              </w:r>
            </w:ins>
          </w:p>
        </w:tc>
        <w:tc>
          <w:tcPr>
            <w:tcW w:w="16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0A4CC779" w14:textId="77777777" w:rsidR="003462D3" w:rsidRDefault="003462D3">
            <w:pPr>
              <w:rPr>
                <w:ins w:id="706" w:author="Barry O'Donohoe" w:date="2018-01-04T21:39:00Z"/>
                <w:sz w:val="20"/>
                <w:szCs w:val="20"/>
              </w:rPr>
            </w:pPr>
            <w:ins w:id="707" w:author="Barry O'Donohoe" w:date="2018-01-04T21:39:00Z">
              <w:r>
                <w:rPr>
                  <w:rStyle w:val="ph"/>
                  <w:rFonts w:ascii="Courier" w:hAnsi="Courier"/>
                  <w:sz w:val="20"/>
                  <w:szCs w:val="20"/>
                </w:rPr>
                <w:t>runtime-api.log</w:t>
              </w:r>
            </w:ins>
          </w:p>
        </w:tc>
      </w:tr>
    </w:tbl>
    <w:p w14:paraId="48640583" w14:textId="77777777" w:rsidR="003462D3" w:rsidRDefault="003462D3" w:rsidP="003462D3">
      <w:pPr>
        <w:rPr>
          <w:ins w:id="708" w:author="Barry O'Donohoe" w:date="2018-01-04T21:39:00Z"/>
        </w:rPr>
      </w:pPr>
    </w:p>
    <w:p w14:paraId="3EF3F77A" w14:textId="732588AD" w:rsidR="00A622C6" w:rsidRDefault="00492C1A" w:rsidP="0064473E">
      <w:pPr>
        <w:ind w:left="720"/>
        <w:rPr>
          <w:ins w:id="709" w:author="Barry O'Donohoe" w:date="2018-01-04T21:43:00Z"/>
          <w:rFonts w:asciiTheme="minorHAnsi" w:hAnsiTheme="minorHAnsi" w:cs="Arial"/>
          <w:color w:val="000000"/>
          <w:sz w:val="22"/>
          <w:szCs w:val="22"/>
        </w:rPr>
      </w:pPr>
      <w:ins w:id="710" w:author="Barry O'Donohoe" w:date="2018-01-04T21:42:00Z">
        <w:r>
          <w:rPr>
            <w:rFonts w:asciiTheme="minorHAnsi" w:hAnsiTheme="minorHAnsi" w:cs="Arial"/>
            <w:color w:val="000000"/>
            <w:sz w:val="22"/>
            <w:szCs w:val="22"/>
          </w:rPr>
          <w:t xml:space="preserve">Actions performed using the administrative API  </w:t>
        </w:r>
      </w:ins>
      <w:ins w:id="711" w:author="Barry O'Donohoe" w:date="2018-01-04T21:43:00Z">
        <w:r>
          <w:rPr>
            <w:rFonts w:asciiTheme="minorHAnsi" w:hAnsiTheme="minorHAnsi" w:cs="Arial"/>
            <w:color w:val="000000"/>
            <w:sz w:val="22"/>
            <w:szCs w:val="22"/>
          </w:rPr>
          <w:t xml:space="preserve">will be captured in log entries that include </w:t>
        </w:r>
      </w:ins>
    </w:p>
    <w:p w14:paraId="01F93908" w14:textId="77777777" w:rsidR="00492C1A" w:rsidRDefault="00492C1A" w:rsidP="0064473E">
      <w:pPr>
        <w:ind w:left="720"/>
        <w:rPr>
          <w:ins w:id="712" w:author="Barry O'Donohoe" w:date="2018-01-04T21:43:00Z"/>
          <w:rFonts w:asciiTheme="minorHAnsi" w:hAnsiTheme="minorHAnsi" w:cs="Arial"/>
          <w:color w:val="000000"/>
          <w:sz w:val="22"/>
          <w:szCs w:val="22"/>
        </w:rPr>
      </w:pPr>
    </w:p>
    <w:p w14:paraId="47BC14CC" w14:textId="0A86EEFA" w:rsidR="00492C1A" w:rsidRPr="00492C1A" w:rsidRDefault="00492C1A">
      <w:pPr>
        <w:pStyle w:val="ListParagraph"/>
        <w:numPr>
          <w:ilvl w:val="0"/>
          <w:numId w:val="59"/>
        </w:numPr>
        <w:rPr>
          <w:ins w:id="713" w:author="Barry O'Donohoe" w:date="2018-01-04T21:43:00Z"/>
          <w:rFonts w:asciiTheme="minorHAnsi" w:hAnsiTheme="minorHAnsi" w:cs="Arial"/>
          <w:color w:val="000000"/>
          <w:sz w:val="22"/>
          <w:szCs w:val="22"/>
          <w:rPrChange w:id="714" w:author="Barry O'Donohoe" w:date="2018-01-04T21:43:00Z">
            <w:rPr>
              <w:ins w:id="715" w:author="Barry O'Donohoe" w:date="2018-01-04T21:43:00Z"/>
            </w:rPr>
          </w:rPrChange>
        </w:rPr>
        <w:pPrChange w:id="716" w:author="Barry O'Donohoe" w:date="2018-01-04T21:43:00Z">
          <w:pPr/>
        </w:pPrChange>
      </w:pPr>
      <w:ins w:id="717" w:author="Barry O'Donohoe" w:date="2018-01-04T21:43:00Z">
        <w:r w:rsidRPr="00492C1A">
          <w:rPr>
            <w:rFonts w:asciiTheme="minorHAnsi" w:hAnsiTheme="minorHAnsi" w:cs="Arial"/>
            <w:color w:val="000000"/>
            <w:sz w:val="22"/>
            <w:szCs w:val="22"/>
          </w:rPr>
          <w:t>T</w:t>
        </w:r>
        <w:r w:rsidRPr="00492C1A">
          <w:rPr>
            <w:rFonts w:asciiTheme="minorHAnsi" w:hAnsiTheme="minorHAnsi" w:cs="Arial"/>
            <w:color w:val="000000"/>
            <w:sz w:val="22"/>
            <w:szCs w:val="22"/>
            <w:rPrChange w:id="718" w:author="Barry O'Donohoe" w:date="2018-01-04T21:43:00Z">
              <w:rPr/>
            </w:rPrChange>
          </w:rPr>
          <w:t>ime the event occurred on the PingFederate server</w:t>
        </w:r>
      </w:ins>
    </w:p>
    <w:p w14:paraId="1576C0E3" w14:textId="77777777" w:rsidR="00492C1A" w:rsidRPr="00492C1A" w:rsidRDefault="00492C1A">
      <w:pPr>
        <w:pStyle w:val="ListParagraph"/>
        <w:numPr>
          <w:ilvl w:val="0"/>
          <w:numId w:val="59"/>
        </w:numPr>
        <w:rPr>
          <w:ins w:id="719" w:author="Barry O'Donohoe" w:date="2018-01-04T21:43:00Z"/>
          <w:rFonts w:asciiTheme="minorHAnsi" w:hAnsiTheme="minorHAnsi" w:cs="Arial"/>
          <w:color w:val="000000"/>
          <w:sz w:val="22"/>
          <w:szCs w:val="22"/>
          <w:rPrChange w:id="720" w:author="Barry O'Donohoe" w:date="2018-01-04T21:43:00Z">
            <w:rPr>
              <w:ins w:id="721" w:author="Barry O'Donohoe" w:date="2018-01-04T21:43:00Z"/>
            </w:rPr>
          </w:rPrChange>
        </w:rPr>
        <w:pPrChange w:id="722" w:author="Barry O'Donohoe" w:date="2018-01-04T21:43:00Z">
          <w:pPr/>
        </w:pPrChange>
      </w:pPr>
      <w:ins w:id="723" w:author="Barry O'Donohoe" w:date="2018-01-04T21:43:00Z">
        <w:r w:rsidRPr="00492C1A">
          <w:rPr>
            <w:rFonts w:asciiTheme="minorHAnsi" w:hAnsiTheme="minorHAnsi" w:cs="Arial"/>
            <w:color w:val="000000"/>
            <w:sz w:val="22"/>
            <w:szCs w:val="22"/>
            <w:rPrChange w:id="724" w:author="Barry O'Donohoe" w:date="2018-01-04T21:43:00Z">
              <w:rPr/>
            </w:rPrChange>
          </w:rPr>
          <w:t>Administrator username performing the action</w:t>
        </w:r>
      </w:ins>
    </w:p>
    <w:p w14:paraId="07D271BA" w14:textId="77777777" w:rsidR="00492C1A" w:rsidRPr="00492C1A" w:rsidRDefault="00492C1A">
      <w:pPr>
        <w:pStyle w:val="ListParagraph"/>
        <w:numPr>
          <w:ilvl w:val="0"/>
          <w:numId w:val="59"/>
        </w:numPr>
        <w:rPr>
          <w:ins w:id="725" w:author="Barry O'Donohoe" w:date="2018-01-04T21:43:00Z"/>
          <w:rFonts w:asciiTheme="minorHAnsi" w:hAnsiTheme="minorHAnsi" w:cs="Arial"/>
          <w:color w:val="000000"/>
          <w:sz w:val="22"/>
          <w:szCs w:val="22"/>
          <w:rPrChange w:id="726" w:author="Barry O'Donohoe" w:date="2018-01-04T21:43:00Z">
            <w:rPr>
              <w:ins w:id="727" w:author="Barry O'Donohoe" w:date="2018-01-04T21:43:00Z"/>
            </w:rPr>
          </w:rPrChange>
        </w:rPr>
        <w:pPrChange w:id="728" w:author="Barry O'Donohoe" w:date="2018-01-04T21:43:00Z">
          <w:pPr/>
        </w:pPrChange>
      </w:pPr>
      <w:ins w:id="729" w:author="Barry O'Donohoe" w:date="2018-01-04T21:43:00Z">
        <w:r w:rsidRPr="00492C1A">
          <w:rPr>
            <w:rFonts w:asciiTheme="minorHAnsi" w:hAnsiTheme="minorHAnsi" w:cs="Arial"/>
            <w:color w:val="000000"/>
            <w:sz w:val="22"/>
            <w:szCs w:val="22"/>
            <w:rPrChange w:id="730" w:author="Barry O'Donohoe" w:date="2018-01-04T21:43:00Z">
              <w:rPr/>
            </w:rPrChange>
          </w:rPr>
          <w:t>Authentication method</w:t>
        </w:r>
      </w:ins>
    </w:p>
    <w:p w14:paraId="2F6194F5" w14:textId="77777777" w:rsidR="00492C1A" w:rsidRPr="00492C1A" w:rsidRDefault="00492C1A">
      <w:pPr>
        <w:pStyle w:val="ListParagraph"/>
        <w:numPr>
          <w:ilvl w:val="0"/>
          <w:numId w:val="59"/>
        </w:numPr>
        <w:rPr>
          <w:ins w:id="731" w:author="Barry O'Donohoe" w:date="2018-01-04T21:43:00Z"/>
          <w:rFonts w:asciiTheme="minorHAnsi" w:hAnsiTheme="minorHAnsi" w:cs="Arial"/>
          <w:color w:val="000000"/>
          <w:sz w:val="22"/>
          <w:szCs w:val="22"/>
          <w:rPrChange w:id="732" w:author="Barry O'Donohoe" w:date="2018-01-04T21:43:00Z">
            <w:rPr>
              <w:ins w:id="733" w:author="Barry O'Donohoe" w:date="2018-01-04T21:43:00Z"/>
            </w:rPr>
          </w:rPrChange>
        </w:rPr>
        <w:pPrChange w:id="734" w:author="Barry O'Donohoe" w:date="2018-01-04T21:43:00Z">
          <w:pPr/>
        </w:pPrChange>
      </w:pPr>
      <w:ins w:id="735" w:author="Barry O'Donohoe" w:date="2018-01-04T21:43:00Z">
        <w:r w:rsidRPr="00492C1A">
          <w:rPr>
            <w:rFonts w:asciiTheme="minorHAnsi" w:hAnsiTheme="minorHAnsi" w:cs="Arial"/>
            <w:color w:val="000000"/>
            <w:sz w:val="22"/>
            <w:szCs w:val="22"/>
            <w:rPrChange w:id="736" w:author="Barry O'Donohoe" w:date="2018-01-04T21:43:00Z">
              <w:rPr/>
            </w:rPrChange>
          </w:rPr>
          <w:t>Client IP</w:t>
        </w:r>
      </w:ins>
    </w:p>
    <w:p w14:paraId="4D9C512C" w14:textId="77777777" w:rsidR="00492C1A" w:rsidRPr="00492C1A" w:rsidRDefault="00492C1A">
      <w:pPr>
        <w:pStyle w:val="ListParagraph"/>
        <w:numPr>
          <w:ilvl w:val="0"/>
          <w:numId w:val="59"/>
        </w:numPr>
        <w:rPr>
          <w:ins w:id="737" w:author="Barry O'Donohoe" w:date="2018-01-04T21:43:00Z"/>
          <w:rFonts w:asciiTheme="minorHAnsi" w:hAnsiTheme="minorHAnsi" w:cs="Arial"/>
          <w:color w:val="000000"/>
          <w:sz w:val="22"/>
          <w:szCs w:val="22"/>
          <w:rPrChange w:id="738" w:author="Barry O'Donohoe" w:date="2018-01-04T21:43:00Z">
            <w:rPr>
              <w:ins w:id="739" w:author="Barry O'Donohoe" w:date="2018-01-04T21:43:00Z"/>
            </w:rPr>
          </w:rPrChange>
        </w:rPr>
        <w:pPrChange w:id="740" w:author="Barry O'Donohoe" w:date="2018-01-04T21:43:00Z">
          <w:pPr/>
        </w:pPrChange>
      </w:pPr>
      <w:ins w:id="741" w:author="Barry O'Donohoe" w:date="2018-01-04T21:43:00Z">
        <w:r w:rsidRPr="00492C1A">
          <w:rPr>
            <w:rFonts w:asciiTheme="minorHAnsi" w:hAnsiTheme="minorHAnsi" w:cs="Arial"/>
            <w:color w:val="000000"/>
            <w:sz w:val="22"/>
            <w:szCs w:val="22"/>
            <w:rPrChange w:id="742" w:author="Barry O'Donohoe" w:date="2018-01-04T21:43:00Z">
              <w:rPr/>
            </w:rPrChange>
          </w:rPr>
          <w:t>HTTP method</w:t>
        </w:r>
      </w:ins>
    </w:p>
    <w:p w14:paraId="00E2DA7B" w14:textId="77777777" w:rsidR="00492C1A" w:rsidRPr="00492C1A" w:rsidRDefault="00492C1A">
      <w:pPr>
        <w:pStyle w:val="ListParagraph"/>
        <w:numPr>
          <w:ilvl w:val="0"/>
          <w:numId w:val="59"/>
        </w:numPr>
        <w:rPr>
          <w:ins w:id="743" w:author="Barry O'Donohoe" w:date="2018-01-04T21:43:00Z"/>
          <w:rFonts w:asciiTheme="minorHAnsi" w:hAnsiTheme="minorHAnsi" w:cs="Arial"/>
          <w:color w:val="000000"/>
          <w:sz w:val="22"/>
          <w:szCs w:val="22"/>
          <w:rPrChange w:id="744" w:author="Barry O'Donohoe" w:date="2018-01-04T21:43:00Z">
            <w:rPr>
              <w:ins w:id="745" w:author="Barry O'Donohoe" w:date="2018-01-04T21:43:00Z"/>
            </w:rPr>
          </w:rPrChange>
        </w:rPr>
        <w:pPrChange w:id="746" w:author="Barry O'Donohoe" w:date="2018-01-04T21:43:00Z">
          <w:pPr/>
        </w:pPrChange>
      </w:pPr>
      <w:ins w:id="747" w:author="Barry O'Donohoe" w:date="2018-01-04T21:43:00Z">
        <w:r w:rsidRPr="00492C1A">
          <w:rPr>
            <w:rFonts w:asciiTheme="minorHAnsi" w:hAnsiTheme="minorHAnsi" w:cs="Arial"/>
            <w:color w:val="000000"/>
            <w:sz w:val="22"/>
            <w:szCs w:val="22"/>
            <w:rPrChange w:id="748" w:author="Barry O'Donohoe" w:date="2018-01-04T21:43:00Z">
              <w:rPr/>
            </w:rPrChange>
          </w:rPr>
          <w:t>REST endpoint</w:t>
        </w:r>
      </w:ins>
    </w:p>
    <w:p w14:paraId="19E45DD4" w14:textId="77777777" w:rsidR="00492C1A" w:rsidRPr="00492C1A" w:rsidRDefault="00492C1A">
      <w:pPr>
        <w:pStyle w:val="ListParagraph"/>
        <w:numPr>
          <w:ilvl w:val="0"/>
          <w:numId w:val="59"/>
        </w:numPr>
        <w:rPr>
          <w:ins w:id="749" w:author="Barry O'Donohoe" w:date="2018-01-04T21:43:00Z"/>
          <w:rFonts w:asciiTheme="minorHAnsi" w:hAnsiTheme="minorHAnsi" w:cs="Arial"/>
          <w:color w:val="000000"/>
          <w:sz w:val="22"/>
          <w:szCs w:val="22"/>
          <w:rPrChange w:id="750" w:author="Barry O'Donohoe" w:date="2018-01-04T21:43:00Z">
            <w:rPr>
              <w:ins w:id="751" w:author="Barry O'Donohoe" w:date="2018-01-04T21:43:00Z"/>
            </w:rPr>
          </w:rPrChange>
        </w:rPr>
        <w:pPrChange w:id="752" w:author="Barry O'Donohoe" w:date="2018-01-04T21:43:00Z">
          <w:pPr/>
        </w:pPrChange>
      </w:pPr>
      <w:ins w:id="753" w:author="Barry O'Donohoe" w:date="2018-01-04T21:43:00Z">
        <w:r w:rsidRPr="00492C1A">
          <w:rPr>
            <w:rFonts w:asciiTheme="minorHAnsi" w:hAnsiTheme="minorHAnsi" w:cs="Arial"/>
            <w:color w:val="000000"/>
            <w:sz w:val="22"/>
            <w:szCs w:val="22"/>
            <w:rPrChange w:id="754" w:author="Barry O'Donohoe" w:date="2018-01-04T21:43:00Z">
              <w:rPr/>
            </w:rPrChange>
          </w:rPr>
          <w:t>HTTP status code</w:t>
        </w:r>
      </w:ins>
    </w:p>
    <w:p w14:paraId="758A9B6C" w14:textId="77777777" w:rsidR="00492C1A" w:rsidRDefault="00492C1A" w:rsidP="00492C1A">
      <w:pPr>
        <w:ind w:left="720"/>
        <w:rPr>
          <w:ins w:id="755" w:author="Barry O'Donohoe" w:date="2018-01-04T21:44:00Z"/>
          <w:rFonts w:asciiTheme="minorHAnsi" w:hAnsiTheme="minorHAnsi" w:cs="Arial"/>
          <w:color w:val="000000"/>
          <w:sz w:val="22"/>
          <w:szCs w:val="22"/>
        </w:rPr>
      </w:pPr>
    </w:p>
    <w:p w14:paraId="7D7B60F7" w14:textId="15E473F2" w:rsidR="00885E61" w:rsidRDefault="00492C1A" w:rsidP="00885E61">
      <w:pPr>
        <w:ind w:left="720"/>
        <w:rPr>
          <w:ins w:id="756" w:author="Barry O'Donohoe" w:date="2018-01-04T21:45:00Z"/>
          <w:rFonts w:asciiTheme="minorHAnsi" w:hAnsiTheme="minorHAnsi" w:cs="Arial"/>
          <w:color w:val="000000"/>
          <w:sz w:val="22"/>
          <w:szCs w:val="22"/>
        </w:rPr>
      </w:pPr>
      <w:ins w:id="757" w:author="Barry O'Donohoe" w:date="2018-01-04T21:43:00Z">
        <w:r w:rsidRPr="00492C1A">
          <w:rPr>
            <w:rFonts w:asciiTheme="minorHAnsi" w:hAnsiTheme="minorHAnsi" w:cs="Arial"/>
            <w:color w:val="000000"/>
            <w:sz w:val="22"/>
            <w:szCs w:val="22"/>
          </w:rPr>
          <w:t>Each of the above fields is separated by a vertical pipe (|) for ease of parsing.</w:t>
        </w:r>
      </w:ins>
    </w:p>
    <w:p w14:paraId="396568FF" w14:textId="0279CE1A" w:rsidR="00885E61" w:rsidRPr="00885E61" w:rsidRDefault="00885E61">
      <w:pPr>
        <w:pStyle w:val="Heading4"/>
        <w:rPr>
          <w:ins w:id="758" w:author="Barry O'Donohoe" w:date="2018-01-04T21:43:00Z"/>
          <w:rFonts w:asciiTheme="minorHAnsi" w:hAnsiTheme="minorHAnsi"/>
          <w:rPrChange w:id="759" w:author="Barry O'Donohoe" w:date="2018-01-04T21:46:00Z">
            <w:rPr>
              <w:ins w:id="760" w:author="Barry O'Donohoe" w:date="2018-01-04T21:43:00Z"/>
            </w:rPr>
          </w:rPrChange>
        </w:rPr>
        <w:pPrChange w:id="761" w:author="Barry O'Donohoe" w:date="2018-01-04T21:45:00Z">
          <w:pPr>
            <w:ind w:left="720"/>
          </w:pPr>
        </w:pPrChange>
      </w:pPr>
      <w:ins w:id="762" w:author="Barry O'Donohoe" w:date="2018-01-04T21:45:00Z">
        <w:r w:rsidRPr="00885E61">
          <w:rPr>
            <w:rFonts w:asciiTheme="minorHAnsi" w:hAnsiTheme="minorHAnsi"/>
            <w:rPrChange w:id="763" w:author="Barry O'Donohoe" w:date="2018-01-04T21:46:00Z">
              <w:rPr/>
            </w:rPrChange>
          </w:rPr>
          <w:t>Security Audit Logging</w:t>
        </w:r>
      </w:ins>
    </w:p>
    <w:p w14:paraId="467A7E20" w14:textId="01A659E8" w:rsidR="00885E61" w:rsidRPr="00885E61" w:rsidRDefault="00885E61">
      <w:pPr>
        <w:ind w:left="720"/>
        <w:rPr>
          <w:ins w:id="764" w:author="Barry O'Donohoe" w:date="2018-01-04T21:46:00Z"/>
          <w:rFonts w:asciiTheme="minorHAnsi" w:hAnsiTheme="minorHAnsi"/>
          <w:sz w:val="22"/>
          <w:szCs w:val="22"/>
          <w:rPrChange w:id="765" w:author="Barry O'Donohoe" w:date="2018-01-04T21:46:00Z">
            <w:rPr>
              <w:ins w:id="766" w:author="Barry O'Donohoe" w:date="2018-01-04T21:46:00Z"/>
            </w:rPr>
          </w:rPrChange>
        </w:rPr>
        <w:pPrChange w:id="767" w:author="Barry O'Donohoe" w:date="2018-01-04T21:46:00Z">
          <w:pPr/>
        </w:pPrChange>
      </w:pPr>
      <w:ins w:id="768" w:author="Barry O'Donohoe" w:date="2018-01-04T21:46:00Z">
        <w:r w:rsidRPr="00885E61">
          <w:rPr>
            <w:rStyle w:val="keyword"/>
            <w:rFonts w:asciiTheme="minorHAnsi" w:hAnsiTheme="minorHAnsi" w:cs="Arial"/>
            <w:color w:val="000000"/>
            <w:sz w:val="22"/>
            <w:szCs w:val="22"/>
            <w:rPrChange w:id="769" w:author="Barry O'Donohoe" w:date="2018-01-04T21:46:00Z">
              <w:rPr>
                <w:rStyle w:val="keyword"/>
                <w:rFonts w:ascii="Arial" w:hAnsi="Arial" w:cs="Arial"/>
                <w:color w:val="000000"/>
                <w:sz w:val="20"/>
                <w:szCs w:val="20"/>
              </w:rPr>
            </w:rPrChange>
          </w:rPr>
          <w:t>PingFederate</w:t>
        </w:r>
        <w:r w:rsidRPr="00885E61">
          <w:rPr>
            <w:rStyle w:val="keyword"/>
            <w:rFonts w:asciiTheme="minorHAnsi" w:hAnsiTheme="minorHAnsi" w:cs="Arial"/>
            <w:color w:val="000000"/>
            <w:sz w:val="22"/>
            <w:szCs w:val="22"/>
            <w:vertAlign w:val="superscript"/>
            <w:rPrChange w:id="770" w:author="Barry O'Donohoe" w:date="2018-01-04T21:46:00Z">
              <w:rPr>
                <w:rStyle w:val="keyword"/>
                <w:rFonts w:ascii="Arial" w:hAnsi="Arial" w:cs="Arial"/>
                <w:color w:val="000000"/>
                <w:sz w:val="20"/>
                <w:szCs w:val="20"/>
                <w:vertAlign w:val="superscript"/>
              </w:rPr>
            </w:rPrChange>
          </w:rPr>
          <w:t>®</w:t>
        </w:r>
        <w:r w:rsidRPr="00885E61">
          <w:rPr>
            <w:rFonts w:asciiTheme="minorHAnsi" w:hAnsiTheme="minorHAnsi" w:cs="Arial"/>
            <w:color w:val="000000"/>
            <w:sz w:val="22"/>
            <w:szCs w:val="22"/>
            <w:rPrChange w:id="771" w:author="Barry O'Donohoe" w:date="2018-01-04T21:46:00Z">
              <w:rPr>
                <w:rFonts w:ascii="Arial" w:hAnsi="Arial" w:cs="Arial"/>
                <w:color w:val="000000"/>
                <w:sz w:val="20"/>
                <w:szCs w:val="20"/>
              </w:rPr>
            </w:rPrChange>
          </w:rPr>
          <w:t> records a subset of transaction log information with additional details at runtime, intended to facilitate security auditing and regulatory compliance. PingFederate records this information in the </w:t>
        </w:r>
        <w:r w:rsidRPr="00885E61">
          <w:rPr>
            <w:rStyle w:val="ph"/>
            <w:rFonts w:asciiTheme="minorHAnsi" w:hAnsiTheme="minorHAnsi"/>
            <w:color w:val="000000"/>
            <w:sz w:val="22"/>
            <w:szCs w:val="22"/>
            <w:rPrChange w:id="772" w:author="Barry O'Donohoe" w:date="2018-01-04T21:46:00Z">
              <w:rPr>
                <w:rStyle w:val="ph"/>
                <w:rFonts w:ascii="Courier" w:hAnsi="Courier"/>
                <w:color w:val="000000"/>
                <w:sz w:val="20"/>
                <w:szCs w:val="20"/>
              </w:rPr>
            </w:rPrChange>
          </w:rPr>
          <w:t>audit.log</w:t>
        </w:r>
        <w:r w:rsidRPr="00885E61">
          <w:rPr>
            <w:rFonts w:asciiTheme="minorHAnsi" w:hAnsiTheme="minorHAnsi" w:cs="Arial"/>
            <w:color w:val="000000"/>
            <w:sz w:val="22"/>
            <w:szCs w:val="22"/>
            <w:rPrChange w:id="773" w:author="Barry O'Donohoe" w:date="2018-01-04T21:46:00Z">
              <w:rPr>
                <w:rFonts w:ascii="Arial" w:hAnsi="Arial" w:cs="Arial"/>
                <w:color w:val="000000"/>
                <w:sz w:val="20"/>
                <w:szCs w:val="20"/>
              </w:rPr>
            </w:rPrChange>
          </w:rPr>
          <w:t> file, located in the </w:t>
        </w:r>
        <w:r w:rsidRPr="00885E61">
          <w:rPr>
            <w:rStyle w:val="ph"/>
            <w:rFonts w:asciiTheme="minorHAnsi" w:hAnsiTheme="minorHAnsi"/>
            <w:color w:val="000000"/>
            <w:sz w:val="22"/>
            <w:szCs w:val="22"/>
            <w:rPrChange w:id="774" w:author="Barry O'Donohoe" w:date="2018-01-04T21:46:00Z">
              <w:rPr>
                <w:rStyle w:val="ph"/>
                <w:rFonts w:ascii="Courier" w:hAnsi="Courier"/>
                <w:color w:val="000000"/>
                <w:sz w:val="20"/>
                <w:szCs w:val="20"/>
              </w:rPr>
            </w:rPrChange>
          </w:rPr>
          <w:t>&lt;</w:t>
        </w:r>
        <w:proofErr w:type="spellStart"/>
        <w:r w:rsidRPr="00885E61">
          <w:rPr>
            <w:rStyle w:val="ph"/>
            <w:rFonts w:asciiTheme="minorHAnsi" w:hAnsiTheme="minorHAnsi"/>
            <w:color w:val="000000"/>
            <w:sz w:val="22"/>
            <w:szCs w:val="22"/>
            <w:rPrChange w:id="775" w:author="Barry O'Donohoe" w:date="2018-01-04T21:46:00Z">
              <w:rPr>
                <w:rStyle w:val="ph"/>
                <w:rFonts w:ascii="Courier" w:hAnsi="Courier"/>
                <w:color w:val="000000"/>
                <w:sz w:val="20"/>
                <w:szCs w:val="20"/>
              </w:rPr>
            </w:rPrChange>
          </w:rPr>
          <w:t>pf_install</w:t>
        </w:r>
        <w:proofErr w:type="spellEnd"/>
        <w:r w:rsidRPr="00885E61">
          <w:rPr>
            <w:rStyle w:val="ph"/>
            <w:rFonts w:asciiTheme="minorHAnsi" w:hAnsiTheme="minorHAnsi"/>
            <w:color w:val="000000"/>
            <w:sz w:val="22"/>
            <w:szCs w:val="22"/>
            <w:rPrChange w:id="776" w:author="Barry O'Donohoe" w:date="2018-01-04T21:46:00Z">
              <w:rPr>
                <w:rStyle w:val="ph"/>
                <w:rFonts w:ascii="Courier" w:hAnsi="Courier"/>
                <w:color w:val="000000"/>
                <w:sz w:val="20"/>
                <w:szCs w:val="20"/>
              </w:rPr>
            </w:rPrChange>
          </w:rPr>
          <w:t>&gt;/</w:t>
        </w:r>
        <w:proofErr w:type="spellStart"/>
        <w:r w:rsidRPr="00885E61">
          <w:rPr>
            <w:rStyle w:val="ph"/>
            <w:rFonts w:asciiTheme="minorHAnsi" w:hAnsiTheme="minorHAnsi"/>
            <w:color w:val="000000"/>
            <w:sz w:val="22"/>
            <w:szCs w:val="22"/>
            <w:rPrChange w:id="777" w:author="Barry O'Donohoe" w:date="2018-01-04T21:46:00Z">
              <w:rPr>
                <w:rStyle w:val="ph"/>
                <w:rFonts w:ascii="Courier" w:hAnsi="Courier"/>
                <w:color w:val="000000"/>
                <w:sz w:val="20"/>
                <w:szCs w:val="20"/>
              </w:rPr>
            </w:rPrChange>
          </w:rPr>
          <w:t>pingfederate</w:t>
        </w:r>
        <w:proofErr w:type="spellEnd"/>
        <w:r w:rsidRPr="00885E61">
          <w:rPr>
            <w:rStyle w:val="ph"/>
            <w:rFonts w:asciiTheme="minorHAnsi" w:hAnsiTheme="minorHAnsi"/>
            <w:color w:val="000000"/>
            <w:sz w:val="22"/>
            <w:szCs w:val="22"/>
            <w:rPrChange w:id="778" w:author="Barry O'Donohoe" w:date="2018-01-04T21:46:00Z">
              <w:rPr>
                <w:rStyle w:val="ph"/>
                <w:rFonts w:ascii="Courier" w:hAnsi="Courier"/>
                <w:color w:val="000000"/>
                <w:sz w:val="20"/>
                <w:szCs w:val="20"/>
              </w:rPr>
            </w:rPrChange>
          </w:rPr>
          <w:t>/log</w:t>
        </w:r>
        <w:r>
          <w:rPr>
            <w:rStyle w:val="ph"/>
            <w:rFonts w:asciiTheme="minorHAnsi" w:hAnsiTheme="minorHAnsi"/>
            <w:color w:val="000000"/>
            <w:sz w:val="22"/>
            <w:szCs w:val="22"/>
          </w:rPr>
          <w:t xml:space="preserve"> </w:t>
        </w:r>
        <w:r w:rsidRPr="00885E61">
          <w:rPr>
            <w:rFonts w:asciiTheme="minorHAnsi" w:hAnsiTheme="minorHAnsi" w:cs="Arial"/>
            <w:color w:val="000000"/>
            <w:sz w:val="22"/>
            <w:szCs w:val="22"/>
            <w:rPrChange w:id="779" w:author="Barry O'Donohoe" w:date="2018-01-04T21:46:00Z">
              <w:rPr>
                <w:rFonts w:ascii="Arial" w:hAnsi="Arial" w:cs="Arial"/>
                <w:color w:val="000000"/>
                <w:sz w:val="20"/>
                <w:szCs w:val="20"/>
              </w:rPr>
            </w:rPrChange>
          </w:rPr>
          <w:t>directory. The following table describes the default elements that PingFederate writes to the audit log (in the order that they are listed):</w:t>
        </w:r>
      </w:ins>
    </w:p>
    <w:p w14:paraId="654F4D76" w14:textId="77777777" w:rsidR="00492C1A" w:rsidRPr="00492C1A" w:rsidRDefault="00492C1A" w:rsidP="00492C1A">
      <w:pPr>
        <w:ind w:left="720"/>
        <w:rPr>
          <w:ins w:id="780" w:author="Barry O'Donohoe" w:date="2018-01-04T21:43:00Z"/>
          <w:rFonts w:asciiTheme="minorHAnsi" w:hAnsiTheme="minorHAnsi" w:cs="Arial"/>
          <w:color w:val="000000"/>
          <w:sz w:val="22"/>
          <w:szCs w:val="22"/>
        </w:rPr>
      </w:pPr>
    </w:p>
    <w:tbl>
      <w:tblPr>
        <w:tblW w:w="5000" w:type="pct"/>
        <w:tblCellSpacing w:w="0" w:type="dxa"/>
        <w:tblBorders>
          <w:top w:val="single" w:sz="6" w:space="0" w:color="000000"/>
          <w:left w:val="single" w:sz="6" w:space="0" w:color="000000"/>
          <w:bottom w:val="single" w:sz="6" w:space="0" w:color="000000"/>
          <w:right w:val="single" w:sz="6" w:space="0" w:color="000000"/>
        </w:tblBorders>
        <w:tblCellMar>
          <w:top w:w="80" w:type="dxa"/>
          <w:left w:w="80" w:type="dxa"/>
          <w:bottom w:w="80" w:type="dxa"/>
          <w:right w:w="80" w:type="dxa"/>
        </w:tblCellMar>
        <w:tblLook w:val="04A0" w:firstRow="1" w:lastRow="0" w:firstColumn="1" w:lastColumn="0" w:noHBand="0" w:noVBand="1"/>
        <w:tblDescription w:val=""/>
      </w:tblPr>
      <w:tblGrid>
        <w:gridCol w:w="2699"/>
        <w:gridCol w:w="8097"/>
      </w:tblGrid>
      <w:tr w:rsidR="00885E61" w14:paraId="6B07E49B" w14:textId="77777777" w:rsidTr="00885E61">
        <w:trPr>
          <w:tblHeader/>
          <w:tblCellSpacing w:w="0" w:type="dxa"/>
          <w:ins w:id="781" w:author="Barry O'Donohoe" w:date="2018-01-04T21:47:00Z"/>
        </w:trPr>
        <w:tc>
          <w:tcPr>
            <w:tcW w:w="1250" w:type="pct"/>
            <w:tcBorders>
              <w:top w:val="single" w:sz="6" w:space="0" w:color="000000"/>
              <w:left w:val="single" w:sz="6" w:space="0" w:color="000000"/>
              <w:bottom w:val="single" w:sz="6" w:space="0" w:color="000000"/>
              <w:right w:val="single" w:sz="6" w:space="0" w:color="000000"/>
            </w:tcBorders>
            <w:shd w:val="clear" w:color="auto" w:fill="F0F0F0"/>
            <w:tcMar>
              <w:top w:w="75" w:type="dxa"/>
              <w:left w:w="150" w:type="dxa"/>
              <w:bottom w:w="45" w:type="dxa"/>
              <w:right w:w="150" w:type="dxa"/>
            </w:tcMar>
            <w:hideMark/>
          </w:tcPr>
          <w:p w14:paraId="364C123D" w14:textId="77777777" w:rsidR="00885E61" w:rsidRDefault="00885E61">
            <w:pPr>
              <w:jc w:val="center"/>
              <w:rPr>
                <w:ins w:id="782" w:author="Barry O'Donohoe" w:date="2018-01-04T21:47:00Z"/>
                <w:b/>
                <w:bCs/>
              </w:rPr>
            </w:pPr>
            <w:ins w:id="783" w:author="Barry O'Donohoe" w:date="2018-01-04T21:47:00Z">
              <w:r>
                <w:rPr>
                  <w:b/>
                  <w:bCs/>
                </w:rPr>
                <w:t>Element</w:t>
              </w:r>
            </w:ins>
          </w:p>
        </w:tc>
        <w:tc>
          <w:tcPr>
            <w:tcW w:w="3750" w:type="pct"/>
            <w:tcBorders>
              <w:top w:val="single" w:sz="6" w:space="0" w:color="000000"/>
              <w:left w:val="single" w:sz="6" w:space="0" w:color="000000"/>
              <w:bottom w:val="single" w:sz="6" w:space="0" w:color="000000"/>
              <w:right w:val="single" w:sz="6" w:space="0" w:color="000000"/>
            </w:tcBorders>
            <w:shd w:val="clear" w:color="auto" w:fill="F0F0F0"/>
            <w:tcMar>
              <w:top w:w="75" w:type="dxa"/>
              <w:left w:w="150" w:type="dxa"/>
              <w:bottom w:w="45" w:type="dxa"/>
              <w:right w:w="150" w:type="dxa"/>
            </w:tcMar>
            <w:hideMark/>
          </w:tcPr>
          <w:p w14:paraId="1F646F20" w14:textId="77777777" w:rsidR="00885E61" w:rsidRDefault="00885E61">
            <w:pPr>
              <w:jc w:val="center"/>
              <w:rPr>
                <w:ins w:id="784" w:author="Barry O'Donohoe" w:date="2018-01-04T21:47:00Z"/>
                <w:b/>
                <w:bCs/>
              </w:rPr>
            </w:pPr>
            <w:ins w:id="785" w:author="Barry O'Donohoe" w:date="2018-01-04T21:47:00Z">
              <w:r>
                <w:rPr>
                  <w:b/>
                  <w:bCs/>
                </w:rPr>
                <w:t>Description</w:t>
              </w:r>
            </w:ins>
          </w:p>
        </w:tc>
      </w:tr>
      <w:tr w:rsidR="00885E61" w14:paraId="1B8AE811" w14:textId="77777777" w:rsidTr="00885E61">
        <w:trPr>
          <w:tblCellSpacing w:w="0" w:type="dxa"/>
          <w:ins w:id="786"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8DA012D" w14:textId="77777777" w:rsidR="00885E61" w:rsidRDefault="00885E61">
            <w:pPr>
              <w:rPr>
                <w:ins w:id="787" w:author="Barry O'Donohoe" w:date="2018-01-04T21:47:00Z"/>
                <w:sz w:val="20"/>
                <w:szCs w:val="20"/>
              </w:rPr>
            </w:pPr>
            <w:ins w:id="788" w:author="Barry O'Donohoe" w:date="2018-01-04T21:47:00Z">
              <w:r>
                <w:rPr>
                  <w:sz w:val="20"/>
                  <w:szCs w:val="20"/>
                </w:rPr>
                <w:t>%d</w:t>
              </w:r>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E6BE05B" w14:textId="77777777" w:rsidR="00885E61" w:rsidRDefault="00885E61">
            <w:pPr>
              <w:rPr>
                <w:ins w:id="789" w:author="Barry O'Donohoe" w:date="2018-01-04T21:47:00Z"/>
                <w:sz w:val="20"/>
                <w:szCs w:val="20"/>
              </w:rPr>
            </w:pPr>
            <w:ins w:id="790" w:author="Barry O'Donohoe" w:date="2018-01-04T21:47:00Z">
              <w:r>
                <w:rPr>
                  <w:sz w:val="20"/>
                  <w:szCs w:val="20"/>
                </w:rPr>
                <w:t>Transaction time.</w:t>
              </w:r>
            </w:ins>
          </w:p>
        </w:tc>
      </w:tr>
      <w:tr w:rsidR="00885E61" w14:paraId="2173EA4F" w14:textId="77777777" w:rsidTr="00885E61">
        <w:trPr>
          <w:tblCellSpacing w:w="0" w:type="dxa"/>
          <w:ins w:id="791"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3AF581F5" w14:textId="77777777" w:rsidR="00885E61" w:rsidRDefault="00885E61">
            <w:pPr>
              <w:rPr>
                <w:ins w:id="792" w:author="Barry O'Donohoe" w:date="2018-01-04T21:47:00Z"/>
                <w:sz w:val="20"/>
                <w:szCs w:val="20"/>
              </w:rPr>
            </w:pPr>
            <w:proofErr w:type="spellStart"/>
            <w:ins w:id="793" w:author="Barry O'Donohoe" w:date="2018-01-04T21:47:00Z">
              <w:r>
                <w:rPr>
                  <w:sz w:val="20"/>
                  <w:szCs w:val="20"/>
                </w:rPr>
                <w:t>trackingid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7876D2A" w14:textId="77777777" w:rsidR="00885E61" w:rsidRDefault="00885E61">
            <w:pPr>
              <w:rPr>
                <w:ins w:id="794" w:author="Barry O'Donohoe" w:date="2018-01-04T21:47:00Z"/>
                <w:sz w:val="20"/>
                <w:szCs w:val="20"/>
              </w:rPr>
            </w:pPr>
            <w:ins w:id="795" w:author="Barry O'Donohoe" w:date="2018-01-04T21:47:00Z">
              <w:r>
                <w:rPr>
                  <w:sz w:val="20"/>
                  <w:szCs w:val="20"/>
                </w:rPr>
                <w:t>The tracking ID values uniquely identify user sessions, useful for correlating log messages in the audit and server logs.</w:t>
              </w:r>
            </w:ins>
          </w:p>
        </w:tc>
      </w:tr>
      <w:tr w:rsidR="00885E61" w14:paraId="72EB3C04" w14:textId="77777777" w:rsidTr="00885E61">
        <w:trPr>
          <w:tblCellSpacing w:w="0" w:type="dxa"/>
          <w:ins w:id="796"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6F08A86" w14:textId="77777777" w:rsidR="00885E61" w:rsidRDefault="00885E61">
            <w:pPr>
              <w:rPr>
                <w:ins w:id="797" w:author="Barry O'Donohoe" w:date="2018-01-04T21:47:00Z"/>
                <w:sz w:val="20"/>
                <w:szCs w:val="20"/>
              </w:rPr>
            </w:pPr>
            <w:ins w:id="798" w:author="Barry O'Donohoe" w:date="2018-01-04T21:47:00Z">
              <w:r>
                <w:rPr>
                  <w:sz w:val="20"/>
                  <w:szCs w:val="20"/>
                </w:rPr>
                <w:t>event</w:t>
              </w:r>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04FF2EDE" w14:textId="77777777" w:rsidR="00885E61" w:rsidRDefault="00885E61">
            <w:pPr>
              <w:rPr>
                <w:ins w:id="799" w:author="Barry O'Donohoe" w:date="2018-01-04T21:47:00Z"/>
                <w:sz w:val="20"/>
                <w:szCs w:val="20"/>
              </w:rPr>
            </w:pPr>
            <w:ins w:id="800" w:author="Barry O'Donohoe" w:date="2018-01-04T21:47:00Z">
              <w:r>
                <w:rPr>
                  <w:sz w:val="20"/>
                  <w:szCs w:val="20"/>
                </w:rPr>
                <w:t>The type of transaction; for example, </w:t>
              </w:r>
              <w:r>
                <w:rPr>
                  <w:rStyle w:val="HTMLSample"/>
                  <w:sz w:val="20"/>
                  <w:szCs w:val="20"/>
                </w:rPr>
                <w:t>SSO</w:t>
              </w:r>
              <w:r>
                <w:rPr>
                  <w:sz w:val="20"/>
                  <w:szCs w:val="20"/>
                </w:rPr>
                <w:t>, </w:t>
              </w:r>
              <w:r>
                <w:rPr>
                  <w:rStyle w:val="HTMLSample"/>
                  <w:sz w:val="20"/>
                  <w:szCs w:val="20"/>
                </w:rPr>
                <w:t>OAuth</w:t>
              </w:r>
              <w:r>
                <w:rPr>
                  <w:sz w:val="20"/>
                  <w:szCs w:val="20"/>
                </w:rPr>
                <w:t>, </w:t>
              </w:r>
              <w:r>
                <w:rPr>
                  <w:rStyle w:val="HTMLSample"/>
                  <w:sz w:val="20"/>
                  <w:szCs w:val="20"/>
                </w:rPr>
                <w:t>AUTHN_ATTEMPT</w:t>
              </w:r>
              <w:r>
                <w:rPr>
                  <w:sz w:val="20"/>
                  <w:szCs w:val="20"/>
                </w:rPr>
                <w:t>, and </w:t>
              </w:r>
              <w:r>
                <w:rPr>
                  <w:rStyle w:val="HTMLSample"/>
                  <w:sz w:val="20"/>
                  <w:szCs w:val="20"/>
                </w:rPr>
                <w:t>AUTHN_REQUEST</w:t>
              </w:r>
              <w:r>
                <w:rPr>
                  <w:sz w:val="20"/>
                  <w:szCs w:val="20"/>
                </w:rPr>
                <w:t>.</w:t>
              </w:r>
            </w:ins>
          </w:p>
          <w:p w14:paraId="4CB5BB9C" w14:textId="77777777" w:rsidR="00885E61" w:rsidRDefault="00885E61">
            <w:pPr>
              <w:pStyle w:val="p"/>
              <w:spacing w:before="240" w:beforeAutospacing="0"/>
              <w:rPr>
                <w:ins w:id="801" w:author="Barry O'Donohoe" w:date="2018-01-04T21:47:00Z"/>
                <w:rFonts w:ascii="Arial" w:hAnsi="Arial" w:cs="Arial"/>
                <w:color w:val="000000"/>
                <w:sz w:val="20"/>
                <w:szCs w:val="20"/>
              </w:rPr>
            </w:pPr>
            <w:ins w:id="802" w:author="Barry O'Donohoe" w:date="2018-01-04T21:47:00Z">
              <w:r>
                <w:rPr>
                  <w:rStyle w:val="HTMLSample"/>
                  <w:color w:val="000000"/>
                  <w:sz w:val="20"/>
                  <w:szCs w:val="20"/>
                </w:rPr>
                <w:t>AUTHN_ATTEMPT</w:t>
              </w:r>
              <w:r>
                <w:rPr>
                  <w:rFonts w:ascii="Arial" w:hAnsi="Arial" w:cs="Arial"/>
                  <w:color w:val="000000"/>
                  <w:sz w:val="20"/>
                  <w:szCs w:val="20"/>
                </w:rPr>
                <w:t> and </w:t>
              </w:r>
              <w:r>
                <w:rPr>
                  <w:rStyle w:val="HTMLSample"/>
                  <w:color w:val="000000"/>
                  <w:sz w:val="20"/>
                  <w:szCs w:val="20"/>
                </w:rPr>
                <w:t>AUTHN_REQUEST</w:t>
              </w:r>
              <w:r>
                <w:rPr>
                  <w:rFonts w:ascii="Arial" w:hAnsi="Arial" w:cs="Arial"/>
                  <w:color w:val="000000"/>
                  <w:sz w:val="20"/>
                  <w:szCs w:val="20"/>
                </w:rPr>
                <w:t xml:space="preserve"> indicate an authentication attempt against an </w:t>
              </w:r>
              <w:proofErr w:type="spellStart"/>
              <w:r>
                <w:rPr>
                  <w:rFonts w:ascii="Arial" w:hAnsi="Arial" w:cs="Arial"/>
                  <w:color w:val="000000"/>
                  <w:sz w:val="20"/>
                  <w:szCs w:val="20"/>
                </w:rPr>
                <w:t>IdP</w:t>
              </w:r>
              <w:proofErr w:type="spellEnd"/>
              <w:r>
                <w:rPr>
                  <w:rFonts w:ascii="Arial" w:hAnsi="Arial" w:cs="Arial"/>
                  <w:color w:val="000000"/>
                  <w:sz w:val="20"/>
                  <w:szCs w:val="20"/>
                </w:rPr>
                <w:t xml:space="preserve"> adapter instance and an authentication request sent to another </w:t>
              </w:r>
              <w:proofErr w:type="spellStart"/>
              <w:r>
                <w:rPr>
                  <w:rFonts w:ascii="Arial" w:hAnsi="Arial" w:cs="Arial"/>
                  <w:color w:val="000000"/>
                  <w:sz w:val="20"/>
                  <w:szCs w:val="20"/>
                </w:rPr>
                <w:t>IdP</w:t>
              </w:r>
              <w:proofErr w:type="spellEnd"/>
              <w:r>
                <w:rPr>
                  <w:rFonts w:ascii="Arial" w:hAnsi="Arial" w:cs="Arial"/>
                  <w:color w:val="000000"/>
                  <w:sz w:val="20"/>
                  <w:szCs w:val="20"/>
                </w:rPr>
                <w:t xml:space="preserve"> partner (through an </w:t>
              </w:r>
              <w:proofErr w:type="spellStart"/>
              <w:r>
                <w:rPr>
                  <w:rFonts w:ascii="Arial" w:hAnsi="Arial" w:cs="Arial"/>
                  <w:color w:val="000000"/>
                  <w:sz w:val="20"/>
                  <w:szCs w:val="20"/>
                </w:rPr>
                <w:t>IdP</w:t>
              </w:r>
              <w:proofErr w:type="spellEnd"/>
              <w:r>
                <w:rPr>
                  <w:rFonts w:ascii="Arial" w:hAnsi="Arial" w:cs="Arial"/>
                  <w:color w:val="000000"/>
                  <w:sz w:val="20"/>
                  <w:szCs w:val="20"/>
                </w:rPr>
                <w:t xml:space="preserve"> connection), respectively.</w:t>
              </w:r>
            </w:ins>
          </w:p>
        </w:tc>
      </w:tr>
      <w:tr w:rsidR="00885E61" w14:paraId="56D0A51D" w14:textId="77777777" w:rsidTr="00885E61">
        <w:trPr>
          <w:tblCellSpacing w:w="0" w:type="dxa"/>
          <w:ins w:id="803"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56A5851" w14:textId="77777777" w:rsidR="00885E61" w:rsidRDefault="00885E61">
            <w:pPr>
              <w:rPr>
                <w:ins w:id="804" w:author="Barry O'Donohoe" w:date="2018-01-04T21:47:00Z"/>
                <w:sz w:val="20"/>
                <w:szCs w:val="20"/>
              </w:rPr>
            </w:pPr>
            <w:ins w:id="805" w:author="Barry O'Donohoe" w:date="2018-01-04T21:47:00Z">
              <w:r>
                <w:rPr>
                  <w:sz w:val="20"/>
                  <w:szCs w:val="20"/>
                </w:rPr>
                <w:t>subject</w:t>
              </w:r>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1BCB06CD" w14:textId="77777777" w:rsidR="00885E61" w:rsidRDefault="00885E61">
            <w:pPr>
              <w:rPr>
                <w:ins w:id="806" w:author="Barry O'Donohoe" w:date="2018-01-04T21:47:00Z"/>
                <w:sz w:val="20"/>
                <w:szCs w:val="20"/>
              </w:rPr>
            </w:pPr>
            <w:ins w:id="807" w:author="Barry O'Donohoe" w:date="2018-01-04T21:47:00Z">
              <w:r>
                <w:rPr>
                  <w:sz w:val="20"/>
                  <w:szCs w:val="20"/>
                </w:rPr>
                <w:t>The subject of the transaction or authentication attempt.</w:t>
              </w:r>
            </w:ins>
          </w:p>
        </w:tc>
      </w:tr>
      <w:tr w:rsidR="00885E61" w14:paraId="3339C38F" w14:textId="77777777" w:rsidTr="00885E61">
        <w:trPr>
          <w:tblCellSpacing w:w="0" w:type="dxa"/>
          <w:ins w:id="808"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1D5B1DAF" w14:textId="77777777" w:rsidR="00885E61" w:rsidRDefault="00885E61">
            <w:pPr>
              <w:rPr>
                <w:ins w:id="809" w:author="Barry O'Donohoe" w:date="2018-01-04T21:47:00Z"/>
                <w:sz w:val="20"/>
                <w:szCs w:val="20"/>
              </w:rPr>
            </w:pPr>
            <w:proofErr w:type="spellStart"/>
            <w:ins w:id="810" w:author="Barry O'Donohoe" w:date="2018-01-04T21:47:00Z">
              <w:r>
                <w:rPr>
                  <w:sz w:val="20"/>
                  <w:szCs w:val="20"/>
                </w:rPr>
                <w:t>ip</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B8E7560" w14:textId="77777777" w:rsidR="00885E61" w:rsidRDefault="00885E61">
            <w:pPr>
              <w:rPr>
                <w:ins w:id="811" w:author="Barry O'Donohoe" w:date="2018-01-04T21:47:00Z"/>
                <w:sz w:val="20"/>
                <w:szCs w:val="20"/>
              </w:rPr>
            </w:pPr>
            <w:ins w:id="812" w:author="Barry O'Donohoe" w:date="2018-01-04T21:47:00Z">
              <w:r>
                <w:rPr>
                  <w:sz w:val="20"/>
                  <w:szCs w:val="20"/>
                </w:rPr>
                <w:t>Incoming IP address.</w:t>
              </w:r>
            </w:ins>
          </w:p>
        </w:tc>
      </w:tr>
      <w:tr w:rsidR="00885E61" w14:paraId="659A57FD" w14:textId="77777777" w:rsidTr="00885E61">
        <w:trPr>
          <w:tblCellSpacing w:w="0" w:type="dxa"/>
          <w:ins w:id="813"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A101D11" w14:textId="77777777" w:rsidR="00885E61" w:rsidRDefault="00885E61">
            <w:pPr>
              <w:rPr>
                <w:ins w:id="814" w:author="Barry O'Donohoe" w:date="2018-01-04T21:47:00Z"/>
                <w:sz w:val="20"/>
                <w:szCs w:val="20"/>
              </w:rPr>
            </w:pPr>
            <w:ins w:id="815" w:author="Barry O'Donohoe" w:date="2018-01-04T21:47:00Z">
              <w:r>
                <w:rPr>
                  <w:sz w:val="20"/>
                  <w:szCs w:val="20"/>
                </w:rPr>
                <w:t>app</w:t>
              </w:r>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6737E007" w14:textId="77777777" w:rsidR="00885E61" w:rsidRDefault="00885E61">
            <w:pPr>
              <w:rPr>
                <w:ins w:id="816" w:author="Barry O'Donohoe" w:date="2018-01-04T21:47:00Z"/>
                <w:sz w:val="20"/>
                <w:szCs w:val="20"/>
              </w:rPr>
            </w:pPr>
            <w:ins w:id="817" w:author="Barry O'Donohoe" w:date="2018-01-04T21:47:00Z">
              <w:r>
                <w:rPr>
                  <w:sz w:val="20"/>
                  <w:szCs w:val="20"/>
                </w:rPr>
                <w:t>The target SP application (when available).</w:t>
              </w:r>
            </w:ins>
          </w:p>
        </w:tc>
      </w:tr>
      <w:tr w:rsidR="00885E61" w14:paraId="7B00CB29" w14:textId="77777777" w:rsidTr="00885E61">
        <w:trPr>
          <w:tblCellSpacing w:w="0" w:type="dxa"/>
          <w:ins w:id="818"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6D2E70E1" w14:textId="77777777" w:rsidR="00885E61" w:rsidRDefault="00885E61">
            <w:pPr>
              <w:rPr>
                <w:ins w:id="819" w:author="Barry O'Donohoe" w:date="2018-01-04T21:47:00Z"/>
                <w:sz w:val="20"/>
                <w:szCs w:val="20"/>
              </w:rPr>
            </w:pPr>
            <w:proofErr w:type="spellStart"/>
            <w:ins w:id="820" w:author="Barry O'Donohoe" w:date="2018-01-04T21:47:00Z">
              <w:r>
                <w:rPr>
                  <w:sz w:val="20"/>
                  <w:szCs w:val="20"/>
                </w:rPr>
                <w:t>connectionid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9AD5E20" w14:textId="77777777" w:rsidR="00885E61" w:rsidRDefault="00885E61">
            <w:pPr>
              <w:rPr>
                <w:ins w:id="821" w:author="Barry O'Donohoe" w:date="2018-01-04T21:47:00Z"/>
                <w:sz w:val="20"/>
                <w:szCs w:val="20"/>
              </w:rPr>
            </w:pPr>
            <w:ins w:id="822" w:author="Barry O'Donohoe" w:date="2018-01-04T21:47:00Z">
              <w:r>
                <w:rPr>
                  <w:sz w:val="20"/>
                  <w:szCs w:val="20"/>
                </w:rPr>
                <w:t>The connection identifier associated with the transaction.</w:t>
              </w:r>
            </w:ins>
          </w:p>
        </w:tc>
      </w:tr>
      <w:tr w:rsidR="00885E61" w14:paraId="160FABDC" w14:textId="77777777" w:rsidTr="00885E61">
        <w:trPr>
          <w:tblCellSpacing w:w="0" w:type="dxa"/>
          <w:ins w:id="823"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687EE66B" w14:textId="77777777" w:rsidR="00885E61" w:rsidRDefault="00885E61">
            <w:pPr>
              <w:rPr>
                <w:ins w:id="824" w:author="Barry O'Donohoe" w:date="2018-01-04T21:47:00Z"/>
                <w:sz w:val="20"/>
                <w:szCs w:val="20"/>
              </w:rPr>
            </w:pPr>
            <w:ins w:id="825" w:author="Barry O'Donohoe" w:date="2018-01-04T21:47:00Z">
              <w:r>
                <w:rPr>
                  <w:sz w:val="20"/>
                  <w:szCs w:val="20"/>
                </w:rPr>
                <w:t>protocol</w:t>
              </w:r>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675A80E4" w14:textId="77777777" w:rsidR="00885E61" w:rsidRDefault="00885E61">
            <w:pPr>
              <w:rPr>
                <w:ins w:id="826" w:author="Barry O'Donohoe" w:date="2018-01-04T21:47:00Z"/>
                <w:sz w:val="20"/>
                <w:szCs w:val="20"/>
              </w:rPr>
            </w:pPr>
            <w:ins w:id="827" w:author="Barry O'Donohoe" w:date="2018-01-04T21:47:00Z">
              <w:r>
                <w:rPr>
                  <w:sz w:val="20"/>
                  <w:szCs w:val="20"/>
                </w:rPr>
                <w:t>The associated identity protocol; for example, </w:t>
              </w:r>
              <w:r>
                <w:rPr>
                  <w:rStyle w:val="HTMLSample"/>
                  <w:sz w:val="20"/>
                  <w:szCs w:val="20"/>
                </w:rPr>
                <w:t>SAML20</w:t>
              </w:r>
              <w:r>
                <w:rPr>
                  <w:sz w:val="20"/>
                  <w:szCs w:val="20"/>
                </w:rPr>
                <w:t> or </w:t>
              </w:r>
              <w:r>
                <w:rPr>
                  <w:rStyle w:val="HTMLSample"/>
                  <w:sz w:val="20"/>
                  <w:szCs w:val="20"/>
                </w:rPr>
                <w:t>OAuth20</w:t>
              </w:r>
              <w:r>
                <w:rPr>
                  <w:sz w:val="20"/>
                  <w:szCs w:val="20"/>
                </w:rPr>
                <w:t>.</w:t>
              </w:r>
            </w:ins>
          </w:p>
        </w:tc>
      </w:tr>
      <w:tr w:rsidR="00885E61" w14:paraId="7DF944FC" w14:textId="77777777" w:rsidTr="00885E61">
        <w:trPr>
          <w:tblCellSpacing w:w="0" w:type="dxa"/>
          <w:ins w:id="828"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240C227" w14:textId="77777777" w:rsidR="00885E61" w:rsidRDefault="00885E61">
            <w:pPr>
              <w:rPr>
                <w:ins w:id="829" w:author="Barry O'Donohoe" w:date="2018-01-04T21:47:00Z"/>
                <w:sz w:val="20"/>
                <w:szCs w:val="20"/>
              </w:rPr>
            </w:pPr>
            <w:ins w:id="830" w:author="Barry O'Donohoe" w:date="2018-01-04T21:47:00Z">
              <w:r>
                <w:rPr>
                  <w:sz w:val="20"/>
                  <w:szCs w:val="20"/>
                </w:rPr>
                <w:t>host</w:t>
              </w:r>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39654AF4" w14:textId="77777777" w:rsidR="00885E61" w:rsidRDefault="00885E61">
            <w:pPr>
              <w:rPr>
                <w:ins w:id="831" w:author="Barry O'Donohoe" w:date="2018-01-04T21:47:00Z"/>
                <w:sz w:val="20"/>
                <w:szCs w:val="20"/>
              </w:rPr>
            </w:pPr>
            <w:ins w:id="832" w:author="Barry O'Donohoe" w:date="2018-01-04T21:47:00Z">
              <w:r>
                <w:rPr>
                  <w:sz w:val="20"/>
                  <w:szCs w:val="20"/>
                </w:rPr>
                <w:t>PingFederate host name or IP address.</w:t>
              </w:r>
            </w:ins>
          </w:p>
        </w:tc>
      </w:tr>
      <w:tr w:rsidR="00885E61" w14:paraId="13633D78" w14:textId="77777777" w:rsidTr="00885E61">
        <w:trPr>
          <w:tblCellSpacing w:w="0" w:type="dxa"/>
          <w:ins w:id="833"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5ED86949" w14:textId="77777777" w:rsidR="00885E61" w:rsidRDefault="00885E61">
            <w:pPr>
              <w:rPr>
                <w:ins w:id="834" w:author="Barry O'Donohoe" w:date="2018-01-04T21:47:00Z"/>
                <w:sz w:val="20"/>
                <w:szCs w:val="20"/>
              </w:rPr>
            </w:pPr>
            <w:ins w:id="835" w:author="Barry O'Donohoe" w:date="2018-01-04T21:47:00Z">
              <w:r>
                <w:rPr>
                  <w:sz w:val="20"/>
                  <w:szCs w:val="20"/>
                </w:rPr>
                <w:lastRenderedPageBreak/>
                <w:t>role</w:t>
              </w:r>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F4C0B88" w14:textId="77777777" w:rsidR="00885E61" w:rsidRDefault="00885E61">
            <w:pPr>
              <w:rPr>
                <w:ins w:id="836" w:author="Barry O'Donohoe" w:date="2018-01-04T21:47:00Z"/>
                <w:sz w:val="20"/>
                <w:szCs w:val="20"/>
              </w:rPr>
            </w:pPr>
            <w:ins w:id="837" w:author="Barry O'Donohoe" w:date="2018-01-04T21:47:00Z">
              <w:r>
                <w:rPr>
                  <w:sz w:val="20"/>
                  <w:szCs w:val="20"/>
                </w:rPr>
                <w:t>The role of PingFederate played for the transaction.</w:t>
              </w:r>
            </w:ins>
          </w:p>
        </w:tc>
      </w:tr>
      <w:tr w:rsidR="00885E61" w14:paraId="405D0F8D" w14:textId="77777777" w:rsidTr="00885E61">
        <w:trPr>
          <w:tblCellSpacing w:w="0" w:type="dxa"/>
          <w:ins w:id="838"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6139EEFF" w14:textId="77777777" w:rsidR="00885E61" w:rsidRDefault="00885E61">
            <w:pPr>
              <w:rPr>
                <w:ins w:id="839" w:author="Barry O'Donohoe" w:date="2018-01-04T21:47:00Z"/>
                <w:sz w:val="20"/>
                <w:szCs w:val="20"/>
              </w:rPr>
            </w:pPr>
            <w:ins w:id="840" w:author="Barry O'Donohoe" w:date="2018-01-04T21:47:00Z">
              <w:r>
                <w:rPr>
                  <w:sz w:val="20"/>
                  <w:szCs w:val="20"/>
                </w:rPr>
                <w:t>status</w:t>
              </w:r>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069294A4" w14:textId="77777777" w:rsidR="00885E61" w:rsidRDefault="00885E61">
            <w:pPr>
              <w:rPr>
                <w:ins w:id="841" w:author="Barry O'Donohoe" w:date="2018-01-04T21:47:00Z"/>
                <w:sz w:val="20"/>
                <w:szCs w:val="20"/>
              </w:rPr>
            </w:pPr>
            <w:ins w:id="842" w:author="Barry O'Donohoe" w:date="2018-01-04T21:47:00Z">
              <w:r>
                <w:rPr>
                  <w:sz w:val="20"/>
                  <w:szCs w:val="20"/>
                </w:rPr>
                <w:t>The status of the transactions.</w:t>
              </w:r>
            </w:ins>
          </w:p>
        </w:tc>
      </w:tr>
      <w:tr w:rsidR="00885E61" w14:paraId="622F7144" w14:textId="77777777" w:rsidTr="00885E61">
        <w:trPr>
          <w:tblCellSpacing w:w="0" w:type="dxa"/>
          <w:ins w:id="843"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D2A61FF" w14:textId="77777777" w:rsidR="00885E61" w:rsidRDefault="00885E61">
            <w:pPr>
              <w:rPr>
                <w:ins w:id="844" w:author="Barry O'Donohoe" w:date="2018-01-04T21:47:00Z"/>
                <w:sz w:val="20"/>
                <w:szCs w:val="20"/>
              </w:rPr>
            </w:pPr>
            <w:proofErr w:type="spellStart"/>
            <w:ins w:id="845" w:author="Barry O'Donohoe" w:date="2018-01-04T21:47:00Z">
              <w:r>
                <w:rPr>
                  <w:sz w:val="20"/>
                  <w:szCs w:val="20"/>
                </w:rPr>
                <w:t>adapterid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6DFE624E" w14:textId="77777777" w:rsidR="00885E61" w:rsidRDefault="00885E61">
            <w:pPr>
              <w:rPr>
                <w:ins w:id="846" w:author="Barry O'Donohoe" w:date="2018-01-04T21:47:00Z"/>
                <w:sz w:val="20"/>
                <w:szCs w:val="20"/>
              </w:rPr>
            </w:pPr>
            <w:ins w:id="847" w:author="Barry O'Donohoe" w:date="2018-01-04T21:47:00Z">
              <w:r>
                <w:rPr>
                  <w:sz w:val="20"/>
                  <w:szCs w:val="20"/>
                </w:rPr>
                <w:t>The ID of an adapter instance.</w:t>
              </w:r>
            </w:ins>
          </w:p>
          <w:p w14:paraId="530E2F0A" w14:textId="77777777" w:rsidR="00885E61" w:rsidRDefault="00885E61">
            <w:pPr>
              <w:pStyle w:val="p"/>
              <w:spacing w:before="240" w:beforeAutospacing="0"/>
              <w:rPr>
                <w:ins w:id="848" w:author="Barry O'Donohoe" w:date="2018-01-04T21:47:00Z"/>
                <w:rFonts w:ascii="Arial" w:hAnsi="Arial" w:cs="Arial"/>
                <w:color w:val="000000"/>
                <w:sz w:val="20"/>
                <w:szCs w:val="20"/>
              </w:rPr>
            </w:pPr>
            <w:ins w:id="849" w:author="Barry O'Donohoe" w:date="2018-01-04T21:47:00Z">
              <w:r>
                <w:rPr>
                  <w:rFonts w:ascii="Arial" w:hAnsi="Arial" w:cs="Arial"/>
                  <w:color w:val="000000"/>
                  <w:sz w:val="20"/>
                  <w:szCs w:val="20"/>
                </w:rPr>
                <w:t>Consider adding the </w:t>
              </w:r>
              <w:proofErr w:type="spellStart"/>
              <w:r>
                <w:rPr>
                  <w:rStyle w:val="keyword"/>
                  <w:rFonts w:ascii="Arial" w:hAnsi="Arial" w:cs="Arial"/>
                  <w:b/>
                  <w:bCs/>
                  <w:color w:val="000000"/>
                  <w:sz w:val="20"/>
                  <w:szCs w:val="20"/>
                </w:rPr>
                <w:t>authenticationsourceid</w:t>
              </w:r>
              <w:proofErr w:type="spellEnd"/>
              <w:r>
                <w:rPr>
                  <w:rFonts w:ascii="Arial" w:hAnsi="Arial" w:cs="Arial"/>
                  <w:color w:val="000000"/>
                  <w:sz w:val="20"/>
                  <w:szCs w:val="20"/>
                </w:rPr>
                <w:t> and </w:t>
              </w:r>
              <w:proofErr w:type="spellStart"/>
              <w:r>
                <w:rPr>
                  <w:rStyle w:val="keyword"/>
                  <w:rFonts w:ascii="Arial" w:hAnsi="Arial" w:cs="Arial"/>
                  <w:b/>
                  <w:bCs/>
                  <w:color w:val="000000"/>
                  <w:sz w:val="20"/>
                  <w:szCs w:val="20"/>
                </w:rPr>
                <w:t>targetsessionid</w:t>
              </w:r>
              <w:proofErr w:type="spellEnd"/>
              <w:r>
                <w:rPr>
                  <w:rFonts w:ascii="Arial" w:hAnsi="Arial" w:cs="Arial"/>
                  <w:color w:val="000000"/>
                  <w:sz w:val="20"/>
                  <w:szCs w:val="20"/>
                </w:rPr>
                <w:t> elements to log additional information about the request.</w:t>
              </w:r>
            </w:ins>
          </w:p>
        </w:tc>
      </w:tr>
      <w:tr w:rsidR="00885E61" w14:paraId="34A7EEF1" w14:textId="77777777" w:rsidTr="00885E61">
        <w:trPr>
          <w:tblCellSpacing w:w="0" w:type="dxa"/>
          <w:ins w:id="850"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5119275A" w14:textId="77777777" w:rsidR="00885E61" w:rsidRDefault="00885E61">
            <w:pPr>
              <w:rPr>
                <w:ins w:id="851" w:author="Barry O'Donohoe" w:date="2018-01-04T21:47:00Z"/>
                <w:sz w:val="20"/>
                <w:szCs w:val="20"/>
              </w:rPr>
            </w:pPr>
            <w:ins w:id="852" w:author="Barry O'Donohoe" w:date="2018-01-04T21:47:00Z">
              <w:r>
                <w:rPr>
                  <w:sz w:val="20"/>
                  <w:szCs w:val="20"/>
                </w:rPr>
                <w:t>description</w:t>
              </w:r>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D0785E1" w14:textId="77777777" w:rsidR="00885E61" w:rsidRDefault="00885E61">
            <w:pPr>
              <w:rPr>
                <w:ins w:id="853" w:author="Barry O'Donohoe" w:date="2018-01-04T21:47:00Z"/>
                <w:sz w:val="20"/>
                <w:szCs w:val="20"/>
              </w:rPr>
            </w:pPr>
            <w:ins w:id="854" w:author="Barry O'Donohoe" w:date="2018-01-04T21:47:00Z">
              <w:r>
                <w:rPr>
                  <w:sz w:val="20"/>
                  <w:szCs w:val="20"/>
                </w:rPr>
                <w:t xml:space="preserve">Description of an authentication failure (when information is available from an </w:t>
              </w:r>
              <w:proofErr w:type="spellStart"/>
              <w:r>
                <w:rPr>
                  <w:sz w:val="20"/>
                  <w:szCs w:val="20"/>
                </w:rPr>
                <w:t>IdP</w:t>
              </w:r>
              <w:proofErr w:type="spellEnd"/>
              <w:r>
                <w:rPr>
                  <w:sz w:val="20"/>
                  <w:szCs w:val="20"/>
                </w:rPr>
                <w:t xml:space="preserve"> adapter).</w:t>
              </w:r>
            </w:ins>
          </w:p>
        </w:tc>
      </w:tr>
      <w:tr w:rsidR="00885E61" w14:paraId="56A3F9F2" w14:textId="77777777" w:rsidTr="00885E61">
        <w:trPr>
          <w:tblCellSpacing w:w="0" w:type="dxa"/>
          <w:ins w:id="855" w:author="Barry O'Donohoe" w:date="2018-01-04T21:47: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986641A" w14:textId="77777777" w:rsidR="00885E61" w:rsidRDefault="00885E61">
            <w:pPr>
              <w:rPr>
                <w:ins w:id="856" w:author="Barry O'Donohoe" w:date="2018-01-04T21:47:00Z"/>
                <w:sz w:val="20"/>
                <w:szCs w:val="20"/>
              </w:rPr>
            </w:pPr>
            <w:proofErr w:type="spellStart"/>
            <w:ins w:id="857" w:author="Barry O'Donohoe" w:date="2018-01-04T21:47:00Z">
              <w:r>
                <w:rPr>
                  <w:sz w:val="20"/>
                  <w:szCs w:val="20"/>
                </w:rPr>
                <w:t>responsetime</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3BAF70A" w14:textId="77777777" w:rsidR="00885E61" w:rsidRDefault="00885E61">
            <w:pPr>
              <w:rPr>
                <w:ins w:id="858" w:author="Barry O'Donohoe" w:date="2018-01-04T21:47:00Z"/>
                <w:sz w:val="20"/>
                <w:szCs w:val="20"/>
              </w:rPr>
            </w:pPr>
            <w:ins w:id="859" w:author="Barry O'Donohoe" w:date="2018-01-04T21:47:00Z">
              <w:r>
                <w:rPr>
                  <w:sz w:val="20"/>
                  <w:szCs w:val="20"/>
                </w:rPr>
                <w:t>Time elapsed (in milliseconds) from when a final request for a transaction is received to when the audit message is written. This value serves as an approximation of total transaction processing time and may be useful for monitoring trends.</w:t>
              </w:r>
            </w:ins>
          </w:p>
        </w:tc>
      </w:tr>
    </w:tbl>
    <w:p w14:paraId="4D10A5B1" w14:textId="77777777" w:rsidR="00885E61" w:rsidRPr="00885E61" w:rsidRDefault="00885E61" w:rsidP="00885E61">
      <w:pPr>
        <w:rPr>
          <w:ins w:id="860" w:author="Barry O'Donohoe" w:date="2018-01-04T21:48:00Z"/>
        </w:rPr>
      </w:pPr>
      <w:ins w:id="861" w:author="Barry O'Donohoe" w:date="2018-01-04T21:48:00Z">
        <w:r w:rsidRPr="00885E61">
          <w:t>Each element is separated by a vertical pipe (|). Elements are configurable by editing the &lt;pf_install&gt;/pingfederate/server/default/conf/log4j2.xml file.</w:t>
        </w:r>
      </w:ins>
    </w:p>
    <w:p w14:paraId="6BB8A568" w14:textId="77777777" w:rsidR="00885E61" w:rsidRDefault="00885E61" w:rsidP="00885E61">
      <w:pPr>
        <w:rPr>
          <w:ins w:id="862" w:author="Barry O'Donohoe" w:date="2018-01-04T21:48:00Z"/>
        </w:rPr>
      </w:pPr>
    </w:p>
    <w:p w14:paraId="67285D43" w14:textId="77777777" w:rsidR="00885E61" w:rsidRPr="00885E61" w:rsidRDefault="00885E61" w:rsidP="00885E61">
      <w:pPr>
        <w:pStyle w:val="p"/>
        <w:spacing w:before="240" w:beforeAutospacing="0"/>
        <w:rPr>
          <w:ins w:id="863" w:author="Barry O'Donohoe" w:date="2018-01-04T21:49:00Z"/>
          <w:rFonts w:asciiTheme="minorHAnsi" w:hAnsiTheme="minorHAnsi" w:cs="Arial"/>
          <w:color w:val="000000"/>
          <w:sz w:val="22"/>
          <w:szCs w:val="22"/>
          <w:rPrChange w:id="864" w:author="Barry O'Donohoe" w:date="2018-01-04T21:49:00Z">
            <w:rPr>
              <w:ins w:id="865" w:author="Barry O'Donohoe" w:date="2018-01-04T21:49:00Z"/>
              <w:rFonts w:ascii="Arial" w:hAnsi="Arial" w:cs="Arial"/>
              <w:color w:val="000000"/>
              <w:sz w:val="20"/>
              <w:szCs w:val="20"/>
            </w:rPr>
          </w:rPrChange>
        </w:rPr>
      </w:pPr>
      <w:ins w:id="866" w:author="Barry O'Donohoe" w:date="2018-01-04T21:49:00Z">
        <w:r w:rsidRPr="00885E61">
          <w:rPr>
            <w:rFonts w:asciiTheme="minorHAnsi" w:hAnsiTheme="minorHAnsi" w:cs="Arial"/>
            <w:color w:val="000000"/>
            <w:sz w:val="22"/>
            <w:szCs w:val="22"/>
            <w:rPrChange w:id="867" w:author="Barry O'Donohoe" w:date="2018-01-04T21:49:00Z">
              <w:rPr>
                <w:rFonts w:ascii="Arial" w:hAnsi="Arial" w:cs="Arial"/>
                <w:color w:val="000000"/>
                <w:sz w:val="20"/>
                <w:szCs w:val="20"/>
              </w:rPr>
            </w:rPrChange>
          </w:rPr>
          <w:t>The following table describes other elements (in alphabetical order) that can be added to the audit log:</w:t>
        </w:r>
      </w:ins>
    </w:p>
    <w:tbl>
      <w:tblPr>
        <w:tblW w:w="0" w:type="auto"/>
        <w:tblCellSpacing w:w="0" w:type="dxa"/>
        <w:tblBorders>
          <w:top w:val="single" w:sz="6" w:space="0" w:color="000000"/>
          <w:left w:val="single" w:sz="6" w:space="0" w:color="000000"/>
          <w:bottom w:val="single" w:sz="6" w:space="0" w:color="000000"/>
          <w:right w:val="single" w:sz="6" w:space="0" w:color="000000"/>
        </w:tblBorders>
        <w:tblCellMar>
          <w:top w:w="80" w:type="dxa"/>
          <w:left w:w="80" w:type="dxa"/>
          <w:bottom w:w="80" w:type="dxa"/>
          <w:right w:w="80" w:type="dxa"/>
        </w:tblCellMar>
        <w:tblLook w:val="04A0" w:firstRow="1" w:lastRow="0" w:firstColumn="1" w:lastColumn="0" w:noHBand="0" w:noVBand="1"/>
        <w:tblDescription w:val=""/>
      </w:tblPr>
      <w:tblGrid>
        <w:gridCol w:w="2699"/>
        <w:gridCol w:w="8097"/>
      </w:tblGrid>
      <w:tr w:rsidR="00885E61" w14:paraId="7794DA1E" w14:textId="77777777" w:rsidTr="00885E61">
        <w:trPr>
          <w:tblHeader/>
          <w:tblCellSpacing w:w="0" w:type="dxa"/>
          <w:ins w:id="868" w:author="Barry O'Donohoe" w:date="2018-01-04T21:49:00Z"/>
        </w:trPr>
        <w:tc>
          <w:tcPr>
            <w:tcW w:w="1250" w:type="pct"/>
            <w:tcBorders>
              <w:top w:val="single" w:sz="6" w:space="0" w:color="000000"/>
              <w:left w:val="single" w:sz="6" w:space="0" w:color="000000"/>
              <w:bottom w:val="single" w:sz="6" w:space="0" w:color="000000"/>
              <w:right w:val="single" w:sz="6" w:space="0" w:color="000000"/>
            </w:tcBorders>
            <w:shd w:val="clear" w:color="auto" w:fill="F0F0F0"/>
            <w:tcMar>
              <w:top w:w="75" w:type="dxa"/>
              <w:left w:w="150" w:type="dxa"/>
              <w:bottom w:w="45" w:type="dxa"/>
              <w:right w:w="150" w:type="dxa"/>
            </w:tcMar>
            <w:hideMark/>
          </w:tcPr>
          <w:p w14:paraId="128ED378" w14:textId="77777777" w:rsidR="00885E61" w:rsidRDefault="00885E61">
            <w:pPr>
              <w:jc w:val="center"/>
              <w:rPr>
                <w:ins w:id="869" w:author="Barry O'Donohoe" w:date="2018-01-04T21:49:00Z"/>
                <w:b/>
                <w:bCs/>
              </w:rPr>
            </w:pPr>
            <w:ins w:id="870" w:author="Barry O'Donohoe" w:date="2018-01-04T21:49:00Z">
              <w:r>
                <w:rPr>
                  <w:b/>
                  <w:bCs/>
                </w:rPr>
                <w:t>Element</w:t>
              </w:r>
            </w:ins>
          </w:p>
        </w:tc>
        <w:tc>
          <w:tcPr>
            <w:tcW w:w="3750" w:type="pct"/>
            <w:tcBorders>
              <w:top w:val="single" w:sz="6" w:space="0" w:color="000000"/>
              <w:left w:val="single" w:sz="6" w:space="0" w:color="000000"/>
              <w:bottom w:val="single" w:sz="6" w:space="0" w:color="000000"/>
              <w:right w:val="single" w:sz="6" w:space="0" w:color="000000"/>
            </w:tcBorders>
            <w:shd w:val="clear" w:color="auto" w:fill="F0F0F0"/>
            <w:tcMar>
              <w:top w:w="75" w:type="dxa"/>
              <w:left w:w="150" w:type="dxa"/>
              <w:bottom w:w="45" w:type="dxa"/>
              <w:right w:w="150" w:type="dxa"/>
            </w:tcMar>
            <w:hideMark/>
          </w:tcPr>
          <w:p w14:paraId="0C536D4D" w14:textId="77777777" w:rsidR="00885E61" w:rsidRDefault="00885E61">
            <w:pPr>
              <w:jc w:val="center"/>
              <w:rPr>
                <w:ins w:id="871" w:author="Barry O'Donohoe" w:date="2018-01-04T21:49:00Z"/>
                <w:b/>
                <w:bCs/>
              </w:rPr>
            </w:pPr>
            <w:ins w:id="872" w:author="Barry O'Donohoe" w:date="2018-01-04T21:49:00Z">
              <w:r>
                <w:rPr>
                  <w:b/>
                  <w:bCs/>
                </w:rPr>
                <w:t>Description</w:t>
              </w:r>
            </w:ins>
          </w:p>
        </w:tc>
      </w:tr>
      <w:tr w:rsidR="00885E61" w14:paraId="3A067DA7" w14:textId="77777777" w:rsidTr="00885E61">
        <w:trPr>
          <w:tblCellSpacing w:w="0" w:type="dxa"/>
          <w:ins w:id="873"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480A51D" w14:textId="77777777" w:rsidR="00885E61" w:rsidRDefault="00885E61">
            <w:pPr>
              <w:rPr>
                <w:ins w:id="874" w:author="Barry O'Donohoe" w:date="2018-01-04T21:49:00Z"/>
                <w:sz w:val="20"/>
                <w:szCs w:val="20"/>
              </w:rPr>
            </w:pPr>
            <w:proofErr w:type="spellStart"/>
            <w:ins w:id="875" w:author="Barry O'Donohoe" w:date="2018-01-04T21:49:00Z">
              <w:r>
                <w:rPr>
                  <w:sz w:val="20"/>
                  <w:szCs w:val="20"/>
                </w:rPr>
                <w:t>accessgrantguid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64B18E2" w14:textId="77777777" w:rsidR="00885E61" w:rsidRDefault="00885E61">
            <w:pPr>
              <w:rPr>
                <w:ins w:id="876" w:author="Barry O'Donohoe" w:date="2018-01-04T21:49:00Z"/>
                <w:sz w:val="20"/>
                <w:szCs w:val="20"/>
              </w:rPr>
            </w:pPr>
            <w:ins w:id="877" w:author="Barry O'Donohoe" w:date="2018-01-04T21:49:00Z">
              <w:r>
                <w:rPr>
                  <w:sz w:val="20"/>
                  <w:szCs w:val="20"/>
                </w:rPr>
                <w:t>The GUID of the OAuth access grant (for OAuth transactions).</w:t>
              </w:r>
            </w:ins>
          </w:p>
        </w:tc>
      </w:tr>
      <w:tr w:rsidR="00885E61" w14:paraId="477EDC32" w14:textId="77777777" w:rsidTr="00885E61">
        <w:trPr>
          <w:tblCellSpacing w:w="0" w:type="dxa"/>
          <w:ins w:id="878"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60F4AB5" w14:textId="77777777" w:rsidR="00885E61" w:rsidRDefault="00885E61">
            <w:pPr>
              <w:rPr>
                <w:ins w:id="879" w:author="Barry O'Donohoe" w:date="2018-01-04T21:49:00Z"/>
                <w:sz w:val="20"/>
                <w:szCs w:val="20"/>
              </w:rPr>
            </w:pPr>
            <w:proofErr w:type="spellStart"/>
            <w:ins w:id="880" w:author="Barry O'Donohoe" w:date="2018-01-04T21:49:00Z">
              <w:r>
                <w:rPr>
                  <w:sz w:val="20"/>
                  <w:szCs w:val="20"/>
                </w:rPr>
                <w:t>assertionid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33B1CFD5" w14:textId="77777777" w:rsidR="00885E61" w:rsidRDefault="00885E61">
            <w:pPr>
              <w:rPr>
                <w:ins w:id="881" w:author="Barry O'Donohoe" w:date="2018-01-04T21:49:00Z"/>
                <w:sz w:val="20"/>
                <w:szCs w:val="20"/>
              </w:rPr>
            </w:pPr>
            <w:ins w:id="882" w:author="Barry O'Donohoe" w:date="2018-01-04T21:49:00Z">
              <w:r>
                <w:rPr>
                  <w:sz w:val="20"/>
                  <w:szCs w:val="20"/>
                </w:rPr>
                <w:t>The unique ID for the SAML assertion.</w:t>
              </w:r>
            </w:ins>
          </w:p>
        </w:tc>
      </w:tr>
      <w:tr w:rsidR="00885E61" w14:paraId="523EA8DC" w14:textId="77777777" w:rsidTr="00885E61">
        <w:trPr>
          <w:tblCellSpacing w:w="0" w:type="dxa"/>
          <w:ins w:id="883"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68D23E62" w14:textId="77777777" w:rsidR="00885E61" w:rsidRDefault="00885E61">
            <w:pPr>
              <w:rPr>
                <w:ins w:id="884" w:author="Barry O'Donohoe" w:date="2018-01-04T21:49:00Z"/>
                <w:sz w:val="20"/>
                <w:szCs w:val="20"/>
              </w:rPr>
            </w:pPr>
            <w:proofErr w:type="spellStart"/>
            <w:ins w:id="885" w:author="Barry O'Donohoe" w:date="2018-01-04T21:49:00Z">
              <w:r>
                <w:rPr>
                  <w:sz w:val="20"/>
                  <w:szCs w:val="20"/>
                </w:rPr>
                <w:t>attrackingid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64B015BC" w14:textId="77777777" w:rsidR="00885E61" w:rsidRDefault="00885E61">
            <w:pPr>
              <w:rPr>
                <w:ins w:id="886" w:author="Barry O'Donohoe" w:date="2018-01-04T21:49:00Z"/>
                <w:sz w:val="20"/>
                <w:szCs w:val="20"/>
              </w:rPr>
            </w:pPr>
            <w:ins w:id="887" w:author="Barry O'Donohoe" w:date="2018-01-04T21:49:00Z">
              <w:r>
                <w:rPr>
                  <w:sz w:val="20"/>
                  <w:szCs w:val="20"/>
                </w:rPr>
                <w:t xml:space="preserve">The tracking ID for OAuth access token. It could be used to </w:t>
              </w:r>
              <w:proofErr w:type="spellStart"/>
              <w:r>
                <w:rPr>
                  <w:sz w:val="20"/>
                  <w:szCs w:val="20"/>
                </w:rPr>
                <w:t>analyze</w:t>
              </w:r>
              <w:proofErr w:type="spellEnd"/>
              <w:r>
                <w:rPr>
                  <w:sz w:val="20"/>
                  <w:szCs w:val="20"/>
                </w:rPr>
                <w:t xml:space="preserve"> the flow of OAuth access tokens in the audit log and between PingFederate and PingAccess.</w:t>
              </w:r>
            </w:ins>
          </w:p>
        </w:tc>
      </w:tr>
      <w:tr w:rsidR="00885E61" w14:paraId="15AE0BF3" w14:textId="77777777" w:rsidTr="00885E61">
        <w:trPr>
          <w:tblCellSpacing w:w="0" w:type="dxa"/>
          <w:ins w:id="888"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8E0D869" w14:textId="77777777" w:rsidR="00885E61" w:rsidRDefault="00885E61">
            <w:pPr>
              <w:rPr>
                <w:ins w:id="889" w:author="Barry O'Donohoe" w:date="2018-01-04T21:49:00Z"/>
                <w:sz w:val="20"/>
                <w:szCs w:val="20"/>
              </w:rPr>
            </w:pPr>
            <w:ins w:id="890" w:author="Barry O'Donohoe" w:date="2018-01-04T21:49:00Z">
              <w:r>
                <w:rPr>
                  <w:sz w:val="20"/>
                  <w:szCs w:val="20"/>
                </w:rPr>
                <w:t>attributes</w:t>
              </w:r>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4DB21D6" w14:textId="77777777" w:rsidR="00885E61" w:rsidRDefault="00885E61">
            <w:pPr>
              <w:rPr>
                <w:ins w:id="891" w:author="Barry O'Donohoe" w:date="2018-01-04T21:49:00Z"/>
                <w:sz w:val="20"/>
                <w:szCs w:val="20"/>
              </w:rPr>
            </w:pPr>
            <w:ins w:id="892" w:author="Barry O'Donohoe" w:date="2018-01-04T21:49:00Z">
              <w:r>
                <w:rPr>
                  <w:sz w:val="20"/>
                  <w:szCs w:val="20"/>
                </w:rPr>
                <w:t xml:space="preserve">User attributes received (for an SP log) or sent (for an </w:t>
              </w:r>
              <w:proofErr w:type="spellStart"/>
              <w:r>
                <w:rPr>
                  <w:sz w:val="20"/>
                  <w:szCs w:val="20"/>
                </w:rPr>
                <w:t>IdP</w:t>
              </w:r>
              <w:proofErr w:type="spellEnd"/>
              <w:r>
                <w:rPr>
                  <w:sz w:val="20"/>
                  <w:szCs w:val="20"/>
                </w:rPr>
                <w:t xml:space="preserve"> log).</w:t>
              </w:r>
            </w:ins>
          </w:p>
        </w:tc>
      </w:tr>
      <w:tr w:rsidR="00885E61" w14:paraId="5210781B" w14:textId="77777777" w:rsidTr="00885E61">
        <w:trPr>
          <w:tblCellSpacing w:w="0" w:type="dxa"/>
          <w:ins w:id="893"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510D30D5" w14:textId="77777777" w:rsidR="00885E61" w:rsidRDefault="00885E61">
            <w:pPr>
              <w:rPr>
                <w:ins w:id="894" w:author="Barry O'Donohoe" w:date="2018-01-04T21:49:00Z"/>
                <w:sz w:val="20"/>
                <w:szCs w:val="20"/>
              </w:rPr>
            </w:pPr>
            <w:proofErr w:type="spellStart"/>
            <w:ins w:id="895" w:author="Barry O'Donohoe" w:date="2018-01-04T21:49:00Z">
              <w:r>
                <w:rPr>
                  <w:sz w:val="20"/>
                  <w:szCs w:val="20"/>
                </w:rPr>
                <w:t>authenticationsourceid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02174721" w14:textId="77777777" w:rsidR="00885E61" w:rsidRDefault="00885E61">
            <w:pPr>
              <w:rPr>
                <w:ins w:id="896" w:author="Barry O'Donohoe" w:date="2018-01-04T21:49:00Z"/>
                <w:sz w:val="20"/>
                <w:szCs w:val="20"/>
              </w:rPr>
            </w:pPr>
            <w:ins w:id="897" w:author="Barry O'Donohoe" w:date="2018-01-04T21:49:00Z">
              <w:r>
                <w:rPr>
                  <w:sz w:val="20"/>
                  <w:szCs w:val="20"/>
                </w:rPr>
                <w:t xml:space="preserve">An array of one or more </w:t>
              </w:r>
              <w:proofErr w:type="spellStart"/>
              <w:r>
                <w:rPr>
                  <w:sz w:val="20"/>
                  <w:szCs w:val="20"/>
                </w:rPr>
                <w:t>IdP</w:t>
              </w:r>
              <w:proofErr w:type="spellEnd"/>
              <w:r>
                <w:rPr>
                  <w:sz w:val="20"/>
                  <w:szCs w:val="20"/>
                </w:rPr>
                <w:t xml:space="preserve"> adapters or </w:t>
              </w:r>
              <w:proofErr w:type="spellStart"/>
              <w:r>
                <w:rPr>
                  <w:sz w:val="20"/>
                  <w:szCs w:val="20"/>
                </w:rPr>
                <w:t>IdP</w:t>
              </w:r>
              <w:proofErr w:type="spellEnd"/>
              <w:r>
                <w:rPr>
                  <w:sz w:val="20"/>
                  <w:szCs w:val="20"/>
                </w:rPr>
                <w:t xml:space="preserve"> connections (or both) invoked in an authentication or logout flow; for example, </w:t>
              </w:r>
              <w:r>
                <w:rPr>
                  <w:rStyle w:val="HTMLSample"/>
                  <w:sz w:val="20"/>
                  <w:szCs w:val="20"/>
                </w:rPr>
                <w:t>[</w:t>
              </w:r>
              <w:proofErr w:type="spellStart"/>
              <w:r>
                <w:rPr>
                  <w:rStyle w:val="HTMLSample"/>
                  <w:sz w:val="20"/>
                  <w:szCs w:val="20"/>
                </w:rPr>
                <w:t>idpAdapterOne</w:t>
              </w:r>
              <w:proofErr w:type="spellEnd"/>
              <w:r>
                <w:rPr>
                  <w:rStyle w:val="HTMLSample"/>
                  <w:sz w:val="20"/>
                  <w:szCs w:val="20"/>
                </w:rPr>
                <w:t xml:space="preserve">, </w:t>
              </w:r>
              <w:proofErr w:type="spellStart"/>
              <w:r>
                <w:rPr>
                  <w:rStyle w:val="HTMLSample"/>
                  <w:sz w:val="20"/>
                  <w:szCs w:val="20"/>
                </w:rPr>
                <w:t>idpConnectionX</w:t>
              </w:r>
              <w:proofErr w:type="spellEnd"/>
              <w:r>
                <w:rPr>
                  <w:rStyle w:val="HTMLSample"/>
                  <w:sz w:val="20"/>
                  <w:szCs w:val="20"/>
                </w:rPr>
                <w:t>]</w:t>
              </w:r>
            </w:ins>
          </w:p>
        </w:tc>
      </w:tr>
      <w:tr w:rsidR="00885E61" w14:paraId="624BD2E7" w14:textId="77777777" w:rsidTr="00885E61">
        <w:trPr>
          <w:tblCellSpacing w:w="0" w:type="dxa"/>
          <w:ins w:id="898"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5CDC89B6" w14:textId="77777777" w:rsidR="00885E61" w:rsidRDefault="00885E61">
            <w:pPr>
              <w:rPr>
                <w:ins w:id="899" w:author="Barry O'Donohoe" w:date="2018-01-04T21:49:00Z"/>
                <w:sz w:val="20"/>
                <w:szCs w:val="20"/>
              </w:rPr>
            </w:pPr>
            <w:proofErr w:type="spellStart"/>
            <w:ins w:id="900" w:author="Barry O'Donohoe" w:date="2018-01-04T21:49:00Z">
              <w:r>
                <w:rPr>
                  <w:sz w:val="20"/>
                  <w:szCs w:val="20"/>
                </w:rPr>
                <w:t>granttype</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139BFD29" w14:textId="77777777" w:rsidR="00885E61" w:rsidRDefault="00885E61">
            <w:pPr>
              <w:rPr>
                <w:ins w:id="901" w:author="Barry O'Donohoe" w:date="2018-01-04T21:49:00Z"/>
                <w:sz w:val="20"/>
                <w:szCs w:val="20"/>
              </w:rPr>
            </w:pPr>
            <w:ins w:id="902" w:author="Barry O'Donohoe" w:date="2018-01-04T21:49:00Z">
              <w:r>
                <w:rPr>
                  <w:sz w:val="20"/>
                  <w:szCs w:val="20"/>
                </w:rPr>
                <w:t>OAuth grant type.</w:t>
              </w:r>
            </w:ins>
          </w:p>
        </w:tc>
      </w:tr>
      <w:tr w:rsidR="00885E61" w14:paraId="49C889E7" w14:textId="77777777" w:rsidTr="00885E61">
        <w:trPr>
          <w:tblCellSpacing w:w="0" w:type="dxa"/>
          <w:ins w:id="903"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11E6CCED" w14:textId="77777777" w:rsidR="00885E61" w:rsidRDefault="00885E61">
            <w:pPr>
              <w:rPr>
                <w:ins w:id="904" w:author="Barry O'Donohoe" w:date="2018-01-04T21:49:00Z"/>
                <w:sz w:val="20"/>
                <w:szCs w:val="20"/>
              </w:rPr>
            </w:pPr>
            <w:ins w:id="905" w:author="Barry O'Donohoe" w:date="2018-01-04T21:49:00Z">
              <w:r>
                <w:rPr>
                  <w:sz w:val="20"/>
                  <w:szCs w:val="20"/>
                </w:rPr>
                <w:t>initiator</w:t>
              </w:r>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5E504DE1" w14:textId="77777777" w:rsidR="00885E61" w:rsidRDefault="00885E61">
            <w:pPr>
              <w:rPr>
                <w:ins w:id="906" w:author="Barry O'Donohoe" w:date="2018-01-04T21:49:00Z"/>
                <w:sz w:val="20"/>
                <w:szCs w:val="20"/>
              </w:rPr>
            </w:pPr>
            <w:ins w:id="907" w:author="Barry O'Donohoe" w:date="2018-01-04T21:49:00Z">
              <w:r>
                <w:rPr>
                  <w:sz w:val="20"/>
                  <w:szCs w:val="20"/>
                </w:rPr>
                <w:t>(SAML 2.0 only) The federation role that initiated the SSO or SLO: </w:t>
              </w:r>
              <w:r>
                <w:rPr>
                  <w:rStyle w:val="HTMLSample"/>
                  <w:sz w:val="20"/>
                  <w:szCs w:val="20"/>
                </w:rPr>
                <w:t>SP</w:t>
              </w:r>
              <w:r>
                <w:rPr>
                  <w:sz w:val="20"/>
                  <w:szCs w:val="20"/>
                </w:rPr>
                <w:t> or </w:t>
              </w:r>
              <w:r>
                <w:rPr>
                  <w:rStyle w:val="HTMLSample"/>
                  <w:sz w:val="20"/>
                  <w:szCs w:val="20"/>
                </w:rPr>
                <w:t>IDP</w:t>
              </w:r>
              <w:r>
                <w:rPr>
                  <w:sz w:val="20"/>
                  <w:szCs w:val="20"/>
                </w:rPr>
                <w:t>.</w:t>
              </w:r>
            </w:ins>
          </w:p>
        </w:tc>
      </w:tr>
      <w:tr w:rsidR="00885E61" w14:paraId="7DA8BEAA" w14:textId="77777777" w:rsidTr="00885E61">
        <w:trPr>
          <w:tblCellSpacing w:w="0" w:type="dxa"/>
          <w:ins w:id="908"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D5F429A" w14:textId="77777777" w:rsidR="00885E61" w:rsidRDefault="00885E61">
            <w:pPr>
              <w:rPr>
                <w:ins w:id="909" w:author="Barry O'Donohoe" w:date="2018-01-04T21:49:00Z"/>
                <w:sz w:val="20"/>
                <w:szCs w:val="20"/>
              </w:rPr>
            </w:pPr>
            <w:proofErr w:type="spellStart"/>
            <w:ins w:id="910" w:author="Barry O'Donohoe" w:date="2018-01-04T21:49:00Z">
              <w:r>
                <w:rPr>
                  <w:sz w:val="20"/>
                  <w:szCs w:val="20"/>
                </w:rPr>
                <w:t>inmessagetype</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3A8AE610" w14:textId="77777777" w:rsidR="00885E61" w:rsidRDefault="00885E61">
            <w:pPr>
              <w:rPr>
                <w:ins w:id="911" w:author="Barry O'Donohoe" w:date="2018-01-04T21:49:00Z"/>
                <w:sz w:val="20"/>
                <w:szCs w:val="20"/>
              </w:rPr>
            </w:pPr>
            <w:ins w:id="912" w:author="Barry O'Donohoe" w:date="2018-01-04T21:49:00Z">
              <w:r>
                <w:rPr>
                  <w:sz w:val="20"/>
                  <w:szCs w:val="20"/>
                </w:rPr>
                <w:t>Incoming message type. Possible values are </w:t>
              </w:r>
              <w:r>
                <w:rPr>
                  <w:rStyle w:val="HTMLSample"/>
                  <w:sz w:val="20"/>
                  <w:szCs w:val="20"/>
                </w:rPr>
                <w:t>Request</w:t>
              </w:r>
              <w:r>
                <w:rPr>
                  <w:sz w:val="20"/>
                  <w:szCs w:val="20"/>
                </w:rPr>
                <w:t> or </w:t>
              </w:r>
              <w:r>
                <w:rPr>
                  <w:rStyle w:val="HTMLSample"/>
                  <w:sz w:val="20"/>
                  <w:szCs w:val="20"/>
                </w:rPr>
                <w:t>Response</w:t>
              </w:r>
              <w:r>
                <w:rPr>
                  <w:sz w:val="20"/>
                  <w:szCs w:val="20"/>
                </w:rPr>
                <w:t>.</w:t>
              </w:r>
            </w:ins>
          </w:p>
        </w:tc>
      </w:tr>
      <w:tr w:rsidR="00885E61" w14:paraId="6C2FCF0C" w14:textId="77777777" w:rsidTr="00885E61">
        <w:trPr>
          <w:tblCellSpacing w:w="0" w:type="dxa"/>
          <w:ins w:id="913"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DA76B34" w14:textId="77777777" w:rsidR="00885E61" w:rsidRDefault="00885E61">
            <w:pPr>
              <w:rPr>
                <w:ins w:id="914" w:author="Barry O'Donohoe" w:date="2018-01-04T21:49:00Z"/>
                <w:sz w:val="20"/>
                <w:szCs w:val="20"/>
              </w:rPr>
            </w:pPr>
            <w:proofErr w:type="spellStart"/>
            <w:ins w:id="915" w:author="Barry O'Donohoe" w:date="2018-01-04T21:49:00Z">
              <w:r>
                <w:rPr>
                  <w:sz w:val="20"/>
                  <w:szCs w:val="20"/>
                </w:rPr>
                <w:t>inresponseto</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AC89604" w14:textId="77777777" w:rsidR="00885E61" w:rsidRDefault="00885E61">
            <w:pPr>
              <w:rPr>
                <w:ins w:id="916" w:author="Barry O'Donohoe" w:date="2018-01-04T21:49:00Z"/>
                <w:sz w:val="20"/>
                <w:szCs w:val="20"/>
              </w:rPr>
            </w:pPr>
            <w:ins w:id="917" w:author="Barry O'Donohoe" w:date="2018-01-04T21:49:00Z">
              <w:r>
                <w:rPr>
                  <w:sz w:val="20"/>
                  <w:szCs w:val="20"/>
                </w:rPr>
                <w:t>The value of the </w:t>
              </w:r>
              <w:proofErr w:type="spellStart"/>
              <w:r>
                <w:rPr>
                  <w:rStyle w:val="keyword"/>
                  <w:b/>
                  <w:bCs/>
                  <w:sz w:val="20"/>
                  <w:szCs w:val="20"/>
                </w:rPr>
                <w:t>InResponseTo</w:t>
              </w:r>
              <w:proofErr w:type="spellEnd"/>
              <w:r>
                <w:rPr>
                  <w:sz w:val="20"/>
                  <w:szCs w:val="20"/>
                </w:rPr>
                <w:t> attribute of an SSO or SLO response.</w:t>
              </w:r>
            </w:ins>
          </w:p>
        </w:tc>
      </w:tr>
      <w:tr w:rsidR="00885E61" w14:paraId="69383D45" w14:textId="77777777" w:rsidTr="00885E61">
        <w:trPr>
          <w:tblCellSpacing w:w="0" w:type="dxa"/>
          <w:ins w:id="918"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0126F706" w14:textId="77777777" w:rsidR="00885E61" w:rsidRDefault="00885E61">
            <w:pPr>
              <w:rPr>
                <w:ins w:id="919" w:author="Barry O'Donohoe" w:date="2018-01-04T21:49:00Z"/>
                <w:sz w:val="20"/>
                <w:szCs w:val="20"/>
              </w:rPr>
            </w:pPr>
            <w:proofErr w:type="spellStart"/>
            <w:ins w:id="920" w:author="Barry O'Donohoe" w:date="2018-01-04T21:49:00Z">
              <w:r>
                <w:rPr>
                  <w:sz w:val="20"/>
                  <w:szCs w:val="20"/>
                </w:rPr>
                <w:t>inxmlmsg</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EDF57CD" w14:textId="77777777" w:rsidR="00885E61" w:rsidRDefault="00885E61">
            <w:pPr>
              <w:rPr>
                <w:ins w:id="921" w:author="Barry O'Donohoe" w:date="2018-01-04T21:49:00Z"/>
                <w:sz w:val="20"/>
                <w:szCs w:val="20"/>
              </w:rPr>
            </w:pPr>
            <w:ins w:id="922" w:author="Barry O'Donohoe" w:date="2018-01-04T21:49:00Z">
              <w:r>
                <w:rPr>
                  <w:sz w:val="20"/>
                  <w:szCs w:val="20"/>
                </w:rPr>
                <w:t xml:space="preserve">The incoming message; for example, a SAML </w:t>
              </w:r>
              <w:proofErr w:type="spellStart"/>
              <w:r>
                <w:rPr>
                  <w:sz w:val="20"/>
                  <w:szCs w:val="20"/>
                </w:rPr>
                <w:t>AuthnRequest</w:t>
              </w:r>
              <w:proofErr w:type="spellEnd"/>
              <w:r>
                <w:rPr>
                  <w:sz w:val="20"/>
                  <w:szCs w:val="20"/>
                </w:rPr>
                <w:t xml:space="preserve"> or the information pertaining to an OAuth request.</w:t>
              </w:r>
            </w:ins>
          </w:p>
        </w:tc>
      </w:tr>
      <w:tr w:rsidR="00885E61" w14:paraId="0730A2A1" w14:textId="77777777" w:rsidTr="00885E61">
        <w:trPr>
          <w:tblCellSpacing w:w="0" w:type="dxa"/>
          <w:ins w:id="923"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D9377A7" w14:textId="77777777" w:rsidR="00885E61" w:rsidRDefault="00885E61">
            <w:pPr>
              <w:rPr>
                <w:ins w:id="924" w:author="Barry O'Donohoe" w:date="2018-01-04T21:49:00Z"/>
                <w:sz w:val="20"/>
                <w:szCs w:val="20"/>
              </w:rPr>
            </w:pPr>
            <w:proofErr w:type="spellStart"/>
            <w:ins w:id="925" w:author="Barry O'Donohoe" w:date="2018-01-04T21:49:00Z">
              <w:r>
                <w:rPr>
                  <w:sz w:val="20"/>
                  <w:szCs w:val="20"/>
                </w:rPr>
                <w:t>localuserid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0D62179D" w14:textId="77777777" w:rsidR="00885E61" w:rsidRDefault="00885E61">
            <w:pPr>
              <w:rPr>
                <w:ins w:id="926" w:author="Barry O'Donohoe" w:date="2018-01-04T21:49:00Z"/>
                <w:sz w:val="20"/>
                <w:szCs w:val="20"/>
              </w:rPr>
            </w:pPr>
            <w:ins w:id="927" w:author="Barry O'Donohoe" w:date="2018-01-04T21:49:00Z">
              <w:r>
                <w:rPr>
                  <w:sz w:val="20"/>
                  <w:szCs w:val="20"/>
                </w:rPr>
                <w:t>The local ID used for the transaction (when account linking is enabled at the SP).</w:t>
              </w:r>
            </w:ins>
          </w:p>
        </w:tc>
      </w:tr>
      <w:tr w:rsidR="00885E61" w14:paraId="0F1252A5" w14:textId="77777777" w:rsidTr="00885E61">
        <w:trPr>
          <w:tblCellSpacing w:w="0" w:type="dxa"/>
          <w:ins w:id="928"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6FDB9DA1" w14:textId="77777777" w:rsidR="00885E61" w:rsidRDefault="00885E61">
            <w:pPr>
              <w:rPr>
                <w:ins w:id="929" w:author="Barry O'Donohoe" w:date="2018-01-04T21:49:00Z"/>
                <w:sz w:val="20"/>
                <w:szCs w:val="20"/>
              </w:rPr>
            </w:pPr>
            <w:proofErr w:type="spellStart"/>
            <w:ins w:id="930" w:author="Barry O'Donohoe" w:date="2018-01-04T21:49:00Z">
              <w:r>
                <w:rPr>
                  <w:sz w:val="20"/>
                  <w:szCs w:val="20"/>
                </w:rPr>
                <w:t>outxmlmsg</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573B0A98" w14:textId="77777777" w:rsidR="00885E61" w:rsidRDefault="00885E61">
            <w:pPr>
              <w:rPr>
                <w:ins w:id="931" w:author="Barry O'Donohoe" w:date="2018-01-04T21:49:00Z"/>
                <w:sz w:val="20"/>
                <w:szCs w:val="20"/>
              </w:rPr>
            </w:pPr>
            <w:ins w:id="932" w:author="Barry O'Donohoe" w:date="2018-01-04T21:49:00Z">
              <w:r>
                <w:rPr>
                  <w:sz w:val="20"/>
                  <w:szCs w:val="20"/>
                </w:rPr>
                <w:t>The outgoing message; for example, a SAML Response or the information pertaining to a response for an OAuth request.</w:t>
              </w:r>
            </w:ins>
          </w:p>
        </w:tc>
      </w:tr>
      <w:tr w:rsidR="00885E61" w14:paraId="0D4A6D12" w14:textId="77777777" w:rsidTr="00885E61">
        <w:trPr>
          <w:tblCellSpacing w:w="0" w:type="dxa"/>
          <w:ins w:id="933"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CF94D39" w14:textId="77777777" w:rsidR="00885E61" w:rsidRDefault="00885E61">
            <w:pPr>
              <w:rPr>
                <w:ins w:id="934" w:author="Barry O'Donohoe" w:date="2018-01-04T21:49:00Z"/>
                <w:sz w:val="20"/>
                <w:szCs w:val="20"/>
              </w:rPr>
            </w:pPr>
            <w:proofErr w:type="spellStart"/>
            <w:ins w:id="935" w:author="Barry O'Donohoe" w:date="2018-01-04T21:49:00Z">
              <w:r>
                <w:rPr>
                  <w:sz w:val="20"/>
                  <w:szCs w:val="20"/>
                </w:rPr>
                <w:t>pfversion</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13144FEA" w14:textId="77777777" w:rsidR="00885E61" w:rsidRDefault="00885E61">
            <w:pPr>
              <w:rPr>
                <w:ins w:id="936" w:author="Barry O'Donohoe" w:date="2018-01-04T21:49:00Z"/>
                <w:sz w:val="20"/>
                <w:szCs w:val="20"/>
              </w:rPr>
            </w:pPr>
            <w:ins w:id="937" w:author="Barry O'Donohoe" w:date="2018-01-04T21:49:00Z">
              <w:r>
                <w:rPr>
                  <w:sz w:val="20"/>
                  <w:szCs w:val="20"/>
                </w:rPr>
                <w:t>The PingFederate version.</w:t>
              </w:r>
            </w:ins>
          </w:p>
        </w:tc>
      </w:tr>
      <w:tr w:rsidR="00885E61" w14:paraId="46BEE4FD" w14:textId="77777777" w:rsidTr="00885E61">
        <w:trPr>
          <w:tblCellSpacing w:w="0" w:type="dxa"/>
          <w:ins w:id="938"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B4713B1" w14:textId="77777777" w:rsidR="00885E61" w:rsidRDefault="00885E61">
            <w:pPr>
              <w:rPr>
                <w:ins w:id="939" w:author="Barry O'Donohoe" w:date="2018-01-04T21:49:00Z"/>
                <w:sz w:val="20"/>
                <w:szCs w:val="20"/>
              </w:rPr>
            </w:pPr>
            <w:proofErr w:type="spellStart"/>
            <w:ins w:id="940" w:author="Barry O'Donohoe" w:date="2018-01-04T21:49:00Z">
              <w:r>
                <w:rPr>
                  <w:sz w:val="20"/>
                  <w:szCs w:val="20"/>
                </w:rPr>
                <w:t>requestid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0CB6A6E" w14:textId="77777777" w:rsidR="00885E61" w:rsidRDefault="00885E61">
            <w:pPr>
              <w:rPr>
                <w:ins w:id="941" w:author="Barry O'Donohoe" w:date="2018-01-04T21:49:00Z"/>
                <w:sz w:val="20"/>
                <w:szCs w:val="20"/>
              </w:rPr>
            </w:pPr>
            <w:ins w:id="942" w:author="Barry O'Donohoe" w:date="2018-01-04T21:49:00Z">
              <w:r>
                <w:rPr>
                  <w:sz w:val="20"/>
                  <w:szCs w:val="20"/>
                </w:rPr>
                <w:t>The ID of a SAML request.</w:t>
              </w:r>
            </w:ins>
          </w:p>
        </w:tc>
      </w:tr>
      <w:tr w:rsidR="00885E61" w14:paraId="7D34282E" w14:textId="77777777" w:rsidTr="00885E61">
        <w:trPr>
          <w:tblCellSpacing w:w="0" w:type="dxa"/>
          <w:ins w:id="943"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4638E76" w14:textId="77777777" w:rsidR="00885E61" w:rsidRDefault="00885E61">
            <w:pPr>
              <w:rPr>
                <w:ins w:id="944" w:author="Barry O'Donohoe" w:date="2018-01-04T21:49:00Z"/>
                <w:sz w:val="20"/>
                <w:szCs w:val="20"/>
              </w:rPr>
            </w:pPr>
            <w:proofErr w:type="spellStart"/>
            <w:ins w:id="945" w:author="Barry O'Donohoe" w:date="2018-01-04T21:49:00Z">
              <w:r>
                <w:rPr>
                  <w:sz w:val="20"/>
                  <w:szCs w:val="20"/>
                </w:rPr>
                <w:t>responseid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1A5D0276" w14:textId="77777777" w:rsidR="00885E61" w:rsidRDefault="00885E61">
            <w:pPr>
              <w:rPr>
                <w:ins w:id="946" w:author="Barry O'Donohoe" w:date="2018-01-04T21:49:00Z"/>
                <w:sz w:val="20"/>
                <w:szCs w:val="20"/>
              </w:rPr>
            </w:pPr>
            <w:ins w:id="947" w:author="Barry O'Donohoe" w:date="2018-01-04T21:49:00Z">
              <w:r>
                <w:rPr>
                  <w:sz w:val="20"/>
                  <w:szCs w:val="20"/>
                </w:rPr>
                <w:t>The ID of a SAML response.</w:t>
              </w:r>
            </w:ins>
          </w:p>
        </w:tc>
      </w:tr>
      <w:tr w:rsidR="00885E61" w14:paraId="03F8095C" w14:textId="77777777" w:rsidTr="00885E61">
        <w:trPr>
          <w:tblCellSpacing w:w="0" w:type="dxa"/>
          <w:ins w:id="948"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54F65935" w14:textId="77777777" w:rsidR="00885E61" w:rsidRDefault="00885E61">
            <w:pPr>
              <w:rPr>
                <w:ins w:id="949" w:author="Barry O'Donohoe" w:date="2018-01-04T21:49:00Z"/>
                <w:sz w:val="20"/>
                <w:szCs w:val="20"/>
              </w:rPr>
            </w:pPr>
            <w:proofErr w:type="spellStart"/>
            <w:ins w:id="950" w:author="Barry O'Donohoe" w:date="2018-01-04T21:49:00Z">
              <w:r>
                <w:rPr>
                  <w:sz w:val="20"/>
                  <w:szCs w:val="20"/>
                </w:rPr>
                <w:t>requeststarttime</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09C920B2" w14:textId="77777777" w:rsidR="00885E61" w:rsidRDefault="00885E61">
            <w:pPr>
              <w:rPr>
                <w:ins w:id="951" w:author="Barry O'Donohoe" w:date="2018-01-04T21:49:00Z"/>
                <w:sz w:val="20"/>
                <w:szCs w:val="20"/>
              </w:rPr>
            </w:pPr>
            <w:ins w:id="952" w:author="Barry O'Donohoe" w:date="2018-01-04T21:49:00Z">
              <w:r>
                <w:rPr>
                  <w:sz w:val="20"/>
                  <w:szCs w:val="20"/>
                </w:rPr>
                <w:t>The start time of the request in milliseconds since midnight, January 1, 1970 UTC.</w:t>
              </w:r>
            </w:ins>
          </w:p>
        </w:tc>
      </w:tr>
      <w:tr w:rsidR="00885E61" w14:paraId="0D77E53F" w14:textId="77777777" w:rsidTr="00885E61">
        <w:trPr>
          <w:tblCellSpacing w:w="0" w:type="dxa"/>
          <w:ins w:id="953"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5D8BC6D7" w14:textId="77777777" w:rsidR="00885E61" w:rsidRDefault="00885E61">
            <w:pPr>
              <w:rPr>
                <w:ins w:id="954" w:author="Barry O'Donohoe" w:date="2018-01-04T21:49:00Z"/>
                <w:sz w:val="20"/>
                <w:szCs w:val="20"/>
              </w:rPr>
            </w:pPr>
            <w:proofErr w:type="spellStart"/>
            <w:ins w:id="955" w:author="Barry O'Donohoe" w:date="2018-01-04T21:49:00Z">
              <w:r>
                <w:rPr>
                  <w:sz w:val="20"/>
                  <w:szCs w:val="20"/>
                </w:rPr>
                <w:t>stspluginid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56581DB1" w14:textId="77777777" w:rsidR="00885E61" w:rsidRDefault="00885E61">
            <w:pPr>
              <w:rPr>
                <w:ins w:id="956" w:author="Barry O'Donohoe" w:date="2018-01-04T21:49:00Z"/>
                <w:sz w:val="20"/>
                <w:szCs w:val="20"/>
              </w:rPr>
            </w:pPr>
            <w:ins w:id="957" w:author="Barry O'Donohoe" w:date="2018-01-04T21:49:00Z">
              <w:r>
                <w:rPr>
                  <w:sz w:val="20"/>
                  <w:szCs w:val="20"/>
                </w:rPr>
                <w:t>For WS-Trust STS transactions, the ID for the token-processor or token-generator instance.</w:t>
              </w:r>
            </w:ins>
          </w:p>
        </w:tc>
      </w:tr>
      <w:tr w:rsidR="00885E61" w14:paraId="74D49EC2" w14:textId="77777777" w:rsidTr="00885E61">
        <w:trPr>
          <w:tblCellSpacing w:w="0" w:type="dxa"/>
          <w:ins w:id="958"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BA26279" w14:textId="77777777" w:rsidR="00885E61" w:rsidRDefault="00885E61">
            <w:pPr>
              <w:rPr>
                <w:ins w:id="959" w:author="Barry O'Donohoe" w:date="2018-01-04T21:49:00Z"/>
                <w:sz w:val="20"/>
                <w:szCs w:val="20"/>
              </w:rPr>
            </w:pPr>
            <w:proofErr w:type="spellStart"/>
            <w:ins w:id="960" w:author="Barry O'Donohoe" w:date="2018-01-04T21:49:00Z">
              <w:r>
                <w:rPr>
                  <w:sz w:val="20"/>
                  <w:szCs w:val="20"/>
                </w:rPr>
                <w:t>targetsessionid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2FA8ABD4" w14:textId="77777777" w:rsidR="00885E61" w:rsidRDefault="00885E61">
            <w:pPr>
              <w:rPr>
                <w:ins w:id="961" w:author="Barry O'Donohoe" w:date="2018-01-04T21:49:00Z"/>
                <w:sz w:val="20"/>
                <w:szCs w:val="20"/>
              </w:rPr>
            </w:pPr>
            <w:ins w:id="962" w:author="Barry O'Donohoe" w:date="2018-01-04T21:49:00Z">
              <w:r>
                <w:rPr>
                  <w:sz w:val="20"/>
                  <w:szCs w:val="20"/>
                </w:rPr>
                <w:t>An array of one or more SP adapters or SP connections (or both) invoked in an authentication or logout flow.</w:t>
              </w:r>
            </w:ins>
          </w:p>
        </w:tc>
      </w:tr>
      <w:tr w:rsidR="00885E61" w14:paraId="3975E49A" w14:textId="77777777" w:rsidTr="00885E61">
        <w:trPr>
          <w:tblCellSpacing w:w="0" w:type="dxa"/>
          <w:ins w:id="963"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1BDB61E7" w14:textId="77777777" w:rsidR="00885E61" w:rsidRDefault="00885E61">
            <w:pPr>
              <w:rPr>
                <w:ins w:id="964" w:author="Barry O'Donohoe" w:date="2018-01-04T21:49:00Z"/>
                <w:sz w:val="20"/>
                <w:szCs w:val="20"/>
              </w:rPr>
            </w:pPr>
            <w:proofErr w:type="spellStart"/>
            <w:ins w:id="965" w:author="Barry O'Donohoe" w:date="2018-01-04T21:49:00Z">
              <w:r>
                <w:rPr>
                  <w:sz w:val="20"/>
                  <w:szCs w:val="20"/>
                </w:rPr>
                <w:t>validatorid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4A47A446" w14:textId="77777777" w:rsidR="00885E61" w:rsidRDefault="00885E61">
            <w:pPr>
              <w:rPr>
                <w:ins w:id="966" w:author="Barry O'Donohoe" w:date="2018-01-04T21:49:00Z"/>
                <w:sz w:val="20"/>
                <w:szCs w:val="20"/>
              </w:rPr>
            </w:pPr>
            <w:ins w:id="967" w:author="Barry O'Donohoe" w:date="2018-01-04T21:49:00Z">
              <w:r>
                <w:rPr>
                  <w:sz w:val="20"/>
                  <w:szCs w:val="20"/>
                </w:rPr>
                <w:t>The ID of the Password Credential Validator instance (for the successful attempts).</w:t>
              </w:r>
            </w:ins>
          </w:p>
        </w:tc>
      </w:tr>
      <w:tr w:rsidR="00885E61" w14:paraId="159FD9E8" w14:textId="77777777" w:rsidTr="00885E61">
        <w:trPr>
          <w:tblCellSpacing w:w="0" w:type="dxa"/>
          <w:ins w:id="968" w:author="Barry O'Donohoe" w:date="2018-01-04T21:49:00Z"/>
        </w:trPr>
        <w:tc>
          <w:tcPr>
            <w:tcW w:w="12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7ACFB33F" w14:textId="77777777" w:rsidR="00885E61" w:rsidRDefault="00885E61">
            <w:pPr>
              <w:rPr>
                <w:ins w:id="969" w:author="Barry O'Donohoe" w:date="2018-01-04T21:49:00Z"/>
                <w:sz w:val="20"/>
                <w:szCs w:val="20"/>
              </w:rPr>
            </w:pPr>
            <w:proofErr w:type="spellStart"/>
            <w:ins w:id="970" w:author="Barry O'Donohoe" w:date="2018-01-04T21:49:00Z">
              <w:r>
                <w:rPr>
                  <w:sz w:val="20"/>
                  <w:szCs w:val="20"/>
                </w:rPr>
                <w:t>virtualserverid</w:t>
              </w:r>
              <w:proofErr w:type="spellEnd"/>
            </w:ins>
          </w:p>
        </w:tc>
        <w:tc>
          <w:tcPr>
            <w:tcW w:w="3750" w:type="pct"/>
            <w:tcBorders>
              <w:top w:val="single" w:sz="6" w:space="0" w:color="000000"/>
              <w:left w:val="single" w:sz="6" w:space="0" w:color="000000"/>
              <w:bottom w:val="single" w:sz="6" w:space="0" w:color="000000"/>
              <w:right w:val="single" w:sz="6" w:space="0" w:color="000000"/>
            </w:tcBorders>
            <w:tcMar>
              <w:top w:w="75" w:type="dxa"/>
              <w:left w:w="150" w:type="dxa"/>
              <w:bottom w:w="45" w:type="dxa"/>
              <w:right w:w="150" w:type="dxa"/>
            </w:tcMar>
            <w:hideMark/>
          </w:tcPr>
          <w:p w14:paraId="0D1C66C9" w14:textId="77777777" w:rsidR="00885E61" w:rsidRDefault="00885E61">
            <w:pPr>
              <w:rPr>
                <w:ins w:id="971" w:author="Barry O'Donohoe" w:date="2018-01-04T21:49:00Z"/>
                <w:sz w:val="20"/>
                <w:szCs w:val="20"/>
              </w:rPr>
            </w:pPr>
            <w:ins w:id="972" w:author="Barry O'Donohoe" w:date="2018-01-04T21:49:00Z">
              <w:r>
                <w:rPr>
                  <w:sz w:val="20"/>
                  <w:szCs w:val="20"/>
                </w:rPr>
                <w:t>The virtual server ID of a request (if applicable).</w:t>
              </w:r>
            </w:ins>
          </w:p>
        </w:tc>
      </w:tr>
    </w:tbl>
    <w:p w14:paraId="30774531" w14:textId="77777777" w:rsidR="00885E61" w:rsidRDefault="00885E61" w:rsidP="00885E61">
      <w:pPr>
        <w:rPr>
          <w:ins w:id="973" w:author="Barry O'Donohoe" w:date="2018-01-04T21:49:00Z"/>
        </w:rPr>
      </w:pPr>
    </w:p>
    <w:p w14:paraId="3804A040" w14:textId="12118CF9" w:rsidR="00BF4229" w:rsidRPr="00F61498" w:rsidRDefault="006F2660" w:rsidP="00F61498">
      <w:pPr>
        <w:pStyle w:val="Heading5"/>
        <w:numPr>
          <w:ilvl w:val="0"/>
          <w:numId w:val="0"/>
        </w:numPr>
        <w:spacing w:line="276" w:lineRule="auto"/>
        <w:ind w:left="720"/>
        <w:rPr>
          <w:rFonts w:asciiTheme="minorHAnsi" w:hAnsiTheme="minorHAnsi"/>
          <w:sz w:val="22"/>
          <w:szCs w:val="22"/>
        </w:rPr>
      </w:pPr>
      <w:r w:rsidRPr="00F61498">
        <w:rPr>
          <w:rFonts w:asciiTheme="minorHAnsi" w:hAnsiTheme="minorHAnsi"/>
          <w:sz w:val="22"/>
          <w:szCs w:val="22"/>
        </w:rPr>
        <w:t>The best practice guidance from Ping Identity is to use Splunk as the consolidation point for all events and management information from the system. They provide a Splunk App that</w:t>
      </w:r>
      <w:del w:id="974" w:author="Barry O'Donohoe [2]" w:date="2018-03-12T21:44:00Z">
        <w:r w:rsidRPr="00F61498" w:rsidDel="00B37A92">
          <w:rPr>
            <w:rFonts w:asciiTheme="minorHAnsi" w:hAnsiTheme="minorHAnsi"/>
            <w:sz w:val="22"/>
            <w:szCs w:val="22"/>
          </w:rPr>
          <w:delText xml:space="preserve"> will need customisation and</w:delText>
        </w:r>
      </w:del>
      <w:r w:rsidRPr="00F61498">
        <w:rPr>
          <w:rFonts w:asciiTheme="minorHAnsi" w:hAnsiTheme="minorHAnsi"/>
          <w:sz w:val="22"/>
          <w:szCs w:val="22"/>
        </w:rPr>
        <w:t xml:space="preserve"> will</w:t>
      </w:r>
      <w:del w:id="975" w:author="Barry O'Donohoe [2]" w:date="2018-03-12T21:44:00Z">
        <w:r w:rsidRPr="00F61498" w:rsidDel="00F1114C">
          <w:rPr>
            <w:rFonts w:asciiTheme="minorHAnsi" w:hAnsiTheme="minorHAnsi"/>
            <w:sz w:val="22"/>
            <w:szCs w:val="22"/>
          </w:rPr>
          <w:delText xml:space="preserve"> then</w:delText>
        </w:r>
      </w:del>
      <w:r w:rsidRPr="00F61498">
        <w:rPr>
          <w:rFonts w:asciiTheme="minorHAnsi" w:hAnsiTheme="minorHAnsi"/>
          <w:sz w:val="22"/>
          <w:szCs w:val="22"/>
        </w:rPr>
        <w:t xml:space="preserve"> provide insight into the performance and utilisation of the solution.</w:t>
      </w:r>
    </w:p>
    <w:p w14:paraId="01F895DC" w14:textId="77777777" w:rsidR="006F2660" w:rsidRPr="006F2660" w:rsidRDefault="006F2660" w:rsidP="006F2660">
      <w:pPr>
        <w:pStyle w:val="Heading2"/>
      </w:pPr>
      <w:bookmarkStart w:id="976" w:name="_Toc502910680"/>
      <w:r w:rsidRPr="006F2660">
        <w:t>System &amp; MI requirements</w:t>
      </w:r>
      <w:bookmarkEnd w:id="976"/>
    </w:p>
    <w:tbl>
      <w:tblPr>
        <w:tblW w:w="9867" w:type="dxa"/>
        <w:tblInd w:w="916" w:type="dxa"/>
        <w:shd w:val="clear" w:color="auto" w:fill="FFFFFF"/>
        <w:tblCellMar>
          <w:left w:w="0" w:type="dxa"/>
          <w:right w:w="0" w:type="dxa"/>
        </w:tblCellMar>
        <w:tblLook w:val="04A0" w:firstRow="1" w:lastRow="0" w:firstColumn="1" w:lastColumn="0" w:noHBand="0" w:noVBand="1"/>
      </w:tblPr>
      <w:tblGrid>
        <w:gridCol w:w="2311"/>
        <w:gridCol w:w="7556"/>
      </w:tblGrid>
      <w:tr w:rsidR="00771CDE" w:rsidRPr="006F2660" w14:paraId="1CECFD78" w14:textId="77777777" w:rsidTr="006812A1">
        <w:tc>
          <w:tcPr>
            <w:tcW w:w="2311" w:type="dxa"/>
            <w:vMerge w:val="restart"/>
            <w:tcBorders>
              <w:top w:val="single" w:sz="8" w:space="0" w:color="808080"/>
              <w:left w:val="single" w:sz="8" w:space="0" w:color="808080"/>
              <w:right w:val="single" w:sz="8" w:space="0" w:color="808080"/>
            </w:tcBorders>
            <w:shd w:val="clear" w:color="auto" w:fill="FFFFFF"/>
            <w:tcMar>
              <w:top w:w="0" w:type="dxa"/>
              <w:left w:w="108" w:type="dxa"/>
              <w:bottom w:w="0" w:type="dxa"/>
              <w:right w:w="108" w:type="dxa"/>
            </w:tcMar>
          </w:tcPr>
          <w:p w14:paraId="3899D697" w14:textId="511AB7E5" w:rsidR="00771CDE" w:rsidRPr="006F2660" w:rsidRDefault="00771CDE" w:rsidP="006F2660">
            <w:pPr>
              <w:pStyle w:val="Preface5"/>
              <w:ind w:left="0"/>
              <w:rPr>
                <w:rFonts w:asciiTheme="minorHAnsi" w:hAnsiTheme="minorHAnsi"/>
                <w:i w:val="0"/>
                <w:sz w:val="22"/>
                <w:szCs w:val="22"/>
              </w:rPr>
            </w:pPr>
            <w:r w:rsidRPr="006F2660">
              <w:rPr>
                <w:rFonts w:asciiTheme="minorHAnsi" w:hAnsiTheme="minorHAnsi"/>
                <w:i w:val="0"/>
                <w:sz w:val="22"/>
                <w:szCs w:val="22"/>
              </w:rPr>
              <w:t>PingFederate – runtime node</w:t>
            </w:r>
          </w:p>
        </w:tc>
        <w:tc>
          <w:tcPr>
            <w:tcW w:w="7556" w:type="dxa"/>
            <w:tcBorders>
              <w:top w:val="single" w:sz="8" w:space="0" w:color="808080"/>
              <w:left w:val="nil"/>
              <w:bottom w:val="single" w:sz="8" w:space="0" w:color="808080"/>
              <w:right w:val="single" w:sz="8" w:space="0" w:color="808080"/>
            </w:tcBorders>
            <w:shd w:val="clear" w:color="auto" w:fill="FFFFFF"/>
            <w:tcMar>
              <w:top w:w="0" w:type="dxa"/>
              <w:left w:w="108" w:type="dxa"/>
              <w:bottom w:w="0" w:type="dxa"/>
              <w:right w:w="108" w:type="dxa"/>
            </w:tcMar>
          </w:tcPr>
          <w:p w14:paraId="65FFAF17" w14:textId="47F8DFBF" w:rsidR="00771CDE" w:rsidRPr="006F2660" w:rsidRDefault="00771CDE" w:rsidP="006F2660">
            <w:pPr>
              <w:pStyle w:val="Preface5"/>
              <w:numPr>
                <w:ilvl w:val="0"/>
                <w:numId w:val="0"/>
              </w:numPr>
              <w:rPr>
                <w:rFonts w:asciiTheme="minorHAnsi" w:hAnsiTheme="minorHAnsi"/>
                <w:i w:val="0"/>
                <w:sz w:val="22"/>
                <w:szCs w:val="22"/>
              </w:rPr>
            </w:pPr>
          </w:p>
        </w:tc>
      </w:tr>
      <w:tr w:rsidR="00771CDE" w:rsidRPr="006F2660" w14:paraId="293374B1" w14:textId="77777777" w:rsidTr="006812A1">
        <w:tc>
          <w:tcPr>
            <w:tcW w:w="2311" w:type="dxa"/>
            <w:vMerge/>
            <w:tcBorders>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4AC4AA0D" w14:textId="09E5D4A0" w:rsidR="00771CDE" w:rsidRPr="006F2660" w:rsidRDefault="00771CDE" w:rsidP="006F2660">
            <w:pPr>
              <w:pStyle w:val="Preface5"/>
              <w:numPr>
                <w:ilvl w:val="0"/>
                <w:numId w:val="0"/>
              </w:numPr>
              <w:rPr>
                <w:rFonts w:asciiTheme="minorHAnsi" w:hAnsiTheme="minorHAnsi"/>
                <w:i w:val="0"/>
                <w:sz w:val="22"/>
                <w:szCs w:val="22"/>
              </w:rPr>
            </w:pPr>
          </w:p>
        </w:tc>
        <w:tc>
          <w:tcPr>
            <w:tcW w:w="7556"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75BC9D2B" w14:textId="77777777" w:rsidR="00771CDE" w:rsidRPr="006F2660" w:rsidRDefault="00771CDE" w:rsidP="006F2660">
            <w:pPr>
              <w:pStyle w:val="Preface5"/>
              <w:numPr>
                <w:ilvl w:val="0"/>
                <w:numId w:val="0"/>
              </w:numPr>
              <w:rPr>
                <w:rFonts w:asciiTheme="minorHAnsi" w:hAnsiTheme="minorHAnsi"/>
                <w:i w:val="0"/>
                <w:sz w:val="22"/>
                <w:szCs w:val="22"/>
              </w:rPr>
            </w:pPr>
            <w:r w:rsidRPr="006F2660">
              <w:rPr>
                <w:rFonts w:asciiTheme="minorHAnsi" w:hAnsiTheme="minorHAnsi"/>
                <w:i w:val="0"/>
                <w:sz w:val="22"/>
                <w:szCs w:val="22"/>
              </w:rPr>
              <w:t>Uptime, Status, Throughput, Errors, Informational and Warning information, administrative logon, change notifications, reboot notifications and cluster leave/join notifications from the application layer.</w:t>
            </w:r>
          </w:p>
          <w:p w14:paraId="5FE682C4" w14:textId="77777777" w:rsidR="00771CDE" w:rsidRPr="006F2660" w:rsidRDefault="00771CDE" w:rsidP="006F2660">
            <w:pPr>
              <w:pStyle w:val="Preface5"/>
              <w:numPr>
                <w:ilvl w:val="0"/>
                <w:numId w:val="0"/>
              </w:numPr>
              <w:rPr>
                <w:rFonts w:asciiTheme="minorHAnsi" w:hAnsiTheme="minorHAnsi"/>
                <w:i w:val="0"/>
                <w:sz w:val="22"/>
                <w:szCs w:val="22"/>
              </w:rPr>
            </w:pPr>
            <w:r w:rsidRPr="006F2660">
              <w:rPr>
                <w:rFonts w:asciiTheme="minorHAnsi" w:hAnsiTheme="minorHAnsi"/>
                <w:i w:val="0"/>
                <w:sz w:val="22"/>
                <w:szCs w:val="22"/>
              </w:rPr>
              <w:t>From the OS layer we will need Machine status, network status, memory status, last admin logon to the OS</w:t>
            </w:r>
          </w:p>
        </w:tc>
      </w:tr>
      <w:tr w:rsidR="006F2660" w:rsidRPr="006F2660" w14:paraId="1DDBBFDC" w14:textId="77777777" w:rsidTr="006F2660">
        <w:tc>
          <w:tcPr>
            <w:tcW w:w="231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7FBD4A34" w14:textId="77777777" w:rsidR="006F2660" w:rsidRPr="006F2660" w:rsidRDefault="006F2660" w:rsidP="006F2660">
            <w:pPr>
              <w:pStyle w:val="Preface5"/>
              <w:numPr>
                <w:ilvl w:val="0"/>
                <w:numId w:val="0"/>
              </w:numPr>
              <w:rPr>
                <w:rFonts w:asciiTheme="minorHAnsi" w:hAnsiTheme="minorHAnsi"/>
                <w:i w:val="0"/>
                <w:sz w:val="22"/>
                <w:szCs w:val="22"/>
              </w:rPr>
            </w:pPr>
            <w:r w:rsidRPr="006F2660">
              <w:rPr>
                <w:rFonts w:asciiTheme="minorHAnsi" w:hAnsiTheme="minorHAnsi"/>
                <w:i w:val="0"/>
                <w:sz w:val="22"/>
                <w:szCs w:val="22"/>
              </w:rPr>
              <w:t>PingFederate – Admin Node</w:t>
            </w:r>
          </w:p>
        </w:tc>
        <w:tc>
          <w:tcPr>
            <w:tcW w:w="7556"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1BD497AA" w14:textId="77777777" w:rsidR="006F2660" w:rsidRPr="006F2660" w:rsidRDefault="006F2660" w:rsidP="006F2660">
            <w:pPr>
              <w:pStyle w:val="Preface5"/>
              <w:numPr>
                <w:ilvl w:val="0"/>
                <w:numId w:val="0"/>
              </w:numPr>
              <w:rPr>
                <w:rFonts w:asciiTheme="minorHAnsi" w:hAnsiTheme="minorHAnsi"/>
                <w:i w:val="0"/>
                <w:sz w:val="22"/>
                <w:szCs w:val="22"/>
              </w:rPr>
            </w:pPr>
            <w:r w:rsidRPr="006F2660">
              <w:rPr>
                <w:rFonts w:asciiTheme="minorHAnsi" w:hAnsiTheme="minorHAnsi"/>
                <w:i w:val="0"/>
                <w:sz w:val="22"/>
                <w:szCs w:val="22"/>
              </w:rPr>
              <w:t>Uptime, Status, Throughput, Errors, Informational and Warning information, administrative logon, change notifications, reboot notifications and cluster leave/join notifications from the application layer.</w:t>
            </w:r>
          </w:p>
          <w:p w14:paraId="45CB2874" w14:textId="77777777" w:rsidR="006F2660" w:rsidRPr="006F2660" w:rsidRDefault="006F2660" w:rsidP="006F2660">
            <w:pPr>
              <w:pStyle w:val="Preface5"/>
              <w:numPr>
                <w:ilvl w:val="0"/>
                <w:numId w:val="0"/>
              </w:numPr>
              <w:rPr>
                <w:rFonts w:asciiTheme="minorHAnsi" w:hAnsiTheme="minorHAnsi"/>
                <w:i w:val="0"/>
                <w:sz w:val="22"/>
                <w:szCs w:val="22"/>
              </w:rPr>
            </w:pPr>
            <w:r w:rsidRPr="006F2660">
              <w:rPr>
                <w:rFonts w:asciiTheme="minorHAnsi" w:hAnsiTheme="minorHAnsi"/>
                <w:i w:val="0"/>
                <w:sz w:val="22"/>
                <w:szCs w:val="22"/>
              </w:rPr>
              <w:t>From the OS layer we will need Machine status, network status, memory status, last admin logon to the OS.</w:t>
            </w:r>
          </w:p>
        </w:tc>
      </w:tr>
    </w:tbl>
    <w:p w14:paraId="020EBD7B" w14:textId="77777777" w:rsidR="006F2660" w:rsidRDefault="006F2660" w:rsidP="00FC4169">
      <w:pPr>
        <w:pStyle w:val="Preface5"/>
        <w:numPr>
          <w:ilvl w:val="0"/>
          <w:numId w:val="0"/>
        </w:numPr>
        <w:ind w:left="720"/>
        <w:rPr>
          <w:rFonts w:asciiTheme="minorHAnsi" w:hAnsiTheme="minorHAnsi"/>
          <w:i w:val="0"/>
          <w:sz w:val="22"/>
          <w:szCs w:val="22"/>
        </w:rPr>
      </w:pPr>
    </w:p>
    <w:p w14:paraId="4424FC47" w14:textId="3F7FDDFC" w:rsidR="006F2660" w:rsidRDefault="006F2660" w:rsidP="006F2660">
      <w:pPr>
        <w:pStyle w:val="Heading2"/>
      </w:pPr>
      <w:bookmarkStart w:id="977" w:name="_Toc502910681"/>
      <w:r w:rsidRPr="006F2660">
        <w:t>Security Design</w:t>
      </w:r>
      <w:bookmarkEnd w:id="977"/>
    </w:p>
    <w:p w14:paraId="11FEAF92" w14:textId="27B557C6" w:rsidR="006F2660" w:rsidRPr="006F2660" w:rsidRDefault="006F2660" w:rsidP="005C64CA">
      <w:pPr>
        <w:pStyle w:val="rbsbody"/>
        <w:spacing w:before="0" w:beforeAutospacing="0" w:after="180" w:afterAutospacing="0" w:line="276" w:lineRule="auto"/>
        <w:ind w:left="720"/>
        <w:rPr>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t xml:space="preserve">Administrative controls: </w:t>
      </w:r>
      <w:r w:rsidR="00847BB6" w:rsidRPr="006F2660">
        <w:rPr>
          <w:rFonts w:asciiTheme="minorHAnsi" w:hAnsiTheme="minorHAnsi" w:cs="Arial"/>
          <w:color w:val="000000" w:themeColor="text1"/>
          <w:sz w:val="22"/>
          <w:szCs w:val="22"/>
        </w:rPr>
        <w:t>The</w:t>
      </w:r>
      <w:r w:rsidRPr="006F2660">
        <w:rPr>
          <w:rFonts w:asciiTheme="minorHAnsi" w:hAnsiTheme="minorHAnsi" w:cs="Arial"/>
          <w:color w:val="000000" w:themeColor="text1"/>
          <w:sz w:val="22"/>
          <w:szCs w:val="22"/>
        </w:rPr>
        <w:t xml:space="preserve"> Ping Identity solution stack will be subject to</w:t>
      </w:r>
    </w:p>
    <w:p w14:paraId="72A21D3F" w14:textId="70FE880F" w:rsidR="006F2660" w:rsidRPr="006F2660" w:rsidRDefault="006F2660" w:rsidP="005C64CA">
      <w:pPr>
        <w:pStyle w:val="rbsbody"/>
        <w:spacing w:before="0" w:beforeAutospacing="0" w:after="180" w:afterAutospacing="0" w:line="276" w:lineRule="auto"/>
        <w:ind w:left="1440" w:hanging="360"/>
        <w:rPr>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t>a.</w:t>
      </w:r>
      <w:r w:rsidRPr="006F2660">
        <w:rPr>
          <w:rFonts w:asciiTheme="minorHAnsi" w:hAnsiTheme="minorHAnsi"/>
          <w:color w:val="000000" w:themeColor="text1"/>
          <w:sz w:val="22"/>
          <w:szCs w:val="22"/>
        </w:rPr>
        <w:t>    </w:t>
      </w:r>
      <w:r w:rsidRPr="006F2660">
        <w:rPr>
          <w:rFonts w:asciiTheme="minorHAnsi" w:hAnsiTheme="minorHAnsi" w:cs="Arial"/>
          <w:color w:val="000000" w:themeColor="text1"/>
          <w:sz w:val="22"/>
          <w:szCs w:val="22"/>
        </w:rPr>
        <w:t>Privileged access controls and an elevated rights process to limit logical access to the administrative console</w:t>
      </w:r>
      <w:del w:id="978" w:author="Barry O'Donohoe" w:date="2018-02-05T12:55:00Z">
        <w:r w:rsidRPr="006F2660" w:rsidDel="00782488">
          <w:rPr>
            <w:rFonts w:asciiTheme="minorHAnsi" w:hAnsiTheme="minorHAnsi" w:cs="Arial"/>
            <w:color w:val="000000" w:themeColor="text1"/>
            <w:sz w:val="22"/>
            <w:szCs w:val="22"/>
          </w:rPr>
          <w:delText>s</w:delText>
        </w:r>
      </w:del>
      <w:r w:rsidRPr="006F2660">
        <w:rPr>
          <w:rFonts w:asciiTheme="minorHAnsi" w:hAnsiTheme="minorHAnsi" w:cs="Arial"/>
          <w:color w:val="000000" w:themeColor="text1"/>
          <w:sz w:val="22"/>
          <w:szCs w:val="22"/>
        </w:rPr>
        <w:t xml:space="preserve"> of </w:t>
      </w:r>
      <w:del w:id="979" w:author="Barry O'Donohoe" w:date="2018-02-05T12:55:00Z">
        <w:r w:rsidRPr="006F2660" w:rsidDel="00782488">
          <w:rPr>
            <w:rFonts w:asciiTheme="minorHAnsi" w:hAnsiTheme="minorHAnsi" w:cs="Arial"/>
            <w:color w:val="000000" w:themeColor="text1"/>
            <w:sz w:val="22"/>
            <w:szCs w:val="22"/>
          </w:rPr>
          <w:delText xml:space="preserve">both </w:delText>
        </w:r>
      </w:del>
      <w:r w:rsidRPr="006F2660">
        <w:rPr>
          <w:rFonts w:asciiTheme="minorHAnsi" w:hAnsiTheme="minorHAnsi" w:cs="Arial"/>
          <w:color w:val="000000" w:themeColor="text1"/>
          <w:sz w:val="22"/>
          <w:szCs w:val="22"/>
        </w:rPr>
        <w:t>PingFederate as required under change and incident management circumstances.</w:t>
      </w:r>
      <w:r w:rsidRPr="006F2660">
        <w:rPr>
          <w:rStyle w:val="apple-converted-space"/>
          <w:rFonts w:asciiTheme="minorHAnsi" w:hAnsiTheme="minorHAnsi" w:cs="Arial"/>
          <w:color w:val="000000" w:themeColor="text1"/>
          <w:sz w:val="22"/>
          <w:szCs w:val="22"/>
        </w:rPr>
        <w:t> </w:t>
      </w:r>
    </w:p>
    <w:p w14:paraId="5048F658" w14:textId="06377908" w:rsidR="006F2660" w:rsidRPr="006F2660" w:rsidRDefault="006F2660" w:rsidP="005C64CA">
      <w:pPr>
        <w:pStyle w:val="rbsbody"/>
        <w:spacing w:before="0" w:beforeAutospacing="0" w:after="180" w:afterAutospacing="0" w:line="276" w:lineRule="auto"/>
        <w:ind w:left="1440" w:hanging="360"/>
        <w:rPr>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t>b.</w:t>
      </w:r>
      <w:r w:rsidRPr="006F2660">
        <w:rPr>
          <w:rFonts w:asciiTheme="minorHAnsi" w:hAnsiTheme="minorHAnsi"/>
          <w:color w:val="000000" w:themeColor="text1"/>
          <w:sz w:val="22"/>
          <w:szCs w:val="22"/>
        </w:rPr>
        <w:t>    </w:t>
      </w:r>
      <w:r w:rsidRPr="006F2660">
        <w:rPr>
          <w:rFonts w:asciiTheme="minorHAnsi" w:hAnsiTheme="minorHAnsi" w:cs="Arial"/>
          <w:color w:val="000000" w:themeColor="text1"/>
          <w:sz w:val="22"/>
          <w:szCs w:val="22"/>
        </w:rPr>
        <w:t xml:space="preserve">All administrative tasks </w:t>
      </w:r>
      <w:r w:rsidR="00816FEA">
        <w:rPr>
          <w:rFonts w:asciiTheme="minorHAnsi" w:hAnsiTheme="minorHAnsi" w:cs="Arial"/>
          <w:color w:val="000000" w:themeColor="text1"/>
          <w:sz w:val="22"/>
          <w:szCs w:val="22"/>
        </w:rPr>
        <w:t xml:space="preserve">in PingFederate </w:t>
      </w:r>
      <w:r w:rsidRPr="006F2660">
        <w:rPr>
          <w:rFonts w:asciiTheme="minorHAnsi" w:hAnsiTheme="minorHAnsi" w:cs="Arial"/>
          <w:color w:val="000000" w:themeColor="text1"/>
          <w:sz w:val="22"/>
          <w:szCs w:val="22"/>
        </w:rPr>
        <w:t>will be undertaken by using named accounts that identify the actor responsible for the access which will be recorded and retained for detective</w:t>
      </w:r>
      <w:r w:rsidR="00F96C04">
        <w:rPr>
          <w:rFonts w:asciiTheme="minorHAnsi" w:hAnsiTheme="minorHAnsi" w:cs="Arial"/>
          <w:color w:val="000000" w:themeColor="text1"/>
          <w:sz w:val="22"/>
          <w:szCs w:val="22"/>
        </w:rPr>
        <w:t xml:space="preserve"> purposes in audit log records.</w:t>
      </w:r>
    </w:p>
    <w:p w14:paraId="1A1F5C92" w14:textId="77777777" w:rsidR="006F2660" w:rsidRPr="006F2660" w:rsidRDefault="006F2660" w:rsidP="005C64CA">
      <w:pPr>
        <w:pStyle w:val="rbsbody"/>
        <w:spacing w:before="0" w:beforeAutospacing="0" w:after="180" w:afterAutospacing="0" w:line="276" w:lineRule="auto"/>
        <w:ind w:left="1440" w:hanging="360"/>
        <w:rPr>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t>c.</w:t>
      </w:r>
      <w:r w:rsidRPr="006F2660">
        <w:rPr>
          <w:rFonts w:asciiTheme="minorHAnsi" w:hAnsiTheme="minorHAnsi"/>
          <w:color w:val="000000" w:themeColor="text1"/>
          <w:sz w:val="22"/>
          <w:szCs w:val="22"/>
        </w:rPr>
        <w:t>    </w:t>
      </w:r>
      <w:r w:rsidRPr="006F2660">
        <w:rPr>
          <w:rStyle w:val="apple-converted-space"/>
          <w:rFonts w:asciiTheme="minorHAnsi" w:hAnsiTheme="minorHAnsi"/>
          <w:color w:val="000000" w:themeColor="text1"/>
          <w:sz w:val="22"/>
          <w:szCs w:val="22"/>
        </w:rPr>
        <w:t> </w:t>
      </w:r>
      <w:r w:rsidRPr="006F2660">
        <w:rPr>
          <w:rFonts w:asciiTheme="minorHAnsi" w:hAnsiTheme="minorHAnsi" w:cs="Arial"/>
          <w:color w:val="000000" w:themeColor="text1"/>
          <w:sz w:val="22"/>
          <w:szCs w:val="22"/>
        </w:rPr>
        <w:t>All access will be subject to role based access controls following the least privilege model such that the user has the minimum amount of access required to perform the activities required.</w:t>
      </w:r>
    </w:p>
    <w:p w14:paraId="402F1545" w14:textId="77777777" w:rsidR="006F2660" w:rsidRPr="006F2660" w:rsidRDefault="006F2660" w:rsidP="005C64CA">
      <w:pPr>
        <w:pStyle w:val="rbsbody"/>
        <w:spacing w:before="0" w:beforeAutospacing="0" w:after="180" w:afterAutospacing="0" w:line="276" w:lineRule="auto"/>
        <w:ind w:left="720" w:hanging="360"/>
        <w:rPr>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t>2.</w:t>
      </w:r>
      <w:r w:rsidRPr="006F2660">
        <w:rPr>
          <w:rFonts w:asciiTheme="minorHAnsi" w:hAnsiTheme="minorHAnsi"/>
          <w:color w:val="000000" w:themeColor="text1"/>
          <w:sz w:val="22"/>
          <w:szCs w:val="22"/>
        </w:rPr>
        <w:t>    </w:t>
      </w:r>
      <w:r w:rsidRPr="006F2660">
        <w:rPr>
          <w:rStyle w:val="apple-converted-space"/>
          <w:rFonts w:asciiTheme="minorHAnsi" w:hAnsiTheme="minorHAnsi"/>
          <w:color w:val="000000" w:themeColor="text1"/>
          <w:sz w:val="22"/>
          <w:szCs w:val="22"/>
        </w:rPr>
        <w:t> </w:t>
      </w:r>
      <w:r w:rsidRPr="006F2660">
        <w:rPr>
          <w:rFonts w:asciiTheme="minorHAnsi" w:hAnsiTheme="minorHAnsi" w:cs="Arial"/>
          <w:color w:val="000000" w:themeColor="text1"/>
          <w:sz w:val="22"/>
          <w:szCs w:val="22"/>
        </w:rPr>
        <w:t>Network Controls:</w:t>
      </w:r>
    </w:p>
    <w:p w14:paraId="694FD5CD" w14:textId="09B37680" w:rsidR="006F2660" w:rsidRPr="006F2660" w:rsidRDefault="006F2660" w:rsidP="005C64CA">
      <w:pPr>
        <w:pStyle w:val="rbsbody"/>
        <w:spacing w:before="0" w:beforeAutospacing="0" w:after="180" w:afterAutospacing="0" w:line="276" w:lineRule="auto"/>
        <w:ind w:left="1440" w:hanging="360"/>
        <w:rPr>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t>a.</w:t>
      </w:r>
      <w:r w:rsidRPr="006F2660">
        <w:rPr>
          <w:rFonts w:asciiTheme="minorHAnsi" w:hAnsiTheme="minorHAnsi"/>
          <w:color w:val="000000" w:themeColor="text1"/>
          <w:sz w:val="22"/>
          <w:szCs w:val="22"/>
        </w:rPr>
        <w:t>    </w:t>
      </w:r>
      <w:r w:rsidR="003D749B">
        <w:rPr>
          <w:rStyle w:val="apple-converted-space"/>
          <w:rFonts w:asciiTheme="minorHAnsi" w:hAnsiTheme="minorHAnsi"/>
          <w:color w:val="000000" w:themeColor="text1"/>
          <w:sz w:val="22"/>
          <w:szCs w:val="22"/>
        </w:rPr>
        <w:t xml:space="preserve">AWS </w:t>
      </w:r>
      <w:r w:rsidRPr="006F2660">
        <w:rPr>
          <w:rFonts w:asciiTheme="minorHAnsi" w:hAnsiTheme="minorHAnsi" w:cs="Arial"/>
          <w:color w:val="000000" w:themeColor="text1"/>
          <w:sz w:val="22"/>
          <w:szCs w:val="22"/>
        </w:rPr>
        <w:t>Virtual server hosts will be deployed across</w:t>
      </w:r>
      <w:r>
        <w:rPr>
          <w:rFonts w:asciiTheme="minorHAnsi" w:hAnsiTheme="minorHAnsi" w:cs="Arial"/>
          <w:color w:val="000000" w:themeColor="text1"/>
          <w:sz w:val="22"/>
          <w:szCs w:val="22"/>
        </w:rPr>
        <w:t xml:space="preserve"> the AWS Ireland (</w:t>
      </w:r>
      <w:proofErr w:type="spellStart"/>
      <w:r>
        <w:rPr>
          <w:rFonts w:asciiTheme="minorHAnsi" w:hAnsiTheme="minorHAnsi" w:cs="Arial"/>
          <w:color w:val="000000" w:themeColor="text1"/>
          <w:sz w:val="22"/>
          <w:szCs w:val="22"/>
        </w:rPr>
        <w:t>eu</w:t>
      </w:r>
      <w:proofErr w:type="spellEnd"/>
      <w:r>
        <w:rPr>
          <w:rFonts w:asciiTheme="minorHAnsi" w:hAnsiTheme="minorHAnsi" w:cs="Arial"/>
          <w:color w:val="000000" w:themeColor="text1"/>
          <w:sz w:val="22"/>
          <w:szCs w:val="22"/>
        </w:rPr>
        <w:t>-west) region AZs (1a-c)</w:t>
      </w:r>
      <w:r w:rsidRPr="006F2660">
        <w:rPr>
          <w:rFonts w:asciiTheme="minorHAnsi" w:hAnsiTheme="minorHAnsi" w:cs="Arial"/>
          <w:color w:val="000000" w:themeColor="text1"/>
          <w:sz w:val="22"/>
          <w:szCs w:val="22"/>
        </w:rPr>
        <w:t xml:space="preserve"> </w:t>
      </w:r>
      <w:r>
        <w:rPr>
          <w:rFonts w:asciiTheme="minorHAnsi" w:hAnsiTheme="minorHAnsi" w:cs="Arial"/>
          <w:color w:val="000000" w:themeColor="text1"/>
          <w:sz w:val="22"/>
          <w:szCs w:val="22"/>
        </w:rPr>
        <w:t>with</w:t>
      </w:r>
      <w:r w:rsidRPr="006F2660">
        <w:rPr>
          <w:rFonts w:asciiTheme="minorHAnsi" w:hAnsiTheme="minorHAnsi" w:cs="Arial"/>
          <w:color w:val="000000" w:themeColor="text1"/>
          <w:sz w:val="22"/>
          <w:szCs w:val="22"/>
        </w:rPr>
        <w:t xml:space="preserve"> </w:t>
      </w:r>
      <w:r w:rsidR="00F96C04">
        <w:rPr>
          <w:rFonts w:asciiTheme="minorHAnsi" w:hAnsiTheme="minorHAnsi" w:cs="Arial"/>
          <w:color w:val="000000" w:themeColor="text1"/>
          <w:sz w:val="22"/>
          <w:szCs w:val="22"/>
        </w:rPr>
        <w:t xml:space="preserve">PingFederate in the </w:t>
      </w:r>
      <w:r>
        <w:rPr>
          <w:rFonts w:asciiTheme="minorHAnsi" w:hAnsiTheme="minorHAnsi" w:cs="Arial"/>
          <w:color w:val="000000" w:themeColor="text1"/>
          <w:sz w:val="22"/>
          <w:szCs w:val="22"/>
        </w:rPr>
        <w:t>Application Zone</w:t>
      </w:r>
      <w:r w:rsidR="00F96C04">
        <w:rPr>
          <w:rFonts w:asciiTheme="minorHAnsi" w:hAnsiTheme="minorHAnsi" w:cs="Arial"/>
          <w:color w:val="000000" w:themeColor="text1"/>
          <w:sz w:val="22"/>
          <w:szCs w:val="22"/>
        </w:rPr>
        <w:t xml:space="preserve"> – not required to be in an internet-facing DMZ</w:t>
      </w:r>
      <w:r w:rsidRPr="006F2660">
        <w:rPr>
          <w:rFonts w:asciiTheme="minorHAnsi" w:hAnsiTheme="minorHAnsi" w:cs="Arial"/>
          <w:color w:val="000000" w:themeColor="text1"/>
          <w:sz w:val="22"/>
          <w:szCs w:val="22"/>
        </w:rPr>
        <w:t>. This separation of the host infrastructure will serve to isolate at a network level the various functional capabilities. All interconnections and integration points across the stack will be secure</w:t>
      </w:r>
      <w:r w:rsidR="003D749B">
        <w:rPr>
          <w:rFonts w:asciiTheme="minorHAnsi" w:hAnsiTheme="minorHAnsi" w:cs="Arial"/>
          <w:color w:val="000000" w:themeColor="text1"/>
          <w:sz w:val="22"/>
          <w:szCs w:val="22"/>
        </w:rPr>
        <w:t>d</w:t>
      </w:r>
      <w:r w:rsidRPr="006F2660">
        <w:rPr>
          <w:rFonts w:asciiTheme="minorHAnsi" w:hAnsiTheme="minorHAnsi" w:cs="Arial"/>
          <w:color w:val="000000" w:themeColor="text1"/>
          <w:sz w:val="22"/>
          <w:szCs w:val="22"/>
        </w:rPr>
        <w:t xml:space="preserve"> through firewall policy </w:t>
      </w:r>
      <w:r w:rsidR="003D749B">
        <w:rPr>
          <w:rFonts w:asciiTheme="minorHAnsi" w:hAnsiTheme="minorHAnsi" w:cs="Arial"/>
          <w:color w:val="000000" w:themeColor="text1"/>
          <w:sz w:val="22"/>
          <w:szCs w:val="22"/>
        </w:rPr>
        <w:t xml:space="preserve">implemented with AWS security groups </w:t>
      </w:r>
      <w:r w:rsidRPr="006F2660">
        <w:rPr>
          <w:rFonts w:asciiTheme="minorHAnsi" w:hAnsiTheme="minorHAnsi" w:cs="Arial"/>
          <w:color w:val="000000" w:themeColor="text1"/>
          <w:sz w:val="22"/>
          <w:szCs w:val="22"/>
        </w:rPr>
        <w:t>that observes the least privilege model – unidirectional, host IP based, no dynamic ranges, secure protocols</w:t>
      </w:r>
      <w:r w:rsidR="003D749B">
        <w:rPr>
          <w:rFonts w:asciiTheme="minorHAnsi" w:hAnsiTheme="minorHAnsi" w:cs="Arial"/>
          <w:color w:val="000000" w:themeColor="text1"/>
          <w:sz w:val="22"/>
          <w:szCs w:val="22"/>
        </w:rPr>
        <w:t xml:space="preserve"> etc.</w:t>
      </w:r>
      <w:r w:rsidRPr="006F2660">
        <w:rPr>
          <w:rFonts w:asciiTheme="minorHAnsi" w:hAnsiTheme="minorHAnsi" w:cs="Arial"/>
          <w:color w:val="000000" w:themeColor="text1"/>
          <w:sz w:val="22"/>
          <w:szCs w:val="22"/>
        </w:rPr>
        <w:t>.</w:t>
      </w:r>
    </w:p>
    <w:p w14:paraId="364C0D93" w14:textId="77777777" w:rsidR="00616CF5" w:rsidRDefault="006F2660" w:rsidP="005C64CA">
      <w:pPr>
        <w:pStyle w:val="rbsbody"/>
        <w:spacing w:before="0" w:beforeAutospacing="0" w:after="180" w:afterAutospacing="0" w:line="276" w:lineRule="auto"/>
        <w:ind w:left="1440" w:hanging="360"/>
        <w:rPr>
          <w:ins w:id="980" w:author="Barry O'Donohoe" w:date="2018-01-04T22:14:00Z"/>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t>b.</w:t>
      </w:r>
      <w:r w:rsidRPr="006F2660">
        <w:rPr>
          <w:rFonts w:asciiTheme="minorHAnsi" w:hAnsiTheme="minorHAnsi"/>
          <w:color w:val="000000" w:themeColor="text1"/>
          <w:sz w:val="22"/>
          <w:szCs w:val="22"/>
        </w:rPr>
        <w:t>    </w:t>
      </w:r>
      <w:r w:rsidR="003D749B">
        <w:rPr>
          <w:rStyle w:val="apple-converted-space"/>
          <w:rFonts w:asciiTheme="minorHAnsi" w:hAnsiTheme="minorHAnsi"/>
          <w:color w:val="000000" w:themeColor="text1"/>
          <w:sz w:val="22"/>
          <w:szCs w:val="22"/>
        </w:rPr>
        <w:t xml:space="preserve">AWS </w:t>
      </w:r>
      <w:r w:rsidR="003D749B">
        <w:rPr>
          <w:rFonts w:asciiTheme="minorHAnsi" w:hAnsiTheme="minorHAnsi" w:cs="Arial"/>
          <w:color w:val="000000" w:themeColor="text1"/>
          <w:sz w:val="22"/>
          <w:szCs w:val="22"/>
        </w:rPr>
        <w:t>Elastic</w:t>
      </w:r>
      <w:ins w:id="981" w:author="Barry O'Donohoe" w:date="2018-01-04T22:08:00Z">
        <w:r w:rsidR="00E93D94">
          <w:rPr>
            <w:rFonts w:asciiTheme="minorHAnsi" w:hAnsiTheme="minorHAnsi" w:cs="Arial"/>
            <w:color w:val="000000" w:themeColor="text1"/>
            <w:sz w:val="22"/>
            <w:szCs w:val="22"/>
          </w:rPr>
          <w:t xml:space="preserve"> and Application</w:t>
        </w:r>
      </w:ins>
      <w:r w:rsidR="003D749B">
        <w:rPr>
          <w:rFonts w:asciiTheme="minorHAnsi" w:hAnsiTheme="minorHAnsi" w:cs="Arial"/>
          <w:color w:val="000000" w:themeColor="text1"/>
          <w:sz w:val="22"/>
          <w:szCs w:val="22"/>
        </w:rPr>
        <w:t xml:space="preserve"> Load Balancers</w:t>
      </w:r>
      <w:r w:rsidRPr="006F2660">
        <w:rPr>
          <w:rFonts w:asciiTheme="minorHAnsi" w:hAnsiTheme="minorHAnsi" w:cs="Arial"/>
          <w:color w:val="000000" w:themeColor="text1"/>
          <w:sz w:val="22"/>
          <w:szCs w:val="22"/>
        </w:rPr>
        <w:t xml:space="preserve"> (VIPs) will be used to reverse proxy inbound access for IP termination in the originating zone and will use digital certificates for server authentication and transport encryption using strong ephemeral cipher suites (TLSv1.2) with perfect forward secrecy on outer </w:t>
      </w:r>
      <w:del w:id="982" w:author="Barry O'Donohoe" w:date="2018-01-04T22:11:00Z">
        <w:r w:rsidRPr="006F2660" w:rsidDel="00D62925">
          <w:rPr>
            <w:rFonts w:asciiTheme="minorHAnsi" w:hAnsiTheme="minorHAnsi" w:cs="Arial"/>
            <w:color w:val="000000" w:themeColor="text1"/>
            <w:sz w:val="22"/>
            <w:szCs w:val="22"/>
          </w:rPr>
          <w:delText xml:space="preserve">F5 </w:delText>
        </w:r>
      </w:del>
      <w:proofErr w:type="spellStart"/>
      <w:ins w:id="983" w:author="Barry O'Donohoe" w:date="2018-01-04T22:11:00Z">
        <w:r w:rsidR="00D62925">
          <w:rPr>
            <w:rFonts w:asciiTheme="minorHAnsi" w:hAnsiTheme="minorHAnsi" w:cs="Arial"/>
            <w:color w:val="000000" w:themeColor="text1"/>
            <w:sz w:val="22"/>
            <w:szCs w:val="22"/>
          </w:rPr>
          <w:t>Netscaler</w:t>
        </w:r>
        <w:proofErr w:type="spellEnd"/>
        <w:r w:rsidR="00D62925" w:rsidRPr="006F2660">
          <w:rPr>
            <w:rFonts w:asciiTheme="minorHAnsi" w:hAnsiTheme="minorHAnsi" w:cs="Arial"/>
            <w:color w:val="000000" w:themeColor="text1"/>
            <w:sz w:val="22"/>
            <w:szCs w:val="22"/>
          </w:rPr>
          <w:t xml:space="preserve"> </w:t>
        </w:r>
      </w:ins>
      <w:r w:rsidRPr="006F2660">
        <w:rPr>
          <w:rFonts w:asciiTheme="minorHAnsi" w:hAnsiTheme="minorHAnsi" w:cs="Arial"/>
          <w:color w:val="000000" w:themeColor="text1"/>
          <w:sz w:val="22"/>
          <w:szCs w:val="22"/>
        </w:rPr>
        <w:t xml:space="preserve">VIPs exposed to the internet. </w:t>
      </w:r>
    </w:p>
    <w:p w14:paraId="4A239DAE" w14:textId="77777777" w:rsidR="00616CF5" w:rsidRDefault="006F2660">
      <w:pPr>
        <w:pStyle w:val="rbsbody"/>
        <w:numPr>
          <w:ilvl w:val="0"/>
          <w:numId w:val="60"/>
        </w:numPr>
        <w:spacing w:before="0" w:beforeAutospacing="0" w:after="180" w:afterAutospacing="0" w:line="276" w:lineRule="auto"/>
        <w:rPr>
          <w:ins w:id="984" w:author="Barry O'Donohoe" w:date="2018-01-04T22:14:00Z"/>
          <w:rFonts w:asciiTheme="minorHAnsi" w:hAnsiTheme="minorHAnsi" w:cs="Arial"/>
          <w:color w:val="000000" w:themeColor="text1"/>
          <w:sz w:val="22"/>
          <w:szCs w:val="22"/>
        </w:rPr>
        <w:pPrChange w:id="985" w:author="Barry O'Donohoe" w:date="2018-01-04T22:14:00Z">
          <w:pPr>
            <w:pStyle w:val="rbsbody"/>
            <w:spacing w:before="0" w:beforeAutospacing="0" w:after="180" w:afterAutospacing="0" w:line="276" w:lineRule="auto"/>
            <w:ind w:left="1440" w:hanging="360"/>
          </w:pPr>
        </w:pPrChange>
      </w:pPr>
      <w:r w:rsidRPr="006F2660">
        <w:rPr>
          <w:rFonts w:asciiTheme="minorHAnsi" w:hAnsiTheme="minorHAnsi" w:cs="Arial"/>
          <w:color w:val="000000" w:themeColor="text1"/>
          <w:sz w:val="22"/>
          <w:szCs w:val="22"/>
        </w:rPr>
        <w:lastRenderedPageBreak/>
        <w:t xml:space="preserve">All certificates </w:t>
      </w:r>
      <w:ins w:id="986" w:author="Barry O'Donohoe" w:date="2018-01-04T22:13:00Z">
        <w:r w:rsidR="00616CF5">
          <w:rPr>
            <w:rFonts w:asciiTheme="minorHAnsi" w:hAnsiTheme="minorHAnsi" w:cs="Arial"/>
            <w:color w:val="000000" w:themeColor="text1"/>
            <w:sz w:val="22"/>
            <w:szCs w:val="22"/>
          </w:rPr>
          <w:t xml:space="preserve">used on internal API Platform ALBs </w:t>
        </w:r>
      </w:ins>
      <w:r w:rsidRPr="006F2660">
        <w:rPr>
          <w:rFonts w:asciiTheme="minorHAnsi" w:hAnsiTheme="minorHAnsi" w:cs="Arial"/>
          <w:color w:val="000000" w:themeColor="text1"/>
          <w:sz w:val="22"/>
          <w:szCs w:val="22"/>
        </w:rPr>
        <w:t xml:space="preserve">will be </w:t>
      </w:r>
      <w:ins w:id="987" w:author="Barry O'Donohoe" w:date="2018-01-04T22:13:00Z">
        <w:r w:rsidR="00616CF5">
          <w:rPr>
            <w:rFonts w:asciiTheme="minorHAnsi" w:hAnsiTheme="minorHAnsi" w:cs="Arial"/>
            <w:color w:val="000000" w:themeColor="text1"/>
            <w:sz w:val="22"/>
            <w:szCs w:val="22"/>
          </w:rPr>
          <w:t xml:space="preserve">sourced </w:t>
        </w:r>
      </w:ins>
      <w:r w:rsidRPr="006F2660">
        <w:rPr>
          <w:rFonts w:asciiTheme="minorHAnsi" w:hAnsiTheme="minorHAnsi" w:cs="Arial"/>
          <w:color w:val="000000" w:themeColor="text1"/>
          <w:sz w:val="22"/>
          <w:szCs w:val="22"/>
        </w:rPr>
        <w:t xml:space="preserve">from </w:t>
      </w:r>
      <w:ins w:id="988" w:author="Barry O'Donohoe" w:date="2018-01-04T22:14:00Z">
        <w:r w:rsidR="00616CF5">
          <w:rPr>
            <w:rFonts w:asciiTheme="minorHAnsi" w:hAnsiTheme="minorHAnsi" w:cs="Arial"/>
            <w:color w:val="000000" w:themeColor="text1"/>
            <w:sz w:val="22"/>
            <w:szCs w:val="22"/>
          </w:rPr>
          <w:t xml:space="preserve">an </w:t>
        </w:r>
      </w:ins>
      <w:r w:rsidR="003D749B">
        <w:rPr>
          <w:rFonts w:asciiTheme="minorHAnsi" w:hAnsiTheme="minorHAnsi" w:cs="Arial"/>
          <w:color w:val="000000" w:themeColor="text1"/>
          <w:sz w:val="22"/>
          <w:szCs w:val="22"/>
        </w:rPr>
        <w:t>internal</w:t>
      </w:r>
      <w:r w:rsidRPr="006F2660">
        <w:rPr>
          <w:rFonts w:asciiTheme="minorHAnsi" w:hAnsiTheme="minorHAnsi" w:cs="Arial"/>
          <w:color w:val="000000" w:themeColor="text1"/>
          <w:sz w:val="22"/>
          <w:szCs w:val="22"/>
        </w:rPr>
        <w:t xml:space="preserve"> </w:t>
      </w:r>
      <w:r w:rsidR="003D749B">
        <w:rPr>
          <w:rFonts w:asciiTheme="minorHAnsi" w:hAnsiTheme="minorHAnsi" w:cs="Arial"/>
          <w:color w:val="000000" w:themeColor="text1"/>
          <w:sz w:val="22"/>
          <w:szCs w:val="22"/>
        </w:rPr>
        <w:t xml:space="preserve">self-signed </w:t>
      </w:r>
      <w:r w:rsidRPr="006F2660">
        <w:rPr>
          <w:rFonts w:asciiTheme="minorHAnsi" w:hAnsiTheme="minorHAnsi" w:cs="Arial"/>
          <w:color w:val="000000" w:themeColor="text1"/>
          <w:sz w:val="22"/>
          <w:szCs w:val="22"/>
        </w:rPr>
        <w:t>Issuing CAs</w:t>
      </w:r>
      <w:ins w:id="989" w:author="Barry O'Donohoe" w:date="2018-01-04T22:14:00Z">
        <w:r w:rsidR="00616CF5">
          <w:rPr>
            <w:rFonts w:asciiTheme="minorHAnsi" w:hAnsiTheme="minorHAnsi" w:cs="Arial"/>
            <w:color w:val="000000" w:themeColor="text1"/>
            <w:sz w:val="22"/>
            <w:szCs w:val="22"/>
          </w:rPr>
          <w:t xml:space="preserve"> delivered by Capgemini</w:t>
        </w:r>
      </w:ins>
      <w:ins w:id="990" w:author="Barry O'Donohoe" w:date="2018-01-04T22:13:00Z">
        <w:r w:rsidR="00616CF5">
          <w:rPr>
            <w:rFonts w:asciiTheme="minorHAnsi" w:hAnsiTheme="minorHAnsi" w:cs="Arial"/>
            <w:color w:val="000000" w:themeColor="text1"/>
            <w:sz w:val="22"/>
            <w:szCs w:val="22"/>
          </w:rPr>
          <w:t xml:space="preserve">. </w:t>
        </w:r>
      </w:ins>
    </w:p>
    <w:p w14:paraId="35FDD7C5" w14:textId="359DC330" w:rsidR="00616CF5" w:rsidRDefault="00616CF5">
      <w:pPr>
        <w:pStyle w:val="rbsbody"/>
        <w:numPr>
          <w:ilvl w:val="0"/>
          <w:numId w:val="60"/>
        </w:numPr>
        <w:spacing w:before="0" w:beforeAutospacing="0" w:after="180" w:afterAutospacing="0" w:line="276" w:lineRule="auto"/>
        <w:rPr>
          <w:ins w:id="991" w:author="Barry O'Donohoe" w:date="2018-01-04T22:15:00Z"/>
          <w:rFonts w:asciiTheme="minorHAnsi" w:hAnsiTheme="minorHAnsi" w:cs="Arial"/>
          <w:color w:val="000000" w:themeColor="text1"/>
          <w:sz w:val="22"/>
          <w:szCs w:val="22"/>
        </w:rPr>
        <w:pPrChange w:id="992" w:author="Barry O'Donohoe" w:date="2018-01-04T22:14:00Z">
          <w:pPr>
            <w:pStyle w:val="rbsbody"/>
            <w:spacing w:before="0" w:beforeAutospacing="0" w:after="180" w:afterAutospacing="0" w:line="276" w:lineRule="auto"/>
            <w:ind w:left="1440" w:hanging="360"/>
          </w:pPr>
        </w:pPrChange>
      </w:pPr>
      <w:ins w:id="993" w:author="Barry O'Donohoe" w:date="2018-01-04T22:13:00Z">
        <w:r>
          <w:rPr>
            <w:rFonts w:asciiTheme="minorHAnsi" w:hAnsiTheme="minorHAnsi" w:cs="Arial"/>
            <w:color w:val="000000" w:themeColor="text1"/>
            <w:sz w:val="22"/>
            <w:szCs w:val="22"/>
          </w:rPr>
          <w:t xml:space="preserve">The authorisation </w:t>
        </w:r>
      </w:ins>
      <w:ins w:id="994" w:author="Barry O'Donohoe" w:date="2018-01-04T22:15:00Z">
        <w:r>
          <w:rPr>
            <w:rFonts w:asciiTheme="minorHAnsi" w:hAnsiTheme="minorHAnsi" w:cs="Arial"/>
            <w:color w:val="000000" w:themeColor="text1"/>
            <w:sz w:val="22"/>
            <w:szCs w:val="22"/>
          </w:rPr>
          <w:t xml:space="preserve">external </w:t>
        </w:r>
      </w:ins>
      <w:ins w:id="995" w:author="Barry O'Donohoe" w:date="2018-01-04T22:13:00Z">
        <w:r>
          <w:rPr>
            <w:rFonts w:asciiTheme="minorHAnsi" w:hAnsiTheme="minorHAnsi" w:cs="Arial"/>
            <w:color w:val="000000" w:themeColor="text1"/>
            <w:sz w:val="22"/>
            <w:szCs w:val="22"/>
          </w:rPr>
          <w:t xml:space="preserve">endpoint will use a </w:t>
        </w:r>
      </w:ins>
      <w:ins w:id="996" w:author="Barry O'Donohoe" w:date="2018-01-04T22:14:00Z">
        <w:r>
          <w:rPr>
            <w:rFonts w:asciiTheme="minorHAnsi" w:hAnsiTheme="minorHAnsi" w:cs="Arial"/>
            <w:color w:val="000000" w:themeColor="text1"/>
            <w:sz w:val="22"/>
            <w:szCs w:val="22"/>
          </w:rPr>
          <w:t xml:space="preserve">certificate from a </w:t>
        </w:r>
      </w:ins>
      <w:ins w:id="997" w:author="Barry O'Donohoe" w:date="2018-01-04T22:13:00Z">
        <w:r>
          <w:rPr>
            <w:rFonts w:asciiTheme="minorHAnsi" w:hAnsiTheme="minorHAnsi" w:cs="Arial"/>
            <w:color w:val="000000" w:themeColor="text1"/>
            <w:sz w:val="22"/>
            <w:szCs w:val="22"/>
          </w:rPr>
          <w:t>Commercial P</w:t>
        </w:r>
      </w:ins>
      <w:ins w:id="998" w:author="Barry O'Donohoe" w:date="2018-01-04T22:14:00Z">
        <w:r>
          <w:rPr>
            <w:rFonts w:asciiTheme="minorHAnsi" w:hAnsiTheme="minorHAnsi" w:cs="Arial"/>
            <w:color w:val="000000" w:themeColor="text1"/>
            <w:sz w:val="22"/>
            <w:szCs w:val="22"/>
          </w:rPr>
          <w:t xml:space="preserve">ublic CA </w:t>
        </w:r>
      </w:ins>
    </w:p>
    <w:p w14:paraId="36C9FC3B" w14:textId="3A4BFD38" w:rsidR="006F2660" w:rsidRPr="006F2660" w:rsidRDefault="006F2660">
      <w:pPr>
        <w:pStyle w:val="rbsbody"/>
        <w:numPr>
          <w:ilvl w:val="0"/>
          <w:numId w:val="60"/>
        </w:numPr>
        <w:spacing w:before="0" w:beforeAutospacing="0" w:after="180" w:afterAutospacing="0" w:line="276" w:lineRule="auto"/>
        <w:rPr>
          <w:rFonts w:asciiTheme="minorHAnsi" w:hAnsiTheme="minorHAnsi" w:cs="Arial"/>
          <w:color w:val="000000" w:themeColor="text1"/>
          <w:sz w:val="22"/>
          <w:szCs w:val="22"/>
        </w:rPr>
        <w:pPrChange w:id="999" w:author="Barry O'Donohoe" w:date="2018-01-04T22:14:00Z">
          <w:pPr>
            <w:pStyle w:val="rbsbody"/>
            <w:spacing w:before="0" w:beforeAutospacing="0" w:after="180" w:afterAutospacing="0" w:line="276" w:lineRule="auto"/>
            <w:ind w:left="1440" w:hanging="360"/>
          </w:pPr>
        </w:pPrChange>
      </w:pPr>
      <w:del w:id="1000" w:author="Barry O'Donohoe" w:date="2018-01-04T22:13:00Z">
        <w:r w:rsidRPr="006F2660" w:rsidDel="00616CF5">
          <w:rPr>
            <w:rFonts w:asciiTheme="minorHAnsi" w:hAnsiTheme="minorHAnsi" w:cs="Arial"/>
            <w:color w:val="000000" w:themeColor="text1"/>
            <w:sz w:val="22"/>
            <w:szCs w:val="22"/>
          </w:rPr>
          <w:delText xml:space="preserve"> </w:delText>
        </w:r>
      </w:del>
      <w:del w:id="1001" w:author="Barry O'Donohoe" w:date="2018-01-04T22:14:00Z">
        <w:r w:rsidRPr="006F2660" w:rsidDel="00616CF5">
          <w:rPr>
            <w:rFonts w:asciiTheme="minorHAnsi" w:hAnsiTheme="minorHAnsi" w:cs="Arial"/>
            <w:color w:val="000000" w:themeColor="text1"/>
            <w:sz w:val="22"/>
            <w:szCs w:val="22"/>
          </w:rPr>
          <w:delText>using extended validation (EV)</w:delText>
        </w:r>
      </w:del>
      <w:r w:rsidRPr="006F2660">
        <w:rPr>
          <w:rFonts w:asciiTheme="minorHAnsi" w:hAnsiTheme="minorHAnsi" w:cs="Arial"/>
          <w:color w:val="000000" w:themeColor="text1"/>
          <w:sz w:val="22"/>
          <w:szCs w:val="22"/>
        </w:rPr>
        <w:t xml:space="preserve"> </w:t>
      </w:r>
      <w:ins w:id="1002" w:author="Barry O'Donohoe" w:date="2018-01-04T22:15:00Z">
        <w:r w:rsidR="00616CF5">
          <w:rPr>
            <w:rFonts w:asciiTheme="minorHAnsi" w:hAnsiTheme="minorHAnsi" w:cs="Arial"/>
            <w:color w:val="000000" w:themeColor="text1"/>
            <w:sz w:val="22"/>
            <w:szCs w:val="22"/>
          </w:rPr>
          <w:t xml:space="preserve">The Token and API external endpoints will use digital certificates obtained from an </w:t>
        </w:r>
        <w:proofErr w:type="spellStart"/>
        <w:r w:rsidR="00616CF5">
          <w:rPr>
            <w:rFonts w:asciiTheme="minorHAnsi" w:hAnsiTheme="minorHAnsi" w:cs="Arial"/>
            <w:color w:val="000000" w:themeColor="text1"/>
            <w:sz w:val="22"/>
            <w:szCs w:val="22"/>
          </w:rPr>
          <w:t>OpenBanking</w:t>
        </w:r>
        <w:proofErr w:type="spellEnd"/>
        <w:r w:rsidR="00616CF5">
          <w:rPr>
            <w:rFonts w:asciiTheme="minorHAnsi" w:hAnsiTheme="minorHAnsi" w:cs="Arial"/>
            <w:color w:val="000000" w:themeColor="text1"/>
            <w:sz w:val="22"/>
            <w:szCs w:val="22"/>
          </w:rPr>
          <w:t xml:space="preserve"> hosted and operated PKI as the trust anchor for the all ecosystem participants (ASPSPs and TPPs)</w:t>
        </w:r>
      </w:ins>
      <w:ins w:id="1003" w:author="Barry O'Donohoe" w:date="2018-01-04T22:16:00Z">
        <w:r w:rsidR="00616CF5">
          <w:rPr>
            <w:rFonts w:asciiTheme="minorHAnsi" w:hAnsiTheme="minorHAnsi" w:cs="Arial"/>
            <w:color w:val="000000" w:themeColor="text1"/>
            <w:sz w:val="22"/>
            <w:szCs w:val="22"/>
          </w:rPr>
          <w:t>.</w:t>
        </w:r>
      </w:ins>
      <w:ins w:id="1004" w:author="Barry O'Donohoe" w:date="2018-01-04T22:15:00Z">
        <w:r w:rsidR="00616CF5">
          <w:rPr>
            <w:rFonts w:asciiTheme="minorHAnsi" w:hAnsiTheme="minorHAnsi" w:cs="Arial"/>
            <w:color w:val="000000" w:themeColor="text1"/>
            <w:sz w:val="22"/>
            <w:szCs w:val="22"/>
          </w:rPr>
          <w:t xml:space="preserve"> </w:t>
        </w:r>
      </w:ins>
      <w:del w:id="1005" w:author="Barry O'Donohoe" w:date="2018-01-04T22:16:00Z">
        <w:r w:rsidRPr="006F2660" w:rsidDel="00616CF5">
          <w:rPr>
            <w:rFonts w:asciiTheme="minorHAnsi" w:hAnsiTheme="minorHAnsi" w:cs="Arial"/>
            <w:color w:val="000000" w:themeColor="text1"/>
            <w:sz w:val="22"/>
            <w:szCs w:val="22"/>
          </w:rPr>
          <w:delText xml:space="preserve">and </w:delText>
        </w:r>
      </w:del>
      <w:r w:rsidRPr="006F2660">
        <w:rPr>
          <w:rFonts w:asciiTheme="minorHAnsi" w:hAnsiTheme="minorHAnsi" w:cs="Arial"/>
          <w:color w:val="000000" w:themeColor="text1"/>
          <w:sz w:val="22"/>
          <w:szCs w:val="22"/>
        </w:rPr>
        <w:t>HSTS (HTTP Strict Transport Security) will be enforced</w:t>
      </w:r>
      <w:ins w:id="1006" w:author="Barry O'Donohoe" w:date="2018-01-04T22:16:00Z">
        <w:r w:rsidR="00616CF5">
          <w:rPr>
            <w:rFonts w:asciiTheme="minorHAnsi" w:hAnsiTheme="minorHAnsi" w:cs="Arial"/>
            <w:color w:val="000000" w:themeColor="text1"/>
            <w:sz w:val="22"/>
            <w:szCs w:val="22"/>
          </w:rPr>
          <w:t xml:space="preserve"> also on these VIPs.</w:t>
        </w:r>
      </w:ins>
      <w:del w:id="1007" w:author="Barry O'Donohoe" w:date="2018-01-04T22:16:00Z">
        <w:r w:rsidRPr="006F2660" w:rsidDel="00616CF5">
          <w:rPr>
            <w:rFonts w:asciiTheme="minorHAnsi" w:hAnsiTheme="minorHAnsi" w:cs="Arial"/>
            <w:color w:val="000000" w:themeColor="text1"/>
            <w:sz w:val="22"/>
            <w:szCs w:val="22"/>
          </w:rPr>
          <w:delText>.</w:delText>
        </w:r>
      </w:del>
    </w:p>
    <w:p w14:paraId="3CE53807" w14:textId="7E7A5C12" w:rsidR="00C9726F" w:rsidDel="00A13558" w:rsidRDefault="006F2660" w:rsidP="00A13558">
      <w:pPr>
        <w:pStyle w:val="rbsbody"/>
        <w:spacing w:before="0" w:beforeAutospacing="0" w:after="180" w:afterAutospacing="0" w:line="276" w:lineRule="auto"/>
        <w:ind w:left="1440" w:hanging="360"/>
        <w:rPr>
          <w:ins w:id="1008" w:author="Barry O'Donohoe" w:date="2018-01-05T09:11:00Z"/>
          <w:del w:id="1009" w:author="Barry O'Donohoe [2]" w:date="2018-03-22T16:17:00Z"/>
          <w:rFonts w:asciiTheme="minorHAnsi" w:hAnsiTheme="minorHAnsi" w:cs="Arial"/>
          <w:color w:val="000000" w:themeColor="text1"/>
          <w:sz w:val="22"/>
          <w:szCs w:val="22"/>
        </w:rPr>
        <w:pPrChange w:id="1010" w:author="Barry O'Donohoe [2]" w:date="2018-03-22T16:17:00Z">
          <w:pPr>
            <w:pStyle w:val="rbsbody"/>
            <w:spacing w:before="0" w:beforeAutospacing="0" w:after="180" w:afterAutospacing="0" w:line="276" w:lineRule="auto"/>
            <w:ind w:left="1440" w:hanging="360"/>
          </w:pPr>
        </w:pPrChange>
      </w:pPr>
      <w:r w:rsidRPr="006F2660">
        <w:rPr>
          <w:rFonts w:asciiTheme="minorHAnsi" w:hAnsiTheme="minorHAnsi" w:cs="Arial"/>
          <w:color w:val="000000" w:themeColor="text1"/>
          <w:sz w:val="22"/>
          <w:szCs w:val="22"/>
        </w:rPr>
        <w:t>c.</w:t>
      </w:r>
      <w:r w:rsidRPr="006F2660">
        <w:rPr>
          <w:rFonts w:asciiTheme="minorHAnsi" w:hAnsiTheme="minorHAnsi"/>
          <w:color w:val="000000" w:themeColor="text1"/>
          <w:sz w:val="22"/>
          <w:szCs w:val="22"/>
        </w:rPr>
        <w:t>    </w:t>
      </w:r>
      <w:ins w:id="1011" w:author="Barry O'Donohoe" w:date="2018-01-05T09:09:00Z">
        <w:r w:rsidR="00C9726F">
          <w:rPr>
            <w:rFonts w:asciiTheme="minorHAnsi" w:hAnsiTheme="minorHAnsi"/>
            <w:color w:val="000000" w:themeColor="text1"/>
            <w:sz w:val="22"/>
            <w:szCs w:val="22"/>
          </w:rPr>
          <w:t xml:space="preserve">PingFederate will rely upon the common capabilities of the Capgemini API Platform for </w:t>
        </w:r>
      </w:ins>
      <w:r w:rsidRPr="006F2660">
        <w:rPr>
          <w:rFonts w:asciiTheme="minorHAnsi" w:hAnsiTheme="minorHAnsi" w:cs="Arial"/>
          <w:color w:val="000000" w:themeColor="text1"/>
          <w:sz w:val="22"/>
          <w:szCs w:val="22"/>
        </w:rPr>
        <w:t xml:space="preserve">DDOS protection </w:t>
      </w:r>
      <w:ins w:id="1012" w:author="Barry O'Donohoe" w:date="2018-01-05T09:10:00Z">
        <w:r w:rsidR="00C9726F">
          <w:rPr>
            <w:rFonts w:asciiTheme="minorHAnsi" w:hAnsiTheme="minorHAnsi" w:cs="Arial"/>
            <w:color w:val="000000" w:themeColor="text1"/>
            <w:sz w:val="22"/>
            <w:szCs w:val="22"/>
          </w:rPr>
          <w:t xml:space="preserve">based upon Citrix </w:t>
        </w:r>
        <w:proofErr w:type="spellStart"/>
        <w:r w:rsidR="00C9726F">
          <w:rPr>
            <w:rFonts w:asciiTheme="minorHAnsi" w:hAnsiTheme="minorHAnsi" w:cs="Arial"/>
            <w:color w:val="000000" w:themeColor="text1"/>
            <w:sz w:val="22"/>
            <w:szCs w:val="22"/>
          </w:rPr>
          <w:t>Netscaler</w:t>
        </w:r>
        <w:proofErr w:type="spellEnd"/>
        <w:r w:rsidR="00C9726F">
          <w:rPr>
            <w:rFonts w:asciiTheme="minorHAnsi" w:hAnsiTheme="minorHAnsi" w:cs="Arial"/>
            <w:color w:val="000000" w:themeColor="text1"/>
            <w:sz w:val="22"/>
            <w:szCs w:val="22"/>
          </w:rPr>
          <w:t xml:space="preserve"> to </w:t>
        </w:r>
      </w:ins>
      <w:del w:id="1013" w:author="Barry O'Donohoe" w:date="2018-01-05T09:10:00Z">
        <w:r w:rsidR="003D749B" w:rsidDel="00C9726F">
          <w:rPr>
            <w:rFonts w:asciiTheme="minorHAnsi" w:hAnsiTheme="minorHAnsi" w:cs="Arial"/>
            <w:color w:val="000000" w:themeColor="text1"/>
            <w:sz w:val="22"/>
            <w:szCs w:val="22"/>
          </w:rPr>
          <w:delText xml:space="preserve">will be implemented to follow a </w:delText>
        </w:r>
        <w:r w:rsidRPr="006F2660" w:rsidDel="00C9726F">
          <w:rPr>
            <w:rFonts w:asciiTheme="minorHAnsi" w:hAnsiTheme="minorHAnsi" w:cs="Arial"/>
            <w:color w:val="000000" w:themeColor="text1"/>
            <w:sz w:val="22"/>
            <w:szCs w:val="22"/>
          </w:rPr>
          <w:delText xml:space="preserve">routed </w:delText>
        </w:r>
        <w:r w:rsidR="003D749B" w:rsidDel="00C9726F">
          <w:rPr>
            <w:rFonts w:asciiTheme="minorHAnsi" w:hAnsiTheme="minorHAnsi" w:cs="Arial"/>
            <w:color w:val="000000" w:themeColor="text1"/>
            <w:sz w:val="22"/>
            <w:szCs w:val="22"/>
          </w:rPr>
          <w:delText xml:space="preserve">pattern will </w:delText>
        </w:r>
      </w:del>
      <w:r w:rsidR="003D749B">
        <w:rPr>
          <w:rFonts w:asciiTheme="minorHAnsi" w:hAnsiTheme="minorHAnsi" w:cs="Arial"/>
          <w:color w:val="000000" w:themeColor="text1"/>
          <w:sz w:val="22"/>
          <w:szCs w:val="22"/>
        </w:rPr>
        <w:t>ensur</w:t>
      </w:r>
      <w:ins w:id="1014" w:author="Barry O'Donohoe" w:date="2018-01-05T09:10:00Z">
        <w:r w:rsidR="00C9726F">
          <w:rPr>
            <w:rFonts w:asciiTheme="minorHAnsi" w:hAnsiTheme="minorHAnsi" w:cs="Arial"/>
            <w:color w:val="000000" w:themeColor="text1"/>
            <w:sz w:val="22"/>
            <w:szCs w:val="22"/>
          </w:rPr>
          <w:t>e</w:t>
        </w:r>
      </w:ins>
      <w:del w:id="1015" w:author="Barry O'Donohoe" w:date="2018-01-05T09:10:00Z">
        <w:r w:rsidR="003D749B" w:rsidDel="00C9726F">
          <w:rPr>
            <w:rFonts w:asciiTheme="minorHAnsi" w:hAnsiTheme="minorHAnsi" w:cs="Arial"/>
            <w:color w:val="000000" w:themeColor="text1"/>
            <w:sz w:val="22"/>
            <w:szCs w:val="22"/>
          </w:rPr>
          <w:delText>ing</w:delText>
        </w:r>
      </w:del>
      <w:r w:rsidRPr="006F2660">
        <w:rPr>
          <w:rFonts w:asciiTheme="minorHAnsi" w:hAnsiTheme="minorHAnsi" w:cs="Arial"/>
          <w:color w:val="000000" w:themeColor="text1"/>
          <w:sz w:val="22"/>
          <w:szCs w:val="22"/>
        </w:rPr>
        <w:t xml:space="preserve"> the internet presented Web and API endpoints are protected from any unexpected DDOS attacks</w:t>
      </w:r>
      <w:ins w:id="1016" w:author="Barry O'Donohoe" w:date="2018-01-05T09:11:00Z">
        <w:r w:rsidR="00C9726F">
          <w:rPr>
            <w:rFonts w:asciiTheme="minorHAnsi" w:hAnsiTheme="minorHAnsi" w:cs="Arial"/>
            <w:color w:val="000000" w:themeColor="text1"/>
            <w:sz w:val="22"/>
            <w:szCs w:val="22"/>
          </w:rPr>
          <w:t>. Specific protections</w:t>
        </w:r>
      </w:ins>
      <w:ins w:id="1017" w:author="Barry O'Donohoe [2]" w:date="2018-03-22T16:16:00Z">
        <w:r w:rsidR="00A13558">
          <w:rPr>
            <w:rFonts w:asciiTheme="minorHAnsi" w:hAnsiTheme="minorHAnsi" w:cs="Arial"/>
            <w:color w:val="000000" w:themeColor="text1"/>
            <w:sz w:val="22"/>
            <w:szCs w:val="22"/>
          </w:rPr>
          <w:t xml:space="preserve"> are covered in the API Blueprint documentation</w:t>
        </w:r>
      </w:ins>
      <w:ins w:id="1018" w:author="Barry O'Donohoe" w:date="2018-01-05T09:11:00Z">
        <w:del w:id="1019" w:author="Barry O'Donohoe [2]" w:date="2018-03-22T16:16:00Z">
          <w:r w:rsidR="00C9726F" w:rsidDel="00A13558">
            <w:rPr>
              <w:rFonts w:asciiTheme="minorHAnsi" w:hAnsiTheme="minorHAnsi" w:cs="Arial"/>
              <w:color w:val="000000" w:themeColor="text1"/>
              <w:sz w:val="22"/>
              <w:szCs w:val="22"/>
            </w:rPr>
            <w:delText xml:space="preserve"> include</w:delText>
          </w:r>
        </w:del>
      </w:ins>
      <w:ins w:id="1020" w:author="Barry O'Donohoe [2]" w:date="2018-03-22T16:16:00Z">
        <w:r w:rsidR="00A13558">
          <w:rPr>
            <w:rFonts w:asciiTheme="minorHAnsi" w:hAnsiTheme="minorHAnsi" w:cs="Arial"/>
            <w:color w:val="000000" w:themeColor="text1"/>
            <w:sz w:val="22"/>
            <w:szCs w:val="22"/>
          </w:rPr>
          <w:t>.</w:t>
        </w:r>
      </w:ins>
      <w:ins w:id="1021" w:author="Barry O'Donohoe" w:date="2018-01-05T09:11:00Z">
        <w:del w:id="1022" w:author="Barry O'Donohoe [2]" w:date="2018-03-22T16:16:00Z">
          <w:r w:rsidR="00C9726F" w:rsidDel="00A13558">
            <w:rPr>
              <w:rFonts w:asciiTheme="minorHAnsi" w:hAnsiTheme="minorHAnsi" w:cs="Arial"/>
              <w:color w:val="000000" w:themeColor="text1"/>
              <w:sz w:val="22"/>
              <w:szCs w:val="22"/>
            </w:rPr>
            <w:delText>:</w:delText>
          </w:r>
        </w:del>
      </w:ins>
    </w:p>
    <w:tbl>
      <w:tblPr>
        <w:tblStyle w:val="TableGrid"/>
        <w:tblW w:w="0" w:type="auto"/>
        <w:tblInd w:w="1440" w:type="dxa"/>
        <w:tblLook w:val="04A0" w:firstRow="1" w:lastRow="0" w:firstColumn="1" w:lastColumn="0" w:noHBand="0" w:noVBand="1"/>
        <w:tblPrChange w:id="1023" w:author="Barry O'Donohoe" w:date="2018-01-05T09:15:00Z">
          <w:tblPr>
            <w:tblStyle w:val="TableGrid"/>
            <w:tblW w:w="0" w:type="auto"/>
            <w:tblInd w:w="1440" w:type="dxa"/>
            <w:tblLook w:val="04A0" w:firstRow="1" w:lastRow="0" w:firstColumn="1" w:lastColumn="0" w:noHBand="0" w:noVBand="1"/>
          </w:tblPr>
        </w:tblPrChange>
      </w:tblPr>
      <w:tblGrid>
        <w:gridCol w:w="530"/>
        <w:gridCol w:w="2542"/>
        <w:gridCol w:w="6170"/>
        <w:tblGridChange w:id="1024">
          <w:tblGrid>
            <w:gridCol w:w="530"/>
            <w:gridCol w:w="2542"/>
            <w:gridCol w:w="6170"/>
          </w:tblGrid>
        </w:tblGridChange>
      </w:tblGrid>
      <w:tr w:rsidR="00AD04A2" w:rsidDel="00A13558" w14:paraId="5E027F64" w14:textId="7979FEE2" w:rsidTr="00AD04A2">
        <w:trPr>
          <w:ins w:id="1025" w:author="Barry O'Donohoe" w:date="2018-01-05T09:12:00Z"/>
          <w:del w:id="1026" w:author="Barry O'Donohoe [2]" w:date="2018-03-22T16:17:00Z"/>
        </w:trPr>
        <w:tc>
          <w:tcPr>
            <w:tcW w:w="530" w:type="dxa"/>
            <w:vAlign w:val="center"/>
            <w:tcPrChange w:id="1027" w:author="Barry O'Donohoe" w:date="2018-01-05T09:15:00Z">
              <w:tcPr>
                <w:tcW w:w="530" w:type="dxa"/>
                <w:vAlign w:val="center"/>
              </w:tcPr>
            </w:tcPrChange>
          </w:tcPr>
          <w:p w14:paraId="7D8973E8" w14:textId="08CEF8CF" w:rsidR="00C9726F" w:rsidDel="00A13558" w:rsidRDefault="00C9726F" w:rsidP="00A13558">
            <w:pPr>
              <w:pStyle w:val="rbsbody"/>
              <w:spacing w:before="0" w:beforeAutospacing="0" w:after="180" w:afterAutospacing="0" w:line="276" w:lineRule="auto"/>
              <w:ind w:left="1440" w:hanging="360"/>
              <w:rPr>
                <w:ins w:id="1028" w:author="Barry O'Donohoe" w:date="2018-01-05T09:12:00Z"/>
                <w:del w:id="1029" w:author="Barry O'Donohoe [2]" w:date="2018-03-22T16:17:00Z"/>
                <w:rFonts w:asciiTheme="minorHAnsi" w:hAnsiTheme="minorHAnsi" w:cs="Arial"/>
                <w:color w:val="000000" w:themeColor="text1"/>
                <w:sz w:val="22"/>
                <w:szCs w:val="22"/>
              </w:rPr>
              <w:pPrChange w:id="1030" w:author="Barry O'Donohoe [2]" w:date="2018-03-22T16:17:00Z">
                <w:pPr>
                  <w:pStyle w:val="rbsbody"/>
                  <w:spacing w:before="0" w:beforeAutospacing="0" w:after="180" w:afterAutospacing="0" w:line="276" w:lineRule="auto"/>
                </w:pPr>
              </w:pPrChange>
            </w:pPr>
            <w:ins w:id="1031" w:author="Barry O'Donohoe" w:date="2018-01-05T09:13:00Z">
              <w:del w:id="1032" w:author="Barry O'Donohoe [2]" w:date="2018-03-22T16:17:00Z">
                <w:r w:rsidDel="00A13558">
                  <w:rPr>
                    <w:rFonts w:asciiTheme="minorHAnsi" w:hAnsiTheme="minorHAnsi" w:cs="Arial"/>
                    <w:color w:val="000000" w:themeColor="text1"/>
                    <w:sz w:val="22"/>
                    <w:szCs w:val="22"/>
                  </w:rPr>
                  <w:delText>No.</w:delText>
                </w:r>
              </w:del>
            </w:ins>
          </w:p>
        </w:tc>
        <w:tc>
          <w:tcPr>
            <w:tcW w:w="2542" w:type="dxa"/>
            <w:vAlign w:val="center"/>
            <w:tcPrChange w:id="1033" w:author="Barry O'Donohoe" w:date="2018-01-05T09:15:00Z">
              <w:tcPr>
                <w:tcW w:w="2542" w:type="dxa"/>
                <w:vAlign w:val="center"/>
              </w:tcPr>
            </w:tcPrChange>
          </w:tcPr>
          <w:p w14:paraId="1D3097A0" w14:textId="3A134A70" w:rsidR="00C9726F" w:rsidDel="00A13558" w:rsidRDefault="00C9726F" w:rsidP="00A13558">
            <w:pPr>
              <w:pStyle w:val="rbsbody"/>
              <w:spacing w:before="0" w:beforeAutospacing="0" w:after="180" w:afterAutospacing="0" w:line="276" w:lineRule="auto"/>
              <w:ind w:left="1440" w:hanging="360"/>
              <w:rPr>
                <w:ins w:id="1034" w:author="Barry O'Donohoe" w:date="2018-01-05T09:12:00Z"/>
                <w:del w:id="1035" w:author="Barry O'Donohoe [2]" w:date="2018-03-22T16:17:00Z"/>
                <w:rFonts w:asciiTheme="minorHAnsi" w:hAnsiTheme="minorHAnsi" w:cs="Arial"/>
                <w:color w:val="000000" w:themeColor="text1"/>
                <w:sz w:val="22"/>
                <w:szCs w:val="22"/>
              </w:rPr>
              <w:pPrChange w:id="1036" w:author="Barry O'Donohoe [2]" w:date="2018-03-22T16:17:00Z">
                <w:pPr>
                  <w:pStyle w:val="rbsbody"/>
                  <w:spacing w:before="0" w:beforeAutospacing="0" w:after="180" w:afterAutospacing="0" w:line="276" w:lineRule="auto"/>
                </w:pPr>
              </w:pPrChange>
            </w:pPr>
            <w:ins w:id="1037" w:author="Barry O'Donohoe" w:date="2018-01-05T09:13:00Z">
              <w:del w:id="1038" w:author="Barry O'Donohoe [2]" w:date="2018-03-22T16:17:00Z">
                <w:r w:rsidDel="00A13558">
                  <w:rPr>
                    <w:rFonts w:asciiTheme="minorHAnsi" w:hAnsiTheme="minorHAnsi" w:cs="Arial"/>
                    <w:color w:val="000000" w:themeColor="text1"/>
                    <w:sz w:val="22"/>
                    <w:szCs w:val="22"/>
                  </w:rPr>
                  <w:delText>Control</w:delText>
                </w:r>
              </w:del>
            </w:ins>
          </w:p>
        </w:tc>
        <w:tc>
          <w:tcPr>
            <w:tcW w:w="6170" w:type="dxa"/>
            <w:vAlign w:val="center"/>
            <w:tcPrChange w:id="1039" w:author="Barry O'Donohoe" w:date="2018-01-05T09:15:00Z">
              <w:tcPr>
                <w:tcW w:w="6170" w:type="dxa"/>
                <w:vAlign w:val="center"/>
              </w:tcPr>
            </w:tcPrChange>
          </w:tcPr>
          <w:p w14:paraId="6C3590D7" w14:textId="67D1DF8C" w:rsidR="00C9726F" w:rsidDel="00A13558" w:rsidRDefault="00C9726F" w:rsidP="00A13558">
            <w:pPr>
              <w:pStyle w:val="rbsbody"/>
              <w:spacing w:before="0" w:beforeAutospacing="0" w:after="180" w:afterAutospacing="0" w:line="276" w:lineRule="auto"/>
              <w:ind w:left="1440" w:hanging="360"/>
              <w:rPr>
                <w:ins w:id="1040" w:author="Barry O'Donohoe" w:date="2018-01-05T09:12:00Z"/>
                <w:del w:id="1041" w:author="Barry O'Donohoe [2]" w:date="2018-03-22T16:17:00Z"/>
                <w:rFonts w:asciiTheme="minorHAnsi" w:hAnsiTheme="minorHAnsi" w:cs="Arial"/>
                <w:color w:val="000000" w:themeColor="text1"/>
                <w:sz w:val="22"/>
                <w:szCs w:val="22"/>
              </w:rPr>
              <w:pPrChange w:id="1042" w:author="Barry O'Donohoe [2]" w:date="2018-03-22T16:17:00Z">
                <w:pPr>
                  <w:pStyle w:val="rbsbody"/>
                  <w:spacing w:before="0" w:beforeAutospacing="0" w:after="180" w:afterAutospacing="0" w:line="276" w:lineRule="auto"/>
                </w:pPr>
              </w:pPrChange>
            </w:pPr>
            <w:ins w:id="1043" w:author="Barry O'Donohoe" w:date="2018-01-05T09:13:00Z">
              <w:del w:id="1044" w:author="Barry O'Donohoe [2]" w:date="2018-03-22T16:17:00Z">
                <w:r w:rsidDel="00A13558">
                  <w:rPr>
                    <w:rFonts w:asciiTheme="minorHAnsi" w:hAnsiTheme="minorHAnsi" w:cs="Arial"/>
                    <w:color w:val="000000" w:themeColor="text1"/>
                    <w:sz w:val="22"/>
                    <w:szCs w:val="22"/>
                  </w:rPr>
                  <w:delText>Description</w:delText>
                </w:r>
              </w:del>
            </w:ins>
          </w:p>
        </w:tc>
      </w:tr>
      <w:tr w:rsidR="00AD04A2" w:rsidDel="00A13558" w14:paraId="69D9435B" w14:textId="0CC3AC6C" w:rsidTr="00AD04A2">
        <w:trPr>
          <w:ins w:id="1045" w:author="Barry O'Donohoe" w:date="2018-01-05T09:12:00Z"/>
          <w:del w:id="1046" w:author="Barry O'Donohoe [2]" w:date="2018-03-22T16:17:00Z"/>
        </w:trPr>
        <w:tc>
          <w:tcPr>
            <w:tcW w:w="530" w:type="dxa"/>
            <w:vAlign w:val="center"/>
            <w:tcPrChange w:id="1047" w:author="Barry O'Donohoe" w:date="2018-01-05T09:17:00Z">
              <w:tcPr>
                <w:tcW w:w="530" w:type="dxa"/>
                <w:vAlign w:val="center"/>
              </w:tcPr>
            </w:tcPrChange>
          </w:tcPr>
          <w:p w14:paraId="20DDFFC3" w14:textId="6225644F" w:rsidR="00C9726F" w:rsidDel="00A13558" w:rsidRDefault="00C9726F" w:rsidP="00A13558">
            <w:pPr>
              <w:pStyle w:val="rbsbody"/>
              <w:spacing w:before="0" w:beforeAutospacing="0" w:after="180" w:afterAutospacing="0" w:line="276" w:lineRule="auto"/>
              <w:ind w:left="1440" w:hanging="360"/>
              <w:rPr>
                <w:ins w:id="1048" w:author="Barry O'Donohoe" w:date="2018-01-05T09:12:00Z"/>
                <w:del w:id="1049" w:author="Barry O'Donohoe [2]" w:date="2018-03-22T16:17:00Z"/>
                <w:rFonts w:asciiTheme="minorHAnsi" w:hAnsiTheme="minorHAnsi" w:cs="Arial"/>
                <w:color w:val="000000" w:themeColor="text1"/>
                <w:sz w:val="22"/>
                <w:szCs w:val="22"/>
              </w:rPr>
              <w:pPrChange w:id="1050" w:author="Barry O'Donohoe [2]" w:date="2018-03-22T16:17:00Z">
                <w:pPr>
                  <w:pStyle w:val="rbsbody"/>
                  <w:spacing w:before="0" w:beforeAutospacing="0" w:after="180" w:afterAutospacing="0" w:line="276" w:lineRule="auto"/>
                </w:pPr>
              </w:pPrChange>
            </w:pPr>
            <w:ins w:id="1051" w:author="Barry O'Donohoe" w:date="2018-01-05T09:14:00Z">
              <w:del w:id="1052" w:author="Barry O'Donohoe [2]" w:date="2018-03-22T16:17:00Z">
                <w:r w:rsidDel="00A13558">
                  <w:rPr>
                    <w:rFonts w:asciiTheme="minorHAnsi" w:hAnsiTheme="minorHAnsi" w:cs="Arial"/>
                    <w:color w:val="000000" w:themeColor="text1"/>
                    <w:sz w:val="22"/>
                    <w:szCs w:val="22"/>
                  </w:rPr>
                  <w:delText>1</w:delText>
                </w:r>
              </w:del>
            </w:ins>
          </w:p>
        </w:tc>
        <w:tc>
          <w:tcPr>
            <w:tcW w:w="2542" w:type="dxa"/>
            <w:vAlign w:val="center"/>
            <w:tcPrChange w:id="1053" w:author="Barry O'Donohoe" w:date="2018-01-05T09:17:00Z">
              <w:tcPr>
                <w:tcW w:w="2542" w:type="dxa"/>
                <w:vAlign w:val="center"/>
              </w:tcPr>
            </w:tcPrChange>
          </w:tcPr>
          <w:p w14:paraId="7FA9ACE9" w14:textId="487119FE" w:rsidR="00C9726F" w:rsidDel="00A13558" w:rsidRDefault="00AD04A2" w:rsidP="00A13558">
            <w:pPr>
              <w:pStyle w:val="rbsbody"/>
              <w:spacing w:before="0" w:beforeAutospacing="0" w:after="180" w:afterAutospacing="0" w:line="276" w:lineRule="auto"/>
              <w:ind w:left="1440" w:hanging="360"/>
              <w:rPr>
                <w:ins w:id="1054" w:author="Barry O'Donohoe" w:date="2018-01-05T09:12:00Z"/>
                <w:del w:id="1055" w:author="Barry O'Donohoe [2]" w:date="2018-03-22T16:17:00Z"/>
                <w:rFonts w:asciiTheme="minorHAnsi" w:hAnsiTheme="minorHAnsi" w:cs="Arial"/>
                <w:color w:val="000000" w:themeColor="text1"/>
                <w:sz w:val="22"/>
                <w:szCs w:val="22"/>
              </w:rPr>
              <w:pPrChange w:id="1056" w:author="Barry O'Donohoe [2]" w:date="2018-03-22T16:17:00Z">
                <w:pPr>
                  <w:pStyle w:val="rbsbody"/>
                  <w:spacing w:before="0" w:beforeAutospacing="0" w:after="180" w:afterAutospacing="0" w:line="276" w:lineRule="auto"/>
                </w:pPr>
              </w:pPrChange>
            </w:pPr>
            <w:ins w:id="1057" w:author="Barry O'Donohoe" w:date="2018-01-05T09:15:00Z">
              <w:del w:id="1058" w:author="Barry O'Donohoe [2]" w:date="2018-03-22T16:17:00Z">
                <w:r w:rsidRPr="00AD04A2" w:rsidDel="00A13558">
                  <w:rPr>
                    <w:rFonts w:asciiTheme="minorHAnsi" w:hAnsiTheme="minorHAnsi" w:cs="Arial"/>
                    <w:color w:val="000000" w:themeColor="text1"/>
                    <w:sz w:val="22"/>
                    <w:szCs w:val="22"/>
                  </w:rPr>
                  <w:delText>Layer3 </w:delText>
                </w:r>
                <w:r w:rsidDel="00A13558">
                  <w:rPr>
                    <w:rFonts w:asciiTheme="minorHAnsi" w:hAnsiTheme="minorHAnsi" w:cs="Arial"/>
                    <w:color w:val="000000" w:themeColor="text1"/>
                    <w:sz w:val="22"/>
                    <w:szCs w:val="22"/>
                  </w:rPr>
                  <w:delText>ICMP Flood attack</w:delText>
                </w:r>
              </w:del>
            </w:ins>
          </w:p>
        </w:tc>
        <w:tc>
          <w:tcPr>
            <w:tcW w:w="6170" w:type="dxa"/>
            <w:vAlign w:val="center"/>
            <w:tcPrChange w:id="1059" w:author="Barry O'Donohoe" w:date="2018-01-05T09:17:00Z">
              <w:tcPr>
                <w:tcW w:w="6170" w:type="dxa"/>
                <w:vAlign w:val="center"/>
              </w:tcPr>
            </w:tcPrChange>
          </w:tcPr>
          <w:p w14:paraId="2B5B5504" w14:textId="106BA5C8" w:rsidR="00C9726F" w:rsidDel="00A13558" w:rsidRDefault="00AD04A2" w:rsidP="00A13558">
            <w:pPr>
              <w:pStyle w:val="rbsbody"/>
              <w:spacing w:before="0" w:beforeAutospacing="0" w:after="180" w:afterAutospacing="0" w:line="276" w:lineRule="auto"/>
              <w:ind w:left="1440" w:hanging="360"/>
              <w:rPr>
                <w:ins w:id="1060" w:author="Barry O'Donohoe" w:date="2018-01-05T09:12:00Z"/>
                <w:del w:id="1061" w:author="Barry O'Donohoe [2]" w:date="2018-03-22T16:17:00Z"/>
                <w:rFonts w:asciiTheme="minorHAnsi" w:hAnsiTheme="minorHAnsi" w:cs="Arial"/>
                <w:color w:val="000000" w:themeColor="text1"/>
                <w:sz w:val="22"/>
                <w:szCs w:val="22"/>
              </w:rPr>
              <w:pPrChange w:id="1062" w:author="Barry O'Donohoe [2]" w:date="2018-03-22T16:17:00Z">
                <w:pPr>
                  <w:pStyle w:val="rbsbody"/>
                  <w:spacing w:before="0" w:beforeAutospacing="0" w:after="180" w:afterAutospacing="0" w:line="276" w:lineRule="auto"/>
                </w:pPr>
              </w:pPrChange>
            </w:pPr>
            <w:ins w:id="1063" w:author="Barry O'Donohoe" w:date="2018-01-05T09:16:00Z">
              <w:del w:id="1064" w:author="Barry O'Donohoe [2]" w:date="2018-03-22T16:17:00Z">
                <w:r w:rsidRPr="00AD04A2" w:rsidDel="00A13558">
                  <w:rPr>
                    <w:rFonts w:asciiTheme="minorHAnsi" w:hAnsiTheme="minorHAnsi" w:cs="Arial"/>
                    <w:color w:val="000000" w:themeColor="text1"/>
                    <w:sz w:val="22"/>
                    <w:szCs w:val="22"/>
                  </w:rPr>
                  <w:delText>An attacker would take down victim’s site/machine by flooding overwhelming ICMP echo requests. With the embedded defenses, NetScaler would counteract such attacks.</w:delText>
                </w:r>
              </w:del>
            </w:ins>
          </w:p>
        </w:tc>
      </w:tr>
      <w:tr w:rsidR="00AD04A2" w:rsidDel="00A13558" w14:paraId="4D87B6F6" w14:textId="42EA398F" w:rsidTr="00AD04A2">
        <w:trPr>
          <w:ins w:id="1065" w:author="Barry O'Donohoe" w:date="2018-01-05T09:14:00Z"/>
          <w:del w:id="1066" w:author="Barry O'Donohoe [2]" w:date="2018-03-22T16:17:00Z"/>
        </w:trPr>
        <w:tc>
          <w:tcPr>
            <w:tcW w:w="530" w:type="dxa"/>
            <w:vAlign w:val="center"/>
            <w:tcPrChange w:id="1067" w:author="Barry O'Donohoe" w:date="2018-01-05T09:17:00Z">
              <w:tcPr>
                <w:tcW w:w="530" w:type="dxa"/>
                <w:vAlign w:val="center"/>
              </w:tcPr>
            </w:tcPrChange>
          </w:tcPr>
          <w:p w14:paraId="2E33D023" w14:textId="0CE76845" w:rsidR="00C9726F" w:rsidDel="00A13558" w:rsidRDefault="00C9726F" w:rsidP="00A13558">
            <w:pPr>
              <w:pStyle w:val="rbsbody"/>
              <w:spacing w:before="0" w:beforeAutospacing="0" w:after="180" w:afterAutospacing="0" w:line="276" w:lineRule="auto"/>
              <w:ind w:left="1440" w:hanging="360"/>
              <w:rPr>
                <w:ins w:id="1068" w:author="Barry O'Donohoe" w:date="2018-01-05T09:14:00Z"/>
                <w:del w:id="1069" w:author="Barry O'Donohoe [2]" w:date="2018-03-22T16:17:00Z"/>
                <w:rFonts w:asciiTheme="minorHAnsi" w:hAnsiTheme="minorHAnsi" w:cs="Arial"/>
                <w:color w:val="000000" w:themeColor="text1"/>
                <w:sz w:val="22"/>
                <w:szCs w:val="22"/>
              </w:rPr>
              <w:pPrChange w:id="1070" w:author="Barry O'Donohoe [2]" w:date="2018-03-22T16:17:00Z">
                <w:pPr>
                  <w:pStyle w:val="rbsbody"/>
                  <w:spacing w:before="0" w:beforeAutospacing="0" w:after="180" w:afterAutospacing="0" w:line="276" w:lineRule="auto"/>
                  <w:jc w:val="center"/>
                </w:pPr>
              </w:pPrChange>
            </w:pPr>
            <w:ins w:id="1071" w:author="Barry O'Donohoe" w:date="2018-01-05T09:14:00Z">
              <w:del w:id="1072" w:author="Barry O'Donohoe [2]" w:date="2018-03-22T16:17:00Z">
                <w:r w:rsidDel="00A13558">
                  <w:rPr>
                    <w:rFonts w:asciiTheme="minorHAnsi" w:hAnsiTheme="minorHAnsi" w:cs="Arial"/>
                    <w:color w:val="000000" w:themeColor="text1"/>
                    <w:sz w:val="22"/>
                    <w:szCs w:val="22"/>
                  </w:rPr>
                  <w:delText>2</w:delText>
                </w:r>
              </w:del>
            </w:ins>
          </w:p>
        </w:tc>
        <w:tc>
          <w:tcPr>
            <w:tcW w:w="2542" w:type="dxa"/>
            <w:vAlign w:val="center"/>
            <w:tcPrChange w:id="1073" w:author="Barry O'Donohoe" w:date="2018-01-05T09:17:00Z">
              <w:tcPr>
                <w:tcW w:w="2542" w:type="dxa"/>
                <w:vAlign w:val="center"/>
              </w:tcPr>
            </w:tcPrChange>
          </w:tcPr>
          <w:p w14:paraId="14C48E1B" w14:textId="6DABE4BA" w:rsidR="00C9726F" w:rsidDel="00A13558" w:rsidRDefault="00AD04A2" w:rsidP="00A13558">
            <w:pPr>
              <w:pStyle w:val="rbsbody"/>
              <w:spacing w:before="0" w:beforeAutospacing="0" w:after="180" w:afterAutospacing="0" w:line="276" w:lineRule="auto"/>
              <w:ind w:left="1440" w:hanging="360"/>
              <w:rPr>
                <w:ins w:id="1074" w:author="Barry O'Donohoe" w:date="2018-01-05T09:14:00Z"/>
                <w:del w:id="1075" w:author="Barry O'Donohoe [2]" w:date="2018-03-22T16:17:00Z"/>
                <w:rFonts w:asciiTheme="minorHAnsi" w:hAnsiTheme="minorHAnsi" w:cs="Arial"/>
                <w:color w:val="000000" w:themeColor="text1"/>
                <w:sz w:val="22"/>
                <w:szCs w:val="22"/>
              </w:rPr>
              <w:pPrChange w:id="1076" w:author="Barry O'Donohoe [2]" w:date="2018-03-22T16:17:00Z">
                <w:pPr>
                  <w:pStyle w:val="rbsbody"/>
                  <w:spacing w:before="0" w:beforeAutospacing="0" w:after="180" w:afterAutospacing="0" w:line="276" w:lineRule="auto"/>
                  <w:jc w:val="center"/>
                </w:pPr>
              </w:pPrChange>
            </w:pPr>
            <w:ins w:id="1077" w:author="Barry O'Donohoe" w:date="2018-01-05T09:18:00Z">
              <w:del w:id="1078" w:author="Barry O'Donohoe [2]" w:date="2018-03-22T16:17:00Z">
                <w:r w:rsidRPr="00AD04A2" w:rsidDel="00A13558">
                  <w:rPr>
                    <w:rFonts w:asciiTheme="minorHAnsi" w:hAnsiTheme="minorHAnsi" w:cs="Arial"/>
                    <w:color w:val="000000" w:themeColor="text1"/>
                    <w:sz w:val="22"/>
                    <w:szCs w:val="22"/>
                  </w:rPr>
                  <w:delText>Layer3 Ping of Death attack:</w:delText>
                </w:r>
              </w:del>
            </w:ins>
          </w:p>
        </w:tc>
        <w:tc>
          <w:tcPr>
            <w:tcW w:w="6170" w:type="dxa"/>
            <w:vAlign w:val="center"/>
            <w:tcPrChange w:id="1079" w:author="Barry O'Donohoe" w:date="2018-01-05T09:17:00Z">
              <w:tcPr>
                <w:tcW w:w="6170" w:type="dxa"/>
                <w:vAlign w:val="center"/>
              </w:tcPr>
            </w:tcPrChange>
          </w:tcPr>
          <w:p w14:paraId="538C6EE9" w14:textId="070E1938" w:rsidR="00C9726F" w:rsidDel="00A13558" w:rsidRDefault="00AD04A2" w:rsidP="00A13558">
            <w:pPr>
              <w:pStyle w:val="rbsbody"/>
              <w:spacing w:before="0" w:beforeAutospacing="0" w:after="180" w:afterAutospacing="0" w:line="276" w:lineRule="auto"/>
              <w:ind w:left="1440" w:hanging="360"/>
              <w:rPr>
                <w:ins w:id="1080" w:author="Barry O'Donohoe" w:date="2018-01-05T09:14:00Z"/>
                <w:del w:id="1081" w:author="Barry O'Donohoe [2]" w:date="2018-03-22T16:17:00Z"/>
                <w:rFonts w:asciiTheme="minorHAnsi" w:hAnsiTheme="minorHAnsi" w:cs="Arial"/>
                <w:color w:val="000000" w:themeColor="text1"/>
                <w:sz w:val="22"/>
                <w:szCs w:val="22"/>
              </w:rPr>
              <w:pPrChange w:id="1082" w:author="Barry O'Donohoe [2]" w:date="2018-03-22T16:17:00Z">
                <w:pPr>
                  <w:pStyle w:val="rbsbody"/>
                  <w:spacing w:before="0" w:beforeAutospacing="0" w:after="180" w:afterAutospacing="0" w:line="276" w:lineRule="auto"/>
                  <w:jc w:val="center"/>
                </w:pPr>
              </w:pPrChange>
            </w:pPr>
            <w:ins w:id="1083" w:author="Barry O'Donohoe" w:date="2018-01-05T09:18:00Z">
              <w:del w:id="1084" w:author="Barry O'Donohoe [2]" w:date="2018-03-22T16:17:00Z">
                <w:r w:rsidRPr="00AD04A2" w:rsidDel="00A13558">
                  <w:rPr>
                    <w:rFonts w:asciiTheme="minorHAnsi" w:hAnsiTheme="minorHAnsi" w:cs="Arial"/>
                    <w:color w:val="000000" w:themeColor="text1"/>
                    <w:sz w:val="22"/>
                    <w:szCs w:val="22"/>
                  </w:rPr>
                  <w:delText>An attacker would send the targeted service malformed or oversized ICMP requests to freeze the systems. These packets ar</w:delText>
                </w:r>
                <w:r w:rsidDel="00A13558">
                  <w:rPr>
                    <w:rFonts w:asciiTheme="minorHAnsi" w:hAnsiTheme="minorHAnsi" w:cs="Arial"/>
                    <w:color w:val="000000" w:themeColor="text1"/>
                    <w:sz w:val="22"/>
                    <w:szCs w:val="22"/>
                  </w:rPr>
                  <w:delText>e denied by default by NetScaler</w:delText>
                </w:r>
              </w:del>
            </w:ins>
          </w:p>
        </w:tc>
      </w:tr>
      <w:tr w:rsidR="00AD04A2" w:rsidDel="00A13558" w14:paraId="0413E5CE" w14:textId="49D4BE20" w:rsidTr="00AD04A2">
        <w:trPr>
          <w:ins w:id="1085" w:author="Barry O'Donohoe" w:date="2018-01-05T09:14:00Z"/>
          <w:del w:id="1086" w:author="Barry O'Donohoe [2]" w:date="2018-03-22T16:17:00Z"/>
        </w:trPr>
        <w:tc>
          <w:tcPr>
            <w:tcW w:w="530" w:type="dxa"/>
            <w:vAlign w:val="center"/>
            <w:tcPrChange w:id="1087" w:author="Barry O'Donohoe" w:date="2018-01-05T09:17:00Z">
              <w:tcPr>
                <w:tcW w:w="530" w:type="dxa"/>
                <w:vAlign w:val="center"/>
              </w:tcPr>
            </w:tcPrChange>
          </w:tcPr>
          <w:p w14:paraId="42786133" w14:textId="0839192C" w:rsidR="00C9726F" w:rsidDel="00A13558" w:rsidRDefault="00C9726F" w:rsidP="00A13558">
            <w:pPr>
              <w:pStyle w:val="rbsbody"/>
              <w:spacing w:before="0" w:beforeAutospacing="0" w:after="180" w:afterAutospacing="0" w:line="276" w:lineRule="auto"/>
              <w:ind w:left="1440" w:hanging="360"/>
              <w:rPr>
                <w:ins w:id="1088" w:author="Barry O'Donohoe" w:date="2018-01-05T09:14:00Z"/>
                <w:del w:id="1089" w:author="Barry O'Donohoe [2]" w:date="2018-03-22T16:17:00Z"/>
                <w:rFonts w:asciiTheme="minorHAnsi" w:hAnsiTheme="minorHAnsi" w:cs="Arial"/>
                <w:color w:val="000000" w:themeColor="text1"/>
                <w:sz w:val="22"/>
                <w:szCs w:val="22"/>
              </w:rPr>
              <w:pPrChange w:id="1090" w:author="Barry O'Donohoe [2]" w:date="2018-03-22T16:17:00Z">
                <w:pPr>
                  <w:pStyle w:val="rbsbody"/>
                  <w:spacing w:before="0" w:beforeAutospacing="0" w:after="180" w:afterAutospacing="0" w:line="276" w:lineRule="auto"/>
                  <w:jc w:val="center"/>
                </w:pPr>
              </w:pPrChange>
            </w:pPr>
            <w:ins w:id="1091" w:author="Barry O'Donohoe" w:date="2018-01-05T09:14:00Z">
              <w:del w:id="1092" w:author="Barry O'Donohoe [2]" w:date="2018-03-22T16:17:00Z">
                <w:r w:rsidDel="00A13558">
                  <w:rPr>
                    <w:rFonts w:asciiTheme="minorHAnsi" w:hAnsiTheme="minorHAnsi" w:cs="Arial"/>
                    <w:color w:val="000000" w:themeColor="text1"/>
                    <w:sz w:val="22"/>
                    <w:szCs w:val="22"/>
                  </w:rPr>
                  <w:delText>3</w:delText>
                </w:r>
              </w:del>
            </w:ins>
          </w:p>
        </w:tc>
        <w:tc>
          <w:tcPr>
            <w:tcW w:w="2542" w:type="dxa"/>
            <w:vAlign w:val="center"/>
            <w:tcPrChange w:id="1093" w:author="Barry O'Donohoe" w:date="2018-01-05T09:17:00Z">
              <w:tcPr>
                <w:tcW w:w="2542" w:type="dxa"/>
                <w:vAlign w:val="center"/>
              </w:tcPr>
            </w:tcPrChange>
          </w:tcPr>
          <w:p w14:paraId="1F35B72C" w14:textId="139A68E0" w:rsidR="00C9726F" w:rsidDel="00A13558" w:rsidRDefault="00AD04A2" w:rsidP="00A13558">
            <w:pPr>
              <w:pStyle w:val="rbsbody"/>
              <w:spacing w:before="0" w:beforeAutospacing="0" w:after="180" w:afterAutospacing="0" w:line="276" w:lineRule="auto"/>
              <w:ind w:left="1440" w:hanging="360"/>
              <w:rPr>
                <w:ins w:id="1094" w:author="Barry O'Donohoe" w:date="2018-01-05T09:14:00Z"/>
                <w:del w:id="1095" w:author="Barry O'Donohoe [2]" w:date="2018-03-22T16:17:00Z"/>
                <w:rFonts w:asciiTheme="minorHAnsi" w:hAnsiTheme="minorHAnsi" w:cs="Arial"/>
                <w:color w:val="000000" w:themeColor="text1"/>
                <w:sz w:val="22"/>
                <w:szCs w:val="22"/>
              </w:rPr>
              <w:pPrChange w:id="1096" w:author="Barry O'Donohoe [2]" w:date="2018-03-22T16:17:00Z">
                <w:pPr>
                  <w:pStyle w:val="rbsbody"/>
                  <w:spacing w:before="0" w:beforeAutospacing="0" w:after="180" w:afterAutospacing="0" w:line="276" w:lineRule="auto"/>
                  <w:jc w:val="center"/>
                </w:pPr>
              </w:pPrChange>
            </w:pPr>
            <w:ins w:id="1097" w:author="Barry O'Donohoe" w:date="2018-01-05T09:19:00Z">
              <w:del w:id="1098" w:author="Barry O'Donohoe [2]" w:date="2018-03-22T16:17:00Z">
                <w:r w:rsidRPr="00AD04A2" w:rsidDel="00A13558">
                  <w:rPr>
                    <w:rFonts w:asciiTheme="minorHAnsi" w:hAnsiTheme="minorHAnsi" w:cs="Arial"/>
                    <w:color w:val="000000" w:themeColor="text1"/>
                    <w:sz w:val="22"/>
                    <w:szCs w:val="22"/>
                  </w:rPr>
                  <w:delText>Layer3 Tear Drop attacks</w:delText>
                </w:r>
              </w:del>
            </w:ins>
          </w:p>
        </w:tc>
        <w:tc>
          <w:tcPr>
            <w:tcW w:w="6170" w:type="dxa"/>
            <w:vAlign w:val="center"/>
            <w:tcPrChange w:id="1099" w:author="Barry O'Donohoe" w:date="2018-01-05T09:17:00Z">
              <w:tcPr>
                <w:tcW w:w="6170" w:type="dxa"/>
                <w:vAlign w:val="center"/>
              </w:tcPr>
            </w:tcPrChange>
          </w:tcPr>
          <w:p w14:paraId="6AC0DE0F" w14:textId="7E637D8E" w:rsidR="00C9726F" w:rsidDel="00A13558" w:rsidRDefault="00AD04A2" w:rsidP="00A13558">
            <w:pPr>
              <w:pStyle w:val="rbsbody"/>
              <w:spacing w:before="0" w:beforeAutospacing="0" w:after="180" w:afterAutospacing="0" w:line="276" w:lineRule="auto"/>
              <w:ind w:left="1440" w:hanging="360"/>
              <w:rPr>
                <w:ins w:id="1100" w:author="Barry O'Donohoe" w:date="2018-01-05T09:14:00Z"/>
                <w:del w:id="1101" w:author="Barry O'Donohoe [2]" w:date="2018-03-22T16:17:00Z"/>
                <w:rFonts w:asciiTheme="minorHAnsi" w:hAnsiTheme="minorHAnsi" w:cs="Arial"/>
                <w:color w:val="000000" w:themeColor="text1"/>
                <w:sz w:val="22"/>
                <w:szCs w:val="22"/>
              </w:rPr>
              <w:pPrChange w:id="1102" w:author="Barry O'Donohoe [2]" w:date="2018-03-22T16:17:00Z">
                <w:pPr>
                  <w:pStyle w:val="rbsbody"/>
                  <w:spacing w:before="0" w:beforeAutospacing="0" w:after="180" w:afterAutospacing="0" w:line="276" w:lineRule="auto"/>
                  <w:jc w:val="center"/>
                </w:pPr>
              </w:pPrChange>
            </w:pPr>
            <w:ins w:id="1103" w:author="Barry O'Donohoe" w:date="2018-01-05T09:19:00Z">
              <w:del w:id="1104" w:author="Barry O'Donohoe [2]" w:date="2018-03-22T16:17:00Z">
                <w:r w:rsidRPr="00AD04A2" w:rsidDel="00A13558">
                  <w:rPr>
                    <w:rFonts w:asciiTheme="minorHAnsi" w:hAnsiTheme="minorHAnsi" w:cs="Arial"/>
                    <w:color w:val="000000" w:themeColor="text1"/>
                    <w:sz w:val="22"/>
                    <w:szCs w:val="22"/>
                  </w:rPr>
                  <w:delText>An attacker would send fragmented packets with overlaps to freeze the target systems. NetScaler handles these attacks by rightly checking the frame alignments and discarding any misaligned fragments.</w:delText>
                </w:r>
              </w:del>
            </w:ins>
          </w:p>
        </w:tc>
      </w:tr>
      <w:tr w:rsidR="00AD04A2" w:rsidDel="00A13558" w14:paraId="091BE60D" w14:textId="6FFA8FDB" w:rsidTr="00AD04A2">
        <w:trPr>
          <w:ins w:id="1105" w:author="Barry O'Donohoe" w:date="2018-01-05T09:14:00Z"/>
          <w:del w:id="1106" w:author="Barry O'Donohoe [2]" w:date="2018-03-22T16:17:00Z"/>
        </w:trPr>
        <w:tc>
          <w:tcPr>
            <w:tcW w:w="530" w:type="dxa"/>
            <w:vAlign w:val="center"/>
            <w:tcPrChange w:id="1107" w:author="Barry O'Donohoe" w:date="2018-01-05T09:17:00Z">
              <w:tcPr>
                <w:tcW w:w="530" w:type="dxa"/>
                <w:vAlign w:val="center"/>
              </w:tcPr>
            </w:tcPrChange>
          </w:tcPr>
          <w:p w14:paraId="4FBCBA6C" w14:textId="5A06FDE2" w:rsidR="00C9726F" w:rsidDel="00A13558" w:rsidRDefault="00C9726F" w:rsidP="00A13558">
            <w:pPr>
              <w:pStyle w:val="rbsbody"/>
              <w:spacing w:before="0" w:beforeAutospacing="0" w:after="180" w:afterAutospacing="0" w:line="276" w:lineRule="auto"/>
              <w:ind w:left="1440" w:hanging="360"/>
              <w:rPr>
                <w:ins w:id="1108" w:author="Barry O'Donohoe" w:date="2018-01-05T09:14:00Z"/>
                <w:del w:id="1109" w:author="Barry O'Donohoe [2]" w:date="2018-03-22T16:17:00Z"/>
                <w:rFonts w:asciiTheme="minorHAnsi" w:hAnsiTheme="minorHAnsi" w:cs="Arial"/>
                <w:color w:val="000000" w:themeColor="text1"/>
                <w:sz w:val="22"/>
                <w:szCs w:val="22"/>
              </w:rPr>
              <w:pPrChange w:id="1110" w:author="Barry O'Donohoe [2]" w:date="2018-03-22T16:17:00Z">
                <w:pPr>
                  <w:pStyle w:val="rbsbody"/>
                  <w:spacing w:before="0" w:beforeAutospacing="0" w:after="180" w:afterAutospacing="0" w:line="276" w:lineRule="auto"/>
                  <w:jc w:val="center"/>
                </w:pPr>
              </w:pPrChange>
            </w:pPr>
            <w:ins w:id="1111" w:author="Barry O'Donohoe" w:date="2018-01-05T09:14:00Z">
              <w:del w:id="1112" w:author="Barry O'Donohoe [2]" w:date="2018-03-22T16:17:00Z">
                <w:r w:rsidDel="00A13558">
                  <w:rPr>
                    <w:rFonts w:asciiTheme="minorHAnsi" w:hAnsiTheme="minorHAnsi" w:cs="Arial"/>
                    <w:color w:val="000000" w:themeColor="text1"/>
                    <w:sz w:val="22"/>
                    <w:szCs w:val="22"/>
                  </w:rPr>
                  <w:delText>4</w:delText>
                </w:r>
              </w:del>
            </w:ins>
          </w:p>
        </w:tc>
        <w:tc>
          <w:tcPr>
            <w:tcW w:w="2542" w:type="dxa"/>
            <w:vAlign w:val="center"/>
            <w:tcPrChange w:id="1113" w:author="Barry O'Donohoe" w:date="2018-01-05T09:17:00Z">
              <w:tcPr>
                <w:tcW w:w="2542" w:type="dxa"/>
                <w:vAlign w:val="center"/>
              </w:tcPr>
            </w:tcPrChange>
          </w:tcPr>
          <w:p w14:paraId="1648A5DE" w14:textId="077C04F7" w:rsidR="00C9726F" w:rsidDel="00A13558" w:rsidRDefault="004323F1" w:rsidP="00A13558">
            <w:pPr>
              <w:pStyle w:val="rbsbody"/>
              <w:spacing w:before="0" w:beforeAutospacing="0" w:after="180" w:afterAutospacing="0" w:line="276" w:lineRule="auto"/>
              <w:ind w:left="1440" w:hanging="360"/>
              <w:rPr>
                <w:ins w:id="1114" w:author="Barry O'Donohoe" w:date="2018-01-05T09:14:00Z"/>
                <w:del w:id="1115" w:author="Barry O'Donohoe [2]" w:date="2018-03-22T16:17:00Z"/>
                <w:rFonts w:asciiTheme="minorHAnsi" w:hAnsiTheme="minorHAnsi" w:cs="Arial"/>
                <w:color w:val="000000" w:themeColor="text1"/>
                <w:sz w:val="22"/>
                <w:szCs w:val="22"/>
              </w:rPr>
              <w:pPrChange w:id="1116" w:author="Barry O'Donohoe [2]" w:date="2018-03-22T16:17:00Z">
                <w:pPr>
                  <w:pStyle w:val="rbsbody"/>
                  <w:spacing w:before="0" w:beforeAutospacing="0" w:after="180" w:afterAutospacing="0" w:line="276" w:lineRule="auto"/>
                  <w:jc w:val="center"/>
                </w:pPr>
              </w:pPrChange>
            </w:pPr>
            <w:ins w:id="1117" w:author="Barry O'Donohoe" w:date="2018-01-05T09:30:00Z">
              <w:del w:id="1118" w:author="Barry O'Donohoe [2]" w:date="2018-03-22T16:17:00Z">
                <w:r w:rsidRPr="004323F1" w:rsidDel="00A13558">
                  <w:rPr>
                    <w:rFonts w:asciiTheme="minorHAnsi" w:hAnsiTheme="minorHAnsi" w:cs="Arial"/>
                    <w:color w:val="000000" w:themeColor="text1"/>
                    <w:sz w:val="22"/>
                    <w:szCs w:val="22"/>
                  </w:rPr>
                  <w:delText>Layer4 Push and Ack Floods</w:delText>
                </w:r>
              </w:del>
            </w:ins>
          </w:p>
        </w:tc>
        <w:tc>
          <w:tcPr>
            <w:tcW w:w="6170" w:type="dxa"/>
            <w:vAlign w:val="center"/>
            <w:tcPrChange w:id="1119" w:author="Barry O'Donohoe" w:date="2018-01-05T09:17:00Z">
              <w:tcPr>
                <w:tcW w:w="6170" w:type="dxa"/>
                <w:vAlign w:val="center"/>
              </w:tcPr>
            </w:tcPrChange>
          </w:tcPr>
          <w:p w14:paraId="7C0FE6F3" w14:textId="6E87EF77" w:rsidR="00C9726F" w:rsidDel="00A13558" w:rsidRDefault="00E06C9B" w:rsidP="00A13558">
            <w:pPr>
              <w:pStyle w:val="rbsbody"/>
              <w:spacing w:before="0" w:beforeAutospacing="0" w:after="180" w:afterAutospacing="0" w:line="276" w:lineRule="auto"/>
              <w:ind w:left="1440" w:hanging="360"/>
              <w:rPr>
                <w:ins w:id="1120" w:author="Barry O'Donohoe" w:date="2018-01-05T09:14:00Z"/>
                <w:del w:id="1121" w:author="Barry O'Donohoe [2]" w:date="2018-03-22T16:17:00Z"/>
                <w:rFonts w:asciiTheme="minorHAnsi" w:hAnsiTheme="minorHAnsi" w:cs="Arial"/>
                <w:color w:val="000000" w:themeColor="text1"/>
                <w:sz w:val="22"/>
                <w:szCs w:val="22"/>
              </w:rPr>
              <w:pPrChange w:id="1122" w:author="Barry O'Donohoe [2]" w:date="2018-03-22T16:17:00Z">
                <w:pPr>
                  <w:pStyle w:val="rbsbody"/>
                  <w:spacing w:before="0" w:beforeAutospacing="0" w:after="180" w:afterAutospacing="0" w:line="276" w:lineRule="auto"/>
                  <w:jc w:val="center"/>
                </w:pPr>
              </w:pPrChange>
            </w:pPr>
            <w:ins w:id="1123" w:author="Barry O'Donohoe" w:date="2018-01-05T09:52:00Z">
              <w:del w:id="1124" w:author="Barry O'Donohoe [2]" w:date="2018-03-22T16:17:00Z">
                <w:r w:rsidRPr="00E06C9B" w:rsidDel="00A13558">
                  <w:rPr>
                    <w:rFonts w:asciiTheme="minorHAnsi" w:hAnsiTheme="minorHAnsi" w:cs="Arial"/>
                    <w:sz w:val="22"/>
                    <w:szCs w:val="22"/>
                    <w:rPrChange w:id="1125" w:author="Barry O'Donohoe" w:date="2018-01-05T09:52:00Z">
                      <w:rPr>
                        <w:rFonts w:asciiTheme="minorHAnsi" w:hAnsiTheme="minorHAnsi" w:cs="Arial"/>
                        <w:color w:val="000000" w:themeColor="text1"/>
                        <w:sz w:val="22"/>
                        <w:szCs w:val="22"/>
                      </w:rPr>
                    </w:rPrChange>
                  </w:rPr>
                  <w:delText>An attacker can send segments with fake Ack and Push flags set which can waste the system resources. NetScaler inherently drops these segments as it uses default deny security posture.</w:delText>
                </w:r>
              </w:del>
            </w:ins>
          </w:p>
        </w:tc>
      </w:tr>
      <w:tr w:rsidR="00AD04A2" w:rsidDel="00A13558" w14:paraId="727883CE" w14:textId="636CD1D1" w:rsidTr="00AD04A2">
        <w:trPr>
          <w:ins w:id="1126" w:author="Barry O'Donohoe" w:date="2018-01-05T09:14:00Z"/>
          <w:del w:id="1127" w:author="Barry O'Donohoe [2]" w:date="2018-03-22T16:17:00Z"/>
        </w:trPr>
        <w:tc>
          <w:tcPr>
            <w:tcW w:w="530" w:type="dxa"/>
            <w:vAlign w:val="center"/>
            <w:tcPrChange w:id="1128" w:author="Barry O'Donohoe" w:date="2018-01-05T09:17:00Z">
              <w:tcPr>
                <w:tcW w:w="530" w:type="dxa"/>
                <w:vAlign w:val="center"/>
              </w:tcPr>
            </w:tcPrChange>
          </w:tcPr>
          <w:p w14:paraId="69B4BF21" w14:textId="5B98F2D5" w:rsidR="00C9726F" w:rsidDel="00A13558" w:rsidRDefault="00C9726F" w:rsidP="00A13558">
            <w:pPr>
              <w:pStyle w:val="rbsbody"/>
              <w:spacing w:before="0" w:beforeAutospacing="0" w:after="180" w:afterAutospacing="0" w:line="276" w:lineRule="auto"/>
              <w:ind w:left="1440" w:hanging="360"/>
              <w:rPr>
                <w:ins w:id="1129" w:author="Barry O'Donohoe" w:date="2018-01-05T09:14:00Z"/>
                <w:del w:id="1130" w:author="Barry O'Donohoe [2]" w:date="2018-03-22T16:17:00Z"/>
                <w:rFonts w:asciiTheme="minorHAnsi" w:hAnsiTheme="minorHAnsi" w:cs="Arial"/>
                <w:color w:val="000000" w:themeColor="text1"/>
                <w:sz w:val="22"/>
                <w:szCs w:val="22"/>
              </w:rPr>
              <w:pPrChange w:id="1131" w:author="Barry O'Donohoe [2]" w:date="2018-03-22T16:17:00Z">
                <w:pPr>
                  <w:pStyle w:val="rbsbody"/>
                  <w:spacing w:before="0" w:beforeAutospacing="0" w:after="180" w:afterAutospacing="0" w:line="276" w:lineRule="auto"/>
                  <w:jc w:val="center"/>
                </w:pPr>
              </w:pPrChange>
            </w:pPr>
            <w:ins w:id="1132" w:author="Barry O'Donohoe" w:date="2018-01-05T09:14:00Z">
              <w:del w:id="1133" w:author="Barry O'Donohoe [2]" w:date="2018-03-22T16:17:00Z">
                <w:r w:rsidDel="00A13558">
                  <w:rPr>
                    <w:rFonts w:asciiTheme="minorHAnsi" w:hAnsiTheme="minorHAnsi" w:cs="Arial"/>
                    <w:color w:val="000000" w:themeColor="text1"/>
                    <w:sz w:val="22"/>
                    <w:szCs w:val="22"/>
                  </w:rPr>
                  <w:delText>5</w:delText>
                </w:r>
              </w:del>
            </w:ins>
          </w:p>
        </w:tc>
        <w:tc>
          <w:tcPr>
            <w:tcW w:w="2542" w:type="dxa"/>
            <w:vAlign w:val="center"/>
            <w:tcPrChange w:id="1134" w:author="Barry O'Donohoe" w:date="2018-01-05T09:17:00Z">
              <w:tcPr>
                <w:tcW w:w="2542" w:type="dxa"/>
                <w:vAlign w:val="center"/>
              </w:tcPr>
            </w:tcPrChange>
          </w:tcPr>
          <w:p w14:paraId="5615430F" w14:textId="7BBB3FEA" w:rsidR="00C9726F" w:rsidDel="00A13558" w:rsidRDefault="00E06C9B" w:rsidP="00A13558">
            <w:pPr>
              <w:pStyle w:val="rbsbody"/>
              <w:spacing w:before="0" w:beforeAutospacing="0" w:after="180" w:afterAutospacing="0" w:line="276" w:lineRule="auto"/>
              <w:ind w:left="1440" w:hanging="360"/>
              <w:rPr>
                <w:ins w:id="1135" w:author="Barry O'Donohoe" w:date="2018-01-05T09:14:00Z"/>
                <w:del w:id="1136" w:author="Barry O'Donohoe [2]" w:date="2018-03-22T16:17:00Z"/>
                <w:rFonts w:asciiTheme="minorHAnsi" w:hAnsiTheme="minorHAnsi" w:cs="Arial"/>
                <w:color w:val="000000" w:themeColor="text1"/>
                <w:sz w:val="22"/>
                <w:szCs w:val="22"/>
              </w:rPr>
              <w:pPrChange w:id="1137" w:author="Barry O'Donohoe [2]" w:date="2018-03-22T16:17:00Z">
                <w:pPr>
                  <w:pStyle w:val="rbsbody"/>
                  <w:spacing w:before="0" w:beforeAutospacing="0" w:after="180" w:afterAutospacing="0" w:line="276" w:lineRule="auto"/>
                  <w:jc w:val="center"/>
                </w:pPr>
              </w:pPrChange>
            </w:pPr>
            <w:ins w:id="1138" w:author="Barry O'Donohoe" w:date="2018-01-05T09:52:00Z">
              <w:del w:id="1139" w:author="Barry O'Donohoe [2]" w:date="2018-03-22T16:17:00Z">
                <w:r w:rsidRPr="00E06C9B" w:rsidDel="00A13558">
                  <w:rPr>
                    <w:rFonts w:asciiTheme="minorHAnsi" w:hAnsiTheme="minorHAnsi" w:cs="Arial"/>
                    <w:color w:val="000000" w:themeColor="text1"/>
                    <w:sz w:val="22"/>
                    <w:szCs w:val="22"/>
                  </w:rPr>
                  <w:delText>Layer4 UDP Flood</w:delText>
                </w:r>
                <w:r w:rsidDel="00A13558">
                  <w:rPr>
                    <w:rFonts w:asciiTheme="minorHAnsi" w:hAnsiTheme="minorHAnsi" w:cs="Arial"/>
                    <w:color w:val="000000" w:themeColor="text1"/>
                    <w:sz w:val="22"/>
                    <w:szCs w:val="22"/>
                  </w:rPr>
                  <w:delText>s</w:delText>
                </w:r>
              </w:del>
            </w:ins>
          </w:p>
        </w:tc>
        <w:tc>
          <w:tcPr>
            <w:tcW w:w="6170" w:type="dxa"/>
            <w:vAlign w:val="center"/>
            <w:tcPrChange w:id="1140" w:author="Barry O'Donohoe" w:date="2018-01-05T09:17:00Z">
              <w:tcPr>
                <w:tcW w:w="6170" w:type="dxa"/>
                <w:vAlign w:val="center"/>
              </w:tcPr>
            </w:tcPrChange>
          </w:tcPr>
          <w:p w14:paraId="08BA69C6" w14:textId="2FE79C88" w:rsidR="00C9726F" w:rsidDel="00A13558" w:rsidRDefault="00E06C9B" w:rsidP="00A13558">
            <w:pPr>
              <w:pStyle w:val="rbsbody"/>
              <w:spacing w:before="0" w:beforeAutospacing="0" w:after="180" w:afterAutospacing="0" w:line="276" w:lineRule="auto"/>
              <w:ind w:left="1440" w:hanging="360"/>
              <w:rPr>
                <w:ins w:id="1141" w:author="Barry O'Donohoe" w:date="2018-01-05T09:14:00Z"/>
                <w:del w:id="1142" w:author="Barry O'Donohoe [2]" w:date="2018-03-22T16:17:00Z"/>
                <w:rFonts w:asciiTheme="minorHAnsi" w:hAnsiTheme="minorHAnsi" w:cs="Arial"/>
                <w:color w:val="000000" w:themeColor="text1"/>
                <w:sz w:val="22"/>
                <w:szCs w:val="22"/>
              </w:rPr>
              <w:pPrChange w:id="1143" w:author="Barry O'Donohoe [2]" w:date="2018-03-22T16:17:00Z">
                <w:pPr>
                  <w:pStyle w:val="rbsbody"/>
                  <w:spacing w:before="0" w:beforeAutospacing="0" w:after="180" w:afterAutospacing="0" w:line="276" w:lineRule="auto"/>
                  <w:jc w:val="center"/>
                </w:pPr>
              </w:pPrChange>
            </w:pPr>
            <w:ins w:id="1144" w:author="Barry O'Donohoe" w:date="2018-01-05T09:53:00Z">
              <w:del w:id="1145" w:author="Barry O'Donohoe [2]" w:date="2018-03-22T16:17:00Z">
                <w:r w:rsidRPr="00E06C9B" w:rsidDel="00A13558">
                  <w:rPr>
                    <w:rFonts w:asciiTheme="minorHAnsi" w:hAnsiTheme="minorHAnsi" w:cs="Arial"/>
                    <w:color w:val="000000" w:themeColor="text1"/>
                    <w:sz w:val="22"/>
                    <w:szCs w:val="22"/>
                  </w:rPr>
                  <w:delText>An attacker would send lot of UDP datagrams over random ports. These are also taken care of by the default deny security posture on NetScaler.</w:delText>
                </w:r>
              </w:del>
            </w:ins>
          </w:p>
        </w:tc>
      </w:tr>
      <w:tr w:rsidR="00AD04A2" w:rsidDel="00A13558" w14:paraId="6EF832C2" w14:textId="5D68ECE0" w:rsidTr="00AD04A2">
        <w:trPr>
          <w:ins w:id="1146" w:author="Barry O'Donohoe" w:date="2018-01-05T09:14:00Z"/>
          <w:del w:id="1147" w:author="Barry O'Donohoe [2]" w:date="2018-03-22T16:17:00Z"/>
        </w:trPr>
        <w:tc>
          <w:tcPr>
            <w:tcW w:w="530" w:type="dxa"/>
            <w:vAlign w:val="center"/>
            <w:tcPrChange w:id="1148" w:author="Barry O'Donohoe" w:date="2018-01-05T09:17:00Z">
              <w:tcPr>
                <w:tcW w:w="530" w:type="dxa"/>
                <w:vAlign w:val="center"/>
              </w:tcPr>
            </w:tcPrChange>
          </w:tcPr>
          <w:p w14:paraId="02417272" w14:textId="5F773BD0" w:rsidR="00C9726F" w:rsidDel="00A13558" w:rsidRDefault="00C9726F" w:rsidP="00A13558">
            <w:pPr>
              <w:pStyle w:val="rbsbody"/>
              <w:spacing w:before="0" w:beforeAutospacing="0" w:after="180" w:afterAutospacing="0" w:line="276" w:lineRule="auto"/>
              <w:ind w:left="1440" w:hanging="360"/>
              <w:rPr>
                <w:ins w:id="1149" w:author="Barry O'Donohoe" w:date="2018-01-05T09:14:00Z"/>
                <w:del w:id="1150" w:author="Barry O'Donohoe [2]" w:date="2018-03-22T16:17:00Z"/>
                <w:rFonts w:asciiTheme="minorHAnsi" w:hAnsiTheme="minorHAnsi" w:cs="Arial"/>
                <w:color w:val="000000" w:themeColor="text1"/>
                <w:sz w:val="22"/>
                <w:szCs w:val="22"/>
              </w:rPr>
              <w:pPrChange w:id="1151" w:author="Barry O'Donohoe [2]" w:date="2018-03-22T16:17:00Z">
                <w:pPr>
                  <w:pStyle w:val="rbsbody"/>
                  <w:spacing w:before="0" w:beforeAutospacing="0" w:after="180" w:afterAutospacing="0" w:line="276" w:lineRule="auto"/>
                  <w:jc w:val="center"/>
                </w:pPr>
              </w:pPrChange>
            </w:pPr>
            <w:ins w:id="1152" w:author="Barry O'Donohoe" w:date="2018-01-05T09:14:00Z">
              <w:del w:id="1153" w:author="Barry O'Donohoe [2]" w:date="2018-03-22T16:17:00Z">
                <w:r w:rsidDel="00A13558">
                  <w:rPr>
                    <w:rFonts w:asciiTheme="minorHAnsi" w:hAnsiTheme="minorHAnsi" w:cs="Arial"/>
                    <w:color w:val="000000" w:themeColor="text1"/>
                    <w:sz w:val="22"/>
                    <w:szCs w:val="22"/>
                  </w:rPr>
                  <w:delText>6</w:delText>
                </w:r>
              </w:del>
            </w:ins>
          </w:p>
        </w:tc>
        <w:tc>
          <w:tcPr>
            <w:tcW w:w="2542" w:type="dxa"/>
            <w:vAlign w:val="center"/>
            <w:tcPrChange w:id="1154" w:author="Barry O'Donohoe" w:date="2018-01-05T09:17:00Z">
              <w:tcPr>
                <w:tcW w:w="2542" w:type="dxa"/>
                <w:vAlign w:val="center"/>
              </w:tcPr>
            </w:tcPrChange>
          </w:tcPr>
          <w:p w14:paraId="23D023E8" w14:textId="03D07BE9" w:rsidR="00C9726F" w:rsidDel="00A13558" w:rsidRDefault="00E06C9B" w:rsidP="00A13558">
            <w:pPr>
              <w:pStyle w:val="rbsbody"/>
              <w:spacing w:before="0" w:beforeAutospacing="0" w:after="180" w:afterAutospacing="0" w:line="276" w:lineRule="auto"/>
              <w:ind w:left="1440" w:hanging="360"/>
              <w:rPr>
                <w:ins w:id="1155" w:author="Barry O'Donohoe" w:date="2018-01-05T09:14:00Z"/>
                <w:del w:id="1156" w:author="Barry O'Donohoe [2]" w:date="2018-03-22T16:17:00Z"/>
                <w:rFonts w:asciiTheme="minorHAnsi" w:hAnsiTheme="minorHAnsi" w:cs="Arial"/>
                <w:color w:val="000000" w:themeColor="text1"/>
                <w:sz w:val="22"/>
                <w:szCs w:val="22"/>
              </w:rPr>
              <w:pPrChange w:id="1157" w:author="Barry O'Donohoe [2]" w:date="2018-03-22T16:17:00Z">
                <w:pPr>
                  <w:pStyle w:val="rbsbody"/>
                  <w:spacing w:before="0" w:beforeAutospacing="0" w:after="180" w:afterAutospacing="0" w:line="276" w:lineRule="auto"/>
                  <w:jc w:val="center"/>
                </w:pPr>
              </w:pPrChange>
            </w:pPr>
            <w:ins w:id="1158" w:author="Barry O'Donohoe" w:date="2018-01-05T09:53:00Z">
              <w:del w:id="1159" w:author="Barry O'Donohoe [2]" w:date="2018-03-22T16:17:00Z">
                <w:r w:rsidRPr="00E06C9B" w:rsidDel="00A13558">
                  <w:rPr>
                    <w:rFonts w:asciiTheme="minorHAnsi" w:hAnsiTheme="minorHAnsi" w:cs="Arial"/>
                    <w:color w:val="000000" w:themeColor="text1"/>
                    <w:sz w:val="22"/>
                    <w:szCs w:val="22"/>
                  </w:rPr>
                  <w:delText>Layer4 Syn Floods</w:delText>
                </w:r>
              </w:del>
            </w:ins>
          </w:p>
        </w:tc>
        <w:tc>
          <w:tcPr>
            <w:tcW w:w="6170" w:type="dxa"/>
            <w:vAlign w:val="center"/>
            <w:tcPrChange w:id="1160" w:author="Barry O'Donohoe" w:date="2018-01-05T09:17:00Z">
              <w:tcPr>
                <w:tcW w:w="6170" w:type="dxa"/>
                <w:vAlign w:val="center"/>
              </w:tcPr>
            </w:tcPrChange>
          </w:tcPr>
          <w:p w14:paraId="02FE405F" w14:textId="3D6817E1" w:rsidR="00C9726F" w:rsidDel="00A13558" w:rsidRDefault="00E06C9B" w:rsidP="00A13558">
            <w:pPr>
              <w:pStyle w:val="rbsbody"/>
              <w:spacing w:before="0" w:beforeAutospacing="0" w:after="180" w:afterAutospacing="0" w:line="276" w:lineRule="auto"/>
              <w:ind w:left="1440" w:hanging="360"/>
              <w:rPr>
                <w:ins w:id="1161" w:author="Barry O'Donohoe" w:date="2018-01-05T09:14:00Z"/>
                <w:del w:id="1162" w:author="Barry O'Donohoe [2]" w:date="2018-03-22T16:17:00Z"/>
                <w:rFonts w:asciiTheme="minorHAnsi" w:hAnsiTheme="minorHAnsi" w:cs="Arial"/>
                <w:color w:val="000000" w:themeColor="text1"/>
                <w:sz w:val="22"/>
                <w:szCs w:val="22"/>
              </w:rPr>
              <w:pPrChange w:id="1163" w:author="Barry O'Donohoe [2]" w:date="2018-03-22T16:17:00Z">
                <w:pPr>
                  <w:pStyle w:val="rbsbody"/>
                  <w:spacing w:before="0" w:beforeAutospacing="0" w:after="180" w:afterAutospacing="0" w:line="276" w:lineRule="auto"/>
                  <w:jc w:val="center"/>
                </w:pPr>
              </w:pPrChange>
            </w:pPr>
            <w:ins w:id="1164" w:author="Barry O'Donohoe" w:date="2018-01-05T09:53:00Z">
              <w:del w:id="1165" w:author="Barry O'Donohoe [2]" w:date="2018-03-22T16:17:00Z">
                <w:r w:rsidRPr="00E06C9B" w:rsidDel="00A13558">
                  <w:rPr>
                    <w:rFonts w:asciiTheme="minorHAnsi" w:hAnsiTheme="minorHAnsi" w:cs="Arial"/>
                    <w:color w:val="000000" w:themeColor="text1"/>
                    <w:sz w:val="22"/>
                    <w:szCs w:val="22"/>
                  </w:rPr>
                  <w:delText>An attacker would send too many TCP Syn requests to choke up the memory of the target site. Using the inbuilt Syn cookie protection mechanism NetScaler blocks such attacks.</w:delText>
                </w:r>
              </w:del>
            </w:ins>
          </w:p>
        </w:tc>
      </w:tr>
      <w:tr w:rsidR="00AD04A2" w:rsidDel="00A13558" w14:paraId="6E6FE467" w14:textId="1E18D87A" w:rsidTr="00AD04A2">
        <w:trPr>
          <w:ins w:id="1166" w:author="Barry O'Donohoe" w:date="2018-01-05T09:14:00Z"/>
          <w:del w:id="1167" w:author="Barry O'Donohoe [2]" w:date="2018-03-22T16:17:00Z"/>
        </w:trPr>
        <w:tc>
          <w:tcPr>
            <w:tcW w:w="530" w:type="dxa"/>
            <w:vAlign w:val="center"/>
            <w:tcPrChange w:id="1168" w:author="Barry O'Donohoe" w:date="2018-01-05T09:17:00Z">
              <w:tcPr>
                <w:tcW w:w="530" w:type="dxa"/>
                <w:vAlign w:val="center"/>
              </w:tcPr>
            </w:tcPrChange>
          </w:tcPr>
          <w:p w14:paraId="22A00804" w14:textId="436538A4" w:rsidR="00C9726F" w:rsidDel="00A13558" w:rsidRDefault="00C9726F" w:rsidP="00A13558">
            <w:pPr>
              <w:pStyle w:val="rbsbody"/>
              <w:spacing w:before="0" w:beforeAutospacing="0" w:after="180" w:afterAutospacing="0" w:line="276" w:lineRule="auto"/>
              <w:ind w:left="1440" w:hanging="360"/>
              <w:rPr>
                <w:ins w:id="1169" w:author="Barry O'Donohoe" w:date="2018-01-05T09:14:00Z"/>
                <w:del w:id="1170" w:author="Barry O'Donohoe [2]" w:date="2018-03-22T16:17:00Z"/>
                <w:rFonts w:asciiTheme="minorHAnsi" w:hAnsiTheme="minorHAnsi" w:cs="Arial"/>
                <w:color w:val="000000" w:themeColor="text1"/>
                <w:sz w:val="22"/>
                <w:szCs w:val="22"/>
              </w:rPr>
              <w:pPrChange w:id="1171" w:author="Barry O'Donohoe [2]" w:date="2018-03-22T16:17:00Z">
                <w:pPr>
                  <w:pStyle w:val="rbsbody"/>
                  <w:spacing w:before="0" w:beforeAutospacing="0" w:after="180" w:afterAutospacing="0" w:line="276" w:lineRule="auto"/>
                  <w:jc w:val="center"/>
                </w:pPr>
              </w:pPrChange>
            </w:pPr>
            <w:ins w:id="1172" w:author="Barry O'Donohoe" w:date="2018-01-05T09:14:00Z">
              <w:del w:id="1173" w:author="Barry O'Donohoe [2]" w:date="2018-03-22T16:17:00Z">
                <w:r w:rsidDel="00A13558">
                  <w:rPr>
                    <w:rFonts w:asciiTheme="minorHAnsi" w:hAnsiTheme="minorHAnsi" w:cs="Arial"/>
                    <w:color w:val="000000" w:themeColor="text1"/>
                    <w:sz w:val="22"/>
                    <w:szCs w:val="22"/>
                  </w:rPr>
                  <w:delText>7</w:delText>
                </w:r>
              </w:del>
            </w:ins>
          </w:p>
        </w:tc>
        <w:tc>
          <w:tcPr>
            <w:tcW w:w="2542" w:type="dxa"/>
            <w:vAlign w:val="center"/>
            <w:tcPrChange w:id="1174" w:author="Barry O'Donohoe" w:date="2018-01-05T09:17:00Z">
              <w:tcPr>
                <w:tcW w:w="2542" w:type="dxa"/>
                <w:vAlign w:val="center"/>
              </w:tcPr>
            </w:tcPrChange>
          </w:tcPr>
          <w:p w14:paraId="70605419" w14:textId="676CB5A5" w:rsidR="00C9726F" w:rsidDel="00A13558" w:rsidRDefault="00E06C9B" w:rsidP="00A13558">
            <w:pPr>
              <w:pStyle w:val="rbsbody"/>
              <w:spacing w:before="0" w:beforeAutospacing="0" w:after="180" w:afterAutospacing="0" w:line="276" w:lineRule="auto"/>
              <w:ind w:left="1440" w:hanging="360"/>
              <w:rPr>
                <w:ins w:id="1175" w:author="Barry O'Donohoe" w:date="2018-01-05T09:14:00Z"/>
                <w:del w:id="1176" w:author="Barry O'Donohoe [2]" w:date="2018-03-22T16:17:00Z"/>
                <w:rFonts w:asciiTheme="minorHAnsi" w:hAnsiTheme="minorHAnsi" w:cs="Arial"/>
                <w:color w:val="000000" w:themeColor="text1"/>
                <w:sz w:val="22"/>
                <w:szCs w:val="22"/>
              </w:rPr>
              <w:pPrChange w:id="1177" w:author="Barry O'Donohoe [2]" w:date="2018-03-22T16:17:00Z">
                <w:pPr>
                  <w:pStyle w:val="rbsbody"/>
                  <w:spacing w:before="0" w:beforeAutospacing="0" w:after="180" w:afterAutospacing="0" w:line="276" w:lineRule="auto"/>
                  <w:jc w:val="center"/>
                </w:pPr>
              </w:pPrChange>
            </w:pPr>
            <w:ins w:id="1178" w:author="Barry O'Donohoe" w:date="2018-01-05T09:53:00Z">
              <w:del w:id="1179" w:author="Barry O'Donohoe [2]" w:date="2018-03-22T16:17:00Z">
                <w:r w:rsidRPr="00E06C9B" w:rsidDel="00A13558">
                  <w:rPr>
                    <w:rFonts w:asciiTheme="minorHAnsi" w:hAnsiTheme="minorHAnsi" w:cs="Arial"/>
                    <w:color w:val="000000" w:themeColor="text1"/>
                    <w:sz w:val="22"/>
                    <w:szCs w:val="22"/>
                  </w:rPr>
                  <w:delText>Layer4 XMAS attack</w:delText>
                </w:r>
              </w:del>
            </w:ins>
          </w:p>
        </w:tc>
        <w:tc>
          <w:tcPr>
            <w:tcW w:w="6170" w:type="dxa"/>
            <w:vAlign w:val="center"/>
            <w:tcPrChange w:id="1180" w:author="Barry O'Donohoe" w:date="2018-01-05T09:17:00Z">
              <w:tcPr>
                <w:tcW w:w="6170" w:type="dxa"/>
                <w:vAlign w:val="center"/>
              </w:tcPr>
            </w:tcPrChange>
          </w:tcPr>
          <w:p w14:paraId="3A872A55" w14:textId="0ED1B4FC" w:rsidR="00C9726F" w:rsidDel="00A13558" w:rsidRDefault="00E06C9B" w:rsidP="00A13558">
            <w:pPr>
              <w:pStyle w:val="rbsbody"/>
              <w:spacing w:before="0" w:beforeAutospacing="0" w:after="180" w:afterAutospacing="0" w:line="276" w:lineRule="auto"/>
              <w:ind w:left="1440" w:hanging="360"/>
              <w:rPr>
                <w:ins w:id="1181" w:author="Barry O'Donohoe" w:date="2018-01-05T09:14:00Z"/>
                <w:del w:id="1182" w:author="Barry O'Donohoe [2]" w:date="2018-03-22T16:17:00Z"/>
                <w:rFonts w:asciiTheme="minorHAnsi" w:hAnsiTheme="minorHAnsi" w:cs="Arial"/>
                <w:color w:val="000000" w:themeColor="text1"/>
                <w:sz w:val="22"/>
                <w:szCs w:val="22"/>
              </w:rPr>
              <w:pPrChange w:id="1183" w:author="Barry O'Donohoe [2]" w:date="2018-03-22T16:17:00Z">
                <w:pPr>
                  <w:pStyle w:val="rbsbody"/>
                  <w:spacing w:before="0" w:beforeAutospacing="0" w:after="180" w:afterAutospacing="0" w:line="276" w:lineRule="auto"/>
                  <w:jc w:val="center"/>
                </w:pPr>
              </w:pPrChange>
            </w:pPr>
            <w:ins w:id="1184" w:author="Barry O'Donohoe" w:date="2018-01-05T09:53:00Z">
              <w:del w:id="1185" w:author="Barry O'Donohoe [2]" w:date="2018-03-22T16:17:00Z">
                <w:r w:rsidRPr="00E06C9B" w:rsidDel="00A13558">
                  <w:rPr>
                    <w:rFonts w:asciiTheme="minorHAnsi" w:hAnsiTheme="minorHAnsi" w:cs="Arial"/>
                    <w:color w:val="000000" w:themeColor="text1"/>
                    <w:sz w:val="22"/>
                    <w:szCs w:val="22"/>
                  </w:rPr>
                  <w:delText>An attacker would send lot of TCP segments with all the flags set to confuse and disrupt the targeted system. These attacks are blocked by NetScaler as they are not RFC complaint.</w:delText>
                </w:r>
              </w:del>
            </w:ins>
          </w:p>
        </w:tc>
      </w:tr>
      <w:tr w:rsidR="00AD04A2" w:rsidDel="00A13558" w14:paraId="2FFAD8EA" w14:textId="7E7C0782" w:rsidTr="00AD04A2">
        <w:trPr>
          <w:ins w:id="1186" w:author="Barry O'Donohoe" w:date="2018-01-05T09:14:00Z"/>
          <w:del w:id="1187" w:author="Barry O'Donohoe [2]" w:date="2018-03-22T16:17:00Z"/>
        </w:trPr>
        <w:tc>
          <w:tcPr>
            <w:tcW w:w="530" w:type="dxa"/>
            <w:vAlign w:val="center"/>
            <w:tcPrChange w:id="1188" w:author="Barry O'Donohoe" w:date="2018-01-05T09:17:00Z">
              <w:tcPr>
                <w:tcW w:w="530" w:type="dxa"/>
                <w:vAlign w:val="center"/>
              </w:tcPr>
            </w:tcPrChange>
          </w:tcPr>
          <w:p w14:paraId="68081D28" w14:textId="332BE24E" w:rsidR="00C9726F" w:rsidDel="00A13558" w:rsidRDefault="00C9726F" w:rsidP="00A13558">
            <w:pPr>
              <w:pStyle w:val="rbsbody"/>
              <w:spacing w:before="0" w:beforeAutospacing="0" w:after="180" w:afterAutospacing="0" w:line="276" w:lineRule="auto"/>
              <w:ind w:left="1440" w:hanging="360"/>
              <w:rPr>
                <w:ins w:id="1189" w:author="Barry O'Donohoe" w:date="2018-01-05T09:14:00Z"/>
                <w:del w:id="1190" w:author="Barry O'Donohoe [2]" w:date="2018-03-22T16:17:00Z"/>
                <w:rFonts w:asciiTheme="minorHAnsi" w:hAnsiTheme="minorHAnsi" w:cs="Arial"/>
                <w:color w:val="000000" w:themeColor="text1"/>
                <w:sz w:val="22"/>
                <w:szCs w:val="22"/>
              </w:rPr>
              <w:pPrChange w:id="1191" w:author="Barry O'Donohoe [2]" w:date="2018-03-22T16:17:00Z">
                <w:pPr>
                  <w:pStyle w:val="rbsbody"/>
                  <w:spacing w:before="0" w:beforeAutospacing="0" w:after="180" w:afterAutospacing="0" w:line="276" w:lineRule="auto"/>
                  <w:jc w:val="center"/>
                </w:pPr>
              </w:pPrChange>
            </w:pPr>
            <w:ins w:id="1192" w:author="Barry O'Donohoe" w:date="2018-01-05T09:14:00Z">
              <w:del w:id="1193" w:author="Barry O'Donohoe [2]" w:date="2018-03-22T16:17:00Z">
                <w:r w:rsidDel="00A13558">
                  <w:rPr>
                    <w:rFonts w:asciiTheme="minorHAnsi" w:hAnsiTheme="minorHAnsi" w:cs="Arial"/>
                    <w:color w:val="000000" w:themeColor="text1"/>
                    <w:sz w:val="22"/>
                    <w:szCs w:val="22"/>
                  </w:rPr>
                  <w:delText>8</w:delText>
                </w:r>
              </w:del>
            </w:ins>
          </w:p>
        </w:tc>
        <w:tc>
          <w:tcPr>
            <w:tcW w:w="2542" w:type="dxa"/>
            <w:vAlign w:val="center"/>
            <w:tcPrChange w:id="1194" w:author="Barry O'Donohoe" w:date="2018-01-05T09:17:00Z">
              <w:tcPr>
                <w:tcW w:w="2542" w:type="dxa"/>
                <w:vAlign w:val="center"/>
              </w:tcPr>
            </w:tcPrChange>
          </w:tcPr>
          <w:p w14:paraId="1A53790D" w14:textId="4521EE0D" w:rsidR="00C9726F" w:rsidDel="00A13558" w:rsidRDefault="00E06C9B" w:rsidP="00A13558">
            <w:pPr>
              <w:pStyle w:val="rbsbody"/>
              <w:spacing w:before="0" w:beforeAutospacing="0" w:after="180" w:afterAutospacing="0" w:line="276" w:lineRule="auto"/>
              <w:ind w:left="1440" w:hanging="360"/>
              <w:rPr>
                <w:ins w:id="1195" w:author="Barry O'Donohoe" w:date="2018-01-05T09:14:00Z"/>
                <w:del w:id="1196" w:author="Barry O'Donohoe [2]" w:date="2018-03-22T16:17:00Z"/>
                <w:rFonts w:asciiTheme="minorHAnsi" w:hAnsiTheme="minorHAnsi" w:cs="Arial"/>
                <w:color w:val="000000" w:themeColor="text1"/>
                <w:sz w:val="22"/>
                <w:szCs w:val="22"/>
              </w:rPr>
              <w:pPrChange w:id="1197" w:author="Barry O'Donohoe [2]" w:date="2018-03-22T16:17:00Z">
                <w:pPr>
                  <w:pStyle w:val="rbsbody"/>
                  <w:spacing w:before="0" w:beforeAutospacing="0" w:after="180" w:afterAutospacing="0" w:line="276" w:lineRule="auto"/>
                  <w:jc w:val="center"/>
                </w:pPr>
              </w:pPrChange>
            </w:pPr>
            <w:ins w:id="1198" w:author="Barry O'Donohoe" w:date="2018-01-05T09:54:00Z">
              <w:del w:id="1199" w:author="Barry O'Donohoe [2]" w:date="2018-03-22T16:17:00Z">
                <w:r w:rsidRPr="00E06C9B" w:rsidDel="00A13558">
                  <w:rPr>
                    <w:rFonts w:asciiTheme="minorHAnsi" w:hAnsiTheme="minorHAnsi" w:cs="Arial"/>
                    <w:color w:val="000000" w:themeColor="text1"/>
                    <w:sz w:val="22"/>
                    <w:szCs w:val="22"/>
                  </w:rPr>
                  <w:delText>Layer4 Christmas Tree attacks</w:delText>
                </w:r>
              </w:del>
            </w:ins>
          </w:p>
        </w:tc>
        <w:tc>
          <w:tcPr>
            <w:tcW w:w="6170" w:type="dxa"/>
            <w:vAlign w:val="center"/>
            <w:tcPrChange w:id="1200" w:author="Barry O'Donohoe" w:date="2018-01-05T09:17:00Z">
              <w:tcPr>
                <w:tcW w:w="6170" w:type="dxa"/>
                <w:vAlign w:val="center"/>
              </w:tcPr>
            </w:tcPrChange>
          </w:tcPr>
          <w:p w14:paraId="0F57A252" w14:textId="0791C695" w:rsidR="00C9726F" w:rsidDel="00A13558" w:rsidRDefault="00E06C9B" w:rsidP="00A13558">
            <w:pPr>
              <w:pStyle w:val="rbsbody"/>
              <w:spacing w:before="0" w:beforeAutospacing="0" w:after="180" w:afterAutospacing="0" w:line="276" w:lineRule="auto"/>
              <w:ind w:left="1440" w:hanging="360"/>
              <w:rPr>
                <w:ins w:id="1201" w:author="Barry O'Donohoe" w:date="2018-01-05T09:14:00Z"/>
                <w:del w:id="1202" w:author="Barry O'Donohoe [2]" w:date="2018-03-22T16:17:00Z"/>
                <w:rFonts w:asciiTheme="minorHAnsi" w:hAnsiTheme="minorHAnsi" w:cs="Arial"/>
                <w:color w:val="000000" w:themeColor="text1"/>
                <w:sz w:val="22"/>
                <w:szCs w:val="22"/>
              </w:rPr>
              <w:pPrChange w:id="1203" w:author="Barry O'Donohoe [2]" w:date="2018-03-22T16:17:00Z">
                <w:pPr>
                  <w:pStyle w:val="rbsbody"/>
                  <w:spacing w:before="0" w:beforeAutospacing="0" w:after="180" w:afterAutospacing="0" w:line="276" w:lineRule="auto"/>
                  <w:jc w:val="center"/>
                </w:pPr>
              </w:pPrChange>
            </w:pPr>
            <w:ins w:id="1204" w:author="Barry O'Donohoe" w:date="2018-01-05T09:54:00Z">
              <w:del w:id="1205" w:author="Barry O'Donohoe [2]" w:date="2018-03-22T16:17:00Z">
                <w:r w:rsidRPr="00E06C9B" w:rsidDel="00A13558">
                  <w:rPr>
                    <w:rFonts w:asciiTheme="minorHAnsi" w:hAnsiTheme="minorHAnsi" w:cs="Arial"/>
                    <w:color w:val="000000" w:themeColor="text1"/>
                    <w:sz w:val="22"/>
                    <w:szCs w:val="22"/>
                  </w:rPr>
                  <w:delText>An attacker would send TCP segments with Syn as well as Reset flags enabled and such attacks would be blocked by NetScaler with protocol validation</w:delText>
                </w:r>
              </w:del>
            </w:ins>
          </w:p>
        </w:tc>
      </w:tr>
      <w:tr w:rsidR="00AD04A2" w:rsidDel="00A13558" w14:paraId="6B0D45BD" w14:textId="3B538FA6" w:rsidTr="00AD04A2">
        <w:trPr>
          <w:ins w:id="1206" w:author="Barry O'Donohoe" w:date="2018-01-05T09:14:00Z"/>
          <w:del w:id="1207" w:author="Barry O'Donohoe [2]" w:date="2018-03-22T16:17:00Z"/>
        </w:trPr>
        <w:tc>
          <w:tcPr>
            <w:tcW w:w="530" w:type="dxa"/>
            <w:vAlign w:val="center"/>
            <w:tcPrChange w:id="1208" w:author="Barry O'Donohoe" w:date="2018-01-05T09:17:00Z">
              <w:tcPr>
                <w:tcW w:w="530" w:type="dxa"/>
                <w:vAlign w:val="center"/>
              </w:tcPr>
            </w:tcPrChange>
          </w:tcPr>
          <w:p w14:paraId="4BACEEE6" w14:textId="62DDAE84" w:rsidR="00C9726F" w:rsidDel="00A13558" w:rsidRDefault="00C9726F" w:rsidP="00A13558">
            <w:pPr>
              <w:pStyle w:val="rbsbody"/>
              <w:spacing w:before="0" w:beforeAutospacing="0" w:after="180" w:afterAutospacing="0" w:line="276" w:lineRule="auto"/>
              <w:ind w:left="1440" w:hanging="360"/>
              <w:rPr>
                <w:ins w:id="1209" w:author="Barry O'Donohoe" w:date="2018-01-05T09:14:00Z"/>
                <w:del w:id="1210" w:author="Barry O'Donohoe [2]" w:date="2018-03-22T16:17:00Z"/>
                <w:rFonts w:asciiTheme="minorHAnsi" w:hAnsiTheme="minorHAnsi" w:cs="Arial"/>
                <w:color w:val="000000" w:themeColor="text1"/>
                <w:sz w:val="22"/>
                <w:szCs w:val="22"/>
              </w:rPr>
              <w:pPrChange w:id="1211" w:author="Barry O'Donohoe [2]" w:date="2018-03-22T16:17:00Z">
                <w:pPr>
                  <w:pStyle w:val="rbsbody"/>
                  <w:spacing w:before="0" w:beforeAutospacing="0" w:after="180" w:afterAutospacing="0" w:line="276" w:lineRule="auto"/>
                  <w:jc w:val="center"/>
                </w:pPr>
              </w:pPrChange>
            </w:pPr>
            <w:ins w:id="1212" w:author="Barry O'Donohoe" w:date="2018-01-05T09:14:00Z">
              <w:del w:id="1213" w:author="Barry O'Donohoe [2]" w:date="2018-03-22T16:17:00Z">
                <w:r w:rsidDel="00A13558">
                  <w:rPr>
                    <w:rFonts w:asciiTheme="minorHAnsi" w:hAnsiTheme="minorHAnsi" w:cs="Arial"/>
                    <w:color w:val="000000" w:themeColor="text1"/>
                    <w:sz w:val="22"/>
                    <w:szCs w:val="22"/>
                  </w:rPr>
                  <w:delText>9</w:delText>
                </w:r>
              </w:del>
            </w:ins>
          </w:p>
        </w:tc>
        <w:tc>
          <w:tcPr>
            <w:tcW w:w="2542" w:type="dxa"/>
            <w:vAlign w:val="center"/>
            <w:tcPrChange w:id="1214" w:author="Barry O'Donohoe" w:date="2018-01-05T09:17:00Z">
              <w:tcPr>
                <w:tcW w:w="2542" w:type="dxa"/>
                <w:vAlign w:val="center"/>
              </w:tcPr>
            </w:tcPrChange>
          </w:tcPr>
          <w:p w14:paraId="4455D149" w14:textId="6AAB8A31" w:rsidR="00C9726F" w:rsidDel="00A13558" w:rsidRDefault="00E06C9B" w:rsidP="00A13558">
            <w:pPr>
              <w:pStyle w:val="rbsbody"/>
              <w:spacing w:before="0" w:beforeAutospacing="0" w:after="180" w:afterAutospacing="0" w:line="276" w:lineRule="auto"/>
              <w:ind w:left="1440" w:hanging="360"/>
              <w:rPr>
                <w:ins w:id="1215" w:author="Barry O'Donohoe" w:date="2018-01-05T09:14:00Z"/>
                <w:del w:id="1216" w:author="Barry O'Donohoe [2]" w:date="2018-03-22T16:17:00Z"/>
                <w:rFonts w:asciiTheme="minorHAnsi" w:hAnsiTheme="minorHAnsi" w:cs="Arial"/>
                <w:color w:val="000000" w:themeColor="text1"/>
                <w:sz w:val="22"/>
                <w:szCs w:val="22"/>
              </w:rPr>
              <w:pPrChange w:id="1217" w:author="Barry O'Donohoe [2]" w:date="2018-03-22T16:17:00Z">
                <w:pPr>
                  <w:pStyle w:val="rbsbody"/>
                  <w:spacing w:before="0" w:beforeAutospacing="0" w:after="180" w:afterAutospacing="0" w:line="276" w:lineRule="auto"/>
                  <w:jc w:val="center"/>
                </w:pPr>
              </w:pPrChange>
            </w:pPr>
            <w:ins w:id="1218" w:author="Barry O'Donohoe" w:date="2018-01-05T09:55:00Z">
              <w:del w:id="1219" w:author="Barry O'Donohoe [2]" w:date="2018-03-22T16:17:00Z">
                <w:r w:rsidRPr="00E06C9B" w:rsidDel="00A13558">
                  <w:rPr>
                    <w:rFonts w:asciiTheme="minorHAnsi" w:hAnsiTheme="minorHAnsi" w:cs="Arial"/>
                    <w:color w:val="000000" w:themeColor="text1"/>
                    <w:sz w:val="22"/>
                    <w:szCs w:val="22"/>
                  </w:rPr>
                  <w:delText>Layer4 LAND attack</w:delText>
                </w:r>
              </w:del>
            </w:ins>
          </w:p>
        </w:tc>
        <w:tc>
          <w:tcPr>
            <w:tcW w:w="6170" w:type="dxa"/>
            <w:vAlign w:val="center"/>
            <w:tcPrChange w:id="1220" w:author="Barry O'Donohoe" w:date="2018-01-05T09:17:00Z">
              <w:tcPr>
                <w:tcW w:w="6170" w:type="dxa"/>
                <w:vAlign w:val="center"/>
              </w:tcPr>
            </w:tcPrChange>
          </w:tcPr>
          <w:p w14:paraId="2B4AAE4B" w14:textId="7E0FB304" w:rsidR="00C9726F" w:rsidDel="00A13558" w:rsidRDefault="00E06C9B" w:rsidP="00A13558">
            <w:pPr>
              <w:pStyle w:val="rbsbody"/>
              <w:spacing w:before="0" w:beforeAutospacing="0" w:after="180" w:afterAutospacing="0" w:line="276" w:lineRule="auto"/>
              <w:ind w:left="1440" w:hanging="360"/>
              <w:rPr>
                <w:ins w:id="1221" w:author="Barry O'Donohoe" w:date="2018-01-05T09:14:00Z"/>
                <w:del w:id="1222" w:author="Barry O'Donohoe [2]" w:date="2018-03-22T16:17:00Z"/>
                <w:rFonts w:asciiTheme="minorHAnsi" w:hAnsiTheme="minorHAnsi" w:cs="Arial"/>
                <w:color w:val="000000" w:themeColor="text1"/>
                <w:sz w:val="22"/>
                <w:szCs w:val="22"/>
              </w:rPr>
              <w:pPrChange w:id="1223" w:author="Barry O'Donohoe [2]" w:date="2018-03-22T16:17:00Z">
                <w:pPr>
                  <w:pStyle w:val="rbsbody"/>
                  <w:spacing w:before="0" w:beforeAutospacing="0" w:after="180" w:afterAutospacing="0" w:line="276" w:lineRule="auto"/>
                  <w:jc w:val="center"/>
                </w:pPr>
              </w:pPrChange>
            </w:pPr>
            <w:ins w:id="1224" w:author="Barry O'Donohoe" w:date="2018-01-05T09:55:00Z">
              <w:del w:id="1225" w:author="Barry O'Donohoe [2]" w:date="2018-03-22T16:17:00Z">
                <w:r w:rsidRPr="00E06C9B" w:rsidDel="00A13558">
                  <w:rPr>
                    <w:rFonts w:asciiTheme="minorHAnsi" w:hAnsiTheme="minorHAnsi" w:cs="Arial"/>
                    <w:color w:val="000000" w:themeColor="text1"/>
                    <w:sz w:val="22"/>
                    <w:szCs w:val="22"/>
                  </w:rPr>
                  <w:delText>An attacker would send TCP Syn spoofed packets where source and destination IP/ports are identical. When a target machine will try to reply it would be caught up in loop and crashes. NetScaler would reject such attacks with the protocol validation.</w:delText>
                </w:r>
              </w:del>
            </w:ins>
          </w:p>
        </w:tc>
      </w:tr>
      <w:tr w:rsidR="00AD04A2" w:rsidDel="00A13558" w14:paraId="2C1C759D" w14:textId="537F33DD" w:rsidTr="00AD04A2">
        <w:trPr>
          <w:ins w:id="1226" w:author="Barry O'Donohoe" w:date="2018-01-05T09:14:00Z"/>
          <w:del w:id="1227" w:author="Barry O'Donohoe [2]" w:date="2018-03-22T16:17:00Z"/>
        </w:trPr>
        <w:tc>
          <w:tcPr>
            <w:tcW w:w="530" w:type="dxa"/>
            <w:vAlign w:val="center"/>
            <w:tcPrChange w:id="1228" w:author="Barry O'Donohoe" w:date="2018-01-05T09:17:00Z">
              <w:tcPr>
                <w:tcW w:w="530" w:type="dxa"/>
                <w:vAlign w:val="center"/>
              </w:tcPr>
            </w:tcPrChange>
          </w:tcPr>
          <w:p w14:paraId="1BBE3F65" w14:textId="0501D39A" w:rsidR="00C9726F" w:rsidDel="00A13558" w:rsidRDefault="00C9726F" w:rsidP="00A13558">
            <w:pPr>
              <w:pStyle w:val="rbsbody"/>
              <w:spacing w:before="0" w:beforeAutospacing="0" w:after="180" w:afterAutospacing="0" w:line="276" w:lineRule="auto"/>
              <w:ind w:left="1440" w:hanging="360"/>
              <w:rPr>
                <w:ins w:id="1229" w:author="Barry O'Donohoe" w:date="2018-01-05T09:14:00Z"/>
                <w:del w:id="1230" w:author="Barry O'Donohoe [2]" w:date="2018-03-22T16:17:00Z"/>
                <w:rFonts w:asciiTheme="minorHAnsi" w:hAnsiTheme="minorHAnsi" w:cs="Arial"/>
                <w:color w:val="000000" w:themeColor="text1"/>
                <w:sz w:val="22"/>
                <w:szCs w:val="22"/>
              </w:rPr>
              <w:pPrChange w:id="1231" w:author="Barry O'Donohoe [2]" w:date="2018-03-22T16:17:00Z">
                <w:pPr>
                  <w:pStyle w:val="rbsbody"/>
                  <w:spacing w:before="0" w:beforeAutospacing="0" w:after="180" w:afterAutospacing="0" w:line="276" w:lineRule="auto"/>
                  <w:jc w:val="center"/>
                </w:pPr>
              </w:pPrChange>
            </w:pPr>
            <w:ins w:id="1232" w:author="Barry O'Donohoe" w:date="2018-01-05T09:14:00Z">
              <w:del w:id="1233" w:author="Barry O'Donohoe [2]" w:date="2018-03-22T16:17:00Z">
                <w:r w:rsidDel="00A13558">
                  <w:rPr>
                    <w:rFonts w:asciiTheme="minorHAnsi" w:hAnsiTheme="minorHAnsi" w:cs="Arial"/>
                    <w:color w:val="000000" w:themeColor="text1"/>
                    <w:sz w:val="22"/>
                    <w:szCs w:val="22"/>
                  </w:rPr>
                  <w:delText>10</w:delText>
                </w:r>
              </w:del>
            </w:ins>
          </w:p>
        </w:tc>
        <w:tc>
          <w:tcPr>
            <w:tcW w:w="2542" w:type="dxa"/>
            <w:vAlign w:val="center"/>
            <w:tcPrChange w:id="1234" w:author="Barry O'Donohoe" w:date="2018-01-05T09:17:00Z">
              <w:tcPr>
                <w:tcW w:w="2542" w:type="dxa"/>
                <w:vAlign w:val="center"/>
              </w:tcPr>
            </w:tcPrChange>
          </w:tcPr>
          <w:p w14:paraId="6C92D137" w14:textId="7D9F1717" w:rsidR="00C9726F" w:rsidDel="00A13558" w:rsidRDefault="00E06C9B" w:rsidP="00A13558">
            <w:pPr>
              <w:pStyle w:val="rbsbody"/>
              <w:spacing w:before="0" w:beforeAutospacing="0" w:after="180" w:afterAutospacing="0" w:line="276" w:lineRule="auto"/>
              <w:ind w:left="1440" w:hanging="360"/>
              <w:rPr>
                <w:ins w:id="1235" w:author="Barry O'Donohoe" w:date="2018-01-05T09:14:00Z"/>
                <w:del w:id="1236" w:author="Barry O'Donohoe [2]" w:date="2018-03-22T16:17:00Z"/>
                <w:rFonts w:asciiTheme="minorHAnsi" w:hAnsiTheme="minorHAnsi" w:cs="Arial"/>
                <w:color w:val="000000" w:themeColor="text1"/>
                <w:sz w:val="22"/>
                <w:szCs w:val="22"/>
              </w:rPr>
              <w:pPrChange w:id="1237" w:author="Barry O'Donohoe [2]" w:date="2018-03-22T16:17:00Z">
                <w:pPr>
                  <w:pStyle w:val="rbsbody"/>
                  <w:spacing w:before="0" w:beforeAutospacing="0" w:after="180" w:afterAutospacing="0" w:line="276" w:lineRule="auto"/>
                  <w:jc w:val="center"/>
                </w:pPr>
              </w:pPrChange>
            </w:pPr>
            <w:ins w:id="1238" w:author="Barry O'Donohoe" w:date="2018-01-05T09:55:00Z">
              <w:del w:id="1239" w:author="Barry O'Donohoe [2]" w:date="2018-03-22T16:17:00Z">
                <w:r w:rsidRPr="00E06C9B" w:rsidDel="00A13558">
                  <w:rPr>
                    <w:rFonts w:asciiTheme="minorHAnsi" w:hAnsiTheme="minorHAnsi" w:cs="Arial"/>
                    <w:color w:val="000000" w:themeColor="text1"/>
                    <w:sz w:val="22"/>
                    <w:szCs w:val="22"/>
                  </w:rPr>
                  <w:delText>Layer5 Connection Flood attacks</w:delText>
                </w:r>
              </w:del>
            </w:ins>
          </w:p>
        </w:tc>
        <w:tc>
          <w:tcPr>
            <w:tcW w:w="6170" w:type="dxa"/>
            <w:vAlign w:val="center"/>
            <w:tcPrChange w:id="1240" w:author="Barry O'Donohoe" w:date="2018-01-05T09:17:00Z">
              <w:tcPr>
                <w:tcW w:w="6170" w:type="dxa"/>
                <w:vAlign w:val="center"/>
              </w:tcPr>
            </w:tcPrChange>
          </w:tcPr>
          <w:p w14:paraId="57712EC7" w14:textId="337CBD84" w:rsidR="00C9726F" w:rsidDel="00A13558" w:rsidRDefault="00E06C9B" w:rsidP="00A13558">
            <w:pPr>
              <w:pStyle w:val="rbsbody"/>
              <w:spacing w:before="0" w:beforeAutospacing="0" w:after="180" w:afterAutospacing="0" w:line="276" w:lineRule="auto"/>
              <w:ind w:left="1440" w:hanging="360"/>
              <w:rPr>
                <w:ins w:id="1241" w:author="Barry O'Donohoe" w:date="2018-01-05T09:14:00Z"/>
                <w:del w:id="1242" w:author="Barry O'Donohoe [2]" w:date="2018-03-22T16:17:00Z"/>
                <w:rFonts w:asciiTheme="minorHAnsi" w:hAnsiTheme="minorHAnsi" w:cs="Arial"/>
                <w:color w:val="000000" w:themeColor="text1"/>
                <w:sz w:val="22"/>
                <w:szCs w:val="22"/>
              </w:rPr>
              <w:pPrChange w:id="1243" w:author="Barry O'Donohoe [2]" w:date="2018-03-22T16:17:00Z">
                <w:pPr>
                  <w:pStyle w:val="rbsbody"/>
                  <w:spacing w:before="0" w:beforeAutospacing="0" w:after="180" w:afterAutospacing="0" w:line="276" w:lineRule="auto"/>
                  <w:jc w:val="center"/>
                </w:pPr>
              </w:pPrChange>
            </w:pPr>
            <w:ins w:id="1244" w:author="Barry O'Donohoe" w:date="2018-01-05T09:56:00Z">
              <w:del w:id="1245" w:author="Barry O'Donohoe [2]" w:date="2018-03-22T16:17:00Z">
                <w:r w:rsidRPr="00E06C9B" w:rsidDel="00A13558">
                  <w:rPr>
                    <w:rFonts w:asciiTheme="minorHAnsi" w:hAnsiTheme="minorHAnsi" w:cs="Arial"/>
                    <w:color w:val="000000" w:themeColor="text1"/>
                    <w:sz w:val="22"/>
                    <w:szCs w:val="22"/>
                  </w:rPr>
                  <w:delText>An attacker can send lot of connections to consume resources of state full devices. NetScaler stops such attacks with its full-proxy architecture.</w:delText>
                </w:r>
              </w:del>
            </w:ins>
          </w:p>
        </w:tc>
      </w:tr>
      <w:tr w:rsidR="00AD04A2" w:rsidDel="00A13558" w14:paraId="18DC8F3F" w14:textId="4EBF47D4" w:rsidTr="00AD04A2">
        <w:trPr>
          <w:ins w:id="1246" w:author="Barry O'Donohoe" w:date="2018-01-05T09:14:00Z"/>
          <w:del w:id="1247" w:author="Barry O'Donohoe [2]" w:date="2018-03-22T16:17:00Z"/>
        </w:trPr>
        <w:tc>
          <w:tcPr>
            <w:tcW w:w="530" w:type="dxa"/>
            <w:vAlign w:val="center"/>
            <w:tcPrChange w:id="1248" w:author="Barry O'Donohoe" w:date="2018-01-05T09:17:00Z">
              <w:tcPr>
                <w:tcW w:w="530" w:type="dxa"/>
                <w:vAlign w:val="center"/>
              </w:tcPr>
            </w:tcPrChange>
          </w:tcPr>
          <w:p w14:paraId="68ABBA27" w14:textId="534892B7" w:rsidR="00C9726F" w:rsidDel="00A13558" w:rsidRDefault="00C9726F" w:rsidP="00A13558">
            <w:pPr>
              <w:pStyle w:val="rbsbody"/>
              <w:spacing w:before="0" w:beforeAutospacing="0" w:after="180" w:afterAutospacing="0" w:line="276" w:lineRule="auto"/>
              <w:ind w:left="1440" w:hanging="360"/>
              <w:rPr>
                <w:ins w:id="1249" w:author="Barry O'Donohoe" w:date="2018-01-05T09:14:00Z"/>
                <w:del w:id="1250" w:author="Barry O'Donohoe [2]" w:date="2018-03-22T16:17:00Z"/>
                <w:rFonts w:asciiTheme="minorHAnsi" w:hAnsiTheme="minorHAnsi" w:cs="Arial"/>
                <w:color w:val="000000" w:themeColor="text1"/>
                <w:sz w:val="22"/>
                <w:szCs w:val="22"/>
              </w:rPr>
              <w:pPrChange w:id="1251" w:author="Barry O'Donohoe [2]" w:date="2018-03-22T16:17:00Z">
                <w:pPr>
                  <w:pStyle w:val="rbsbody"/>
                  <w:spacing w:before="0" w:beforeAutospacing="0" w:after="180" w:afterAutospacing="0" w:line="276" w:lineRule="auto"/>
                  <w:jc w:val="center"/>
                </w:pPr>
              </w:pPrChange>
            </w:pPr>
            <w:ins w:id="1252" w:author="Barry O'Donohoe" w:date="2018-01-05T09:14:00Z">
              <w:del w:id="1253" w:author="Barry O'Donohoe [2]" w:date="2018-03-22T16:17:00Z">
                <w:r w:rsidDel="00A13558">
                  <w:rPr>
                    <w:rFonts w:asciiTheme="minorHAnsi" w:hAnsiTheme="minorHAnsi" w:cs="Arial"/>
                    <w:color w:val="000000" w:themeColor="text1"/>
                    <w:sz w:val="22"/>
                    <w:szCs w:val="22"/>
                  </w:rPr>
                  <w:delText>11</w:delText>
                </w:r>
              </w:del>
            </w:ins>
          </w:p>
        </w:tc>
        <w:tc>
          <w:tcPr>
            <w:tcW w:w="2542" w:type="dxa"/>
            <w:vAlign w:val="center"/>
            <w:tcPrChange w:id="1254" w:author="Barry O'Donohoe" w:date="2018-01-05T09:17:00Z">
              <w:tcPr>
                <w:tcW w:w="2542" w:type="dxa"/>
                <w:vAlign w:val="center"/>
              </w:tcPr>
            </w:tcPrChange>
          </w:tcPr>
          <w:p w14:paraId="1F1165BA" w14:textId="5CF69C84" w:rsidR="00C9726F" w:rsidDel="00A13558" w:rsidRDefault="00E06C9B" w:rsidP="00A13558">
            <w:pPr>
              <w:pStyle w:val="rbsbody"/>
              <w:spacing w:before="0" w:beforeAutospacing="0" w:after="180" w:afterAutospacing="0" w:line="276" w:lineRule="auto"/>
              <w:ind w:left="1440" w:hanging="360"/>
              <w:rPr>
                <w:ins w:id="1255" w:author="Barry O'Donohoe" w:date="2018-01-05T09:14:00Z"/>
                <w:del w:id="1256" w:author="Barry O'Donohoe [2]" w:date="2018-03-22T16:17:00Z"/>
                <w:rFonts w:asciiTheme="minorHAnsi" w:hAnsiTheme="minorHAnsi" w:cs="Arial"/>
                <w:color w:val="000000" w:themeColor="text1"/>
                <w:sz w:val="22"/>
                <w:szCs w:val="22"/>
              </w:rPr>
              <w:pPrChange w:id="1257" w:author="Barry O'Donohoe [2]" w:date="2018-03-22T16:17:00Z">
                <w:pPr>
                  <w:pStyle w:val="rbsbody"/>
                  <w:spacing w:before="0" w:beforeAutospacing="0" w:after="180" w:afterAutospacing="0" w:line="276" w:lineRule="auto"/>
                  <w:jc w:val="center"/>
                </w:pPr>
              </w:pPrChange>
            </w:pPr>
            <w:ins w:id="1258" w:author="Barry O'Donohoe" w:date="2018-01-05T09:56:00Z">
              <w:del w:id="1259" w:author="Barry O'Donohoe [2]" w:date="2018-03-22T16:17:00Z">
                <w:r w:rsidRPr="00E06C9B" w:rsidDel="00A13558">
                  <w:rPr>
                    <w:rFonts w:asciiTheme="minorHAnsi" w:hAnsiTheme="minorHAnsi" w:cs="Arial"/>
                    <w:color w:val="000000" w:themeColor="text1"/>
                    <w:sz w:val="22"/>
                    <w:szCs w:val="22"/>
                  </w:rPr>
                  <w:delText>Layer5 SSL Flood attacks</w:delText>
                </w:r>
              </w:del>
            </w:ins>
          </w:p>
        </w:tc>
        <w:tc>
          <w:tcPr>
            <w:tcW w:w="6170" w:type="dxa"/>
            <w:vAlign w:val="center"/>
            <w:tcPrChange w:id="1260" w:author="Barry O'Donohoe" w:date="2018-01-05T09:17:00Z">
              <w:tcPr>
                <w:tcW w:w="6170" w:type="dxa"/>
                <w:vAlign w:val="center"/>
              </w:tcPr>
            </w:tcPrChange>
          </w:tcPr>
          <w:p w14:paraId="79785833" w14:textId="2B3942AA" w:rsidR="00C9726F" w:rsidDel="00A13558" w:rsidRDefault="00E06C9B" w:rsidP="00A13558">
            <w:pPr>
              <w:pStyle w:val="rbsbody"/>
              <w:spacing w:before="0" w:beforeAutospacing="0" w:after="180" w:afterAutospacing="0" w:line="276" w:lineRule="auto"/>
              <w:ind w:left="1440" w:hanging="360"/>
              <w:rPr>
                <w:ins w:id="1261" w:author="Barry O'Donohoe" w:date="2018-01-05T09:14:00Z"/>
                <w:del w:id="1262" w:author="Barry O'Donohoe [2]" w:date="2018-03-22T16:17:00Z"/>
                <w:rFonts w:asciiTheme="minorHAnsi" w:hAnsiTheme="minorHAnsi" w:cs="Arial"/>
                <w:color w:val="000000" w:themeColor="text1"/>
                <w:sz w:val="22"/>
                <w:szCs w:val="22"/>
              </w:rPr>
              <w:pPrChange w:id="1263" w:author="Barry O'Donohoe [2]" w:date="2018-03-22T16:17:00Z">
                <w:pPr>
                  <w:pStyle w:val="rbsbody"/>
                  <w:spacing w:before="0" w:beforeAutospacing="0" w:after="180" w:afterAutospacing="0" w:line="276" w:lineRule="auto"/>
                  <w:jc w:val="center"/>
                </w:pPr>
              </w:pPrChange>
            </w:pPr>
            <w:ins w:id="1264" w:author="Barry O'Donohoe" w:date="2018-01-05T09:56:00Z">
              <w:del w:id="1265" w:author="Barry O'Donohoe [2]" w:date="2018-03-22T16:17:00Z">
                <w:r w:rsidRPr="00E06C9B" w:rsidDel="00A13558">
                  <w:rPr>
                    <w:rFonts w:asciiTheme="minorHAnsi" w:hAnsiTheme="minorHAnsi" w:cs="Arial"/>
                    <w:color w:val="000000" w:themeColor="text1"/>
                    <w:sz w:val="22"/>
                    <w:szCs w:val="22"/>
                  </w:rPr>
                  <w:delText>An attacker would initiate lot of SSL handshakes with garbage data to overload the system. Such attacks are stopped by NetScaler using full-proxy capability to dump malicious and empty SSL connections</w:delText>
                </w:r>
              </w:del>
            </w:ins>
          </w:p>
        </w:tc>
      </w:tr>
      <w:tr w:rsidR="00AD04A2" w:rsidDel="00A13558" w14:paraId="00C83759" w14:textId="11AC2BA0" w:rsidTr="00AD04A2">
        <w:trPr>
          <w:ins w:id="1266" w:author="Barry O'Donohoe" w:date="2018-01-05T09:14:00Z"/>
          <w:del w:id="1267" w:author="Barry O'Donohoe [2]" w:date="2018-03-22T16:17:00Z"/>
        </w:trPr>
        <w:tc>
          <w:tcPr>
            <w:tcW w:w="530" w:type="dxa"/>
            <w:vAlign w:val="center"/>
            <w:tcPrChange w:id="1268" w:author="Barry O'Donohoe" w:date="2018-01-05T09:17:00Z">
              <w:tcPr>
                <w:tcW w:w="530" w:type="dxa"/>
                <w:vAlign w:val="center"/>
              </w:tcPr>
            </w:tcPrChange>
          </w:tcPr>
          <w:p w14:paraId="05862E57" w14:textId="1D4B956D" w:rsidR="00C9726F" w:rsidDel="00A13558" w:rsidRDefault="00C9726F" w:rsidP="00A13558">
            <w:pPr>
              <w:pStyle w:val="rbsbody"/>
              <w:spacing w:before="0" w:beforeAutospacing="0" w:after="180" w:afterAutospacing="0" w:line="276" w:lineRule="auto"/>
              <w:ind w:left="1440" w:hanging="360"/>
              <w:rPr>
                <w:ins w:id="1269" w:author="Barry O'Donohoe" w:date="2018-01-05T09:14:00Z"/>
                <w:del w:id="1270" w:author="Barry O'Donohoe [2]" w:date="2018-03-22T16:17:00Z"/>
                <w:rFonts w:asciiTheme="minorHAnsi" w:hAnsiTheme="minorHAnsi" w:cs="Arial"/>
                <w:color w:val="000000" w:themeColor="text1"/>
                <w:sz w:val="22"/>
                <w:szCs w:val="22"/>
              </w:rPr>
              <w:pPrChange w:id="1271" w:author="Barry O'Donohoe [2]" w:date="2018-03-22T16:17:00Z">
                <w:pPr>
                  <w:pStyle w:val="rbsbody"/>
                  <w:spacing w:before="0" w:beforeAutospacing="0" w:after="180" w:afterAutospacing="0" w:line="276" w:lineRule="auto"/>
                  <w:jc w:val="center"/>
                </w:pPr>
              </w:pPrChange>
            </w:pPr>
            <w:ins w:id="1272" w:author="Barry O'Donohoe" w:date="2018-01-05T09:14:00Z">
              <w:del w:id="1273" w:author="Barry O'Donohoe [2]" w:date="2018-03-22T16:17:00Z">
                <w:r w:rsidDel="00A13558">
                  <w:rPr>
                    <w:rFonts w:asciiTheme="minorHAnsi" w:hAnsiTheme="minorHAnsi" w:cs="Arial"/>
                    <w:color w:val="000000" w:themeColor="text1"/>
                    <w:sz w:val="22"/>
                    <w:szCs w:val="22"/>
                  </w:rPr>
                  <w:delText>12</w:delText>
                </w:r>
              </w:del>
            </w:ins>
          </w:p>
        </w:tc>
        <w:tc>
          <w:tcPr>
            <w:tcW w:w="2542" w:type="dxa"/>
            <w:vAlign w:val="center"/>
            <w:tcPrChange w:id="1274" w:author="Barry O'Donohoe" w:date="2018-01-05T09:17:00Z">
              <w:tcPr>
                <w:tcW w:w="2542" w:type="dxa"/>
                <w:vAlign w:val="center"/>
              </w:tcPr>
            </w:tcPrChange>
          </w:tcPr>
          <w:p w14:paraId="07AC6D9D" w14:textId="3BFA7032" w:rsidR="00C9726F" w:rsidDel="00A13558" w:rsidRDefault="00E06C9B" w:rsidP="00A13558">
            <w:pPr>
              <w:pStyle w:val="rbsbody"/>
              <w:spacing w:before="0" w:beforeAutospacing="0" w:after="180" w:afterAutospacing="0" w:line="276" w:lineRule="auto"/>
              <w:ind w:left="1440" w:hanging="360"/>
              <w:rPr>
                <w:ins w:id="1275" w:author="Barry O'Donohoe" w:date="2018-01-05T09:14:00Z"/>
                <w:del w:id="1276" w:author="Barry O'Donohoe [2]" w:date="2018-03-22T16:17:00Z"/>
                <w:rFonts w:asciiTheme="minorHAnsi" w:hAnsiTheme="minorHAnsi" w:cs="Arial"/>
                <w:color w:val="000000" w:themeColor="text1"/>
                <w:sz w:val="22"/>
                <w:szCs w:val="22"/>
              </w:rPr>
              <w:pPrChange w:id="1277" w:author="Barry O'Donohoe [2]" w:date="2018-03-22T16:17:00Z">
                <w:pPr>
                  <w:pStyle w:val="rbsbody"/>
                  <w:spacing w:before="0" w:beforeAutospacing="0" w:after="180" w:afterAutospacing="0" w:line="276" w:lineRule="auto"/>
                  <w:jc w:val="center"/>
                </w:pPr>
              </w:pPrChange>
            </w:pPr>
            <w:ins w:id="1278" w:author="Barry O'Donohoe" w:date="2018-01-05T09:56:00Z">
              <w:del w:id="1279" w:author="Barry O'Donohoe [2]" w:date="2018-03-22T16:17:00Z">
                <w:r w:rsidRPr="00E06C9B" w:rsidDel="00A13558">
                  <w:rPr>
                    <w:rFonts w:asciiTheme="minorHAnsi" w:hAnsiTheme="minorHAnsi" w:cs="Arial"/>
                    <w:color w:val="000000" w:themeColor="text1"/>
                    <w:sz w:val="22"/>
                    <w:szCs w:val="22"/>
                  </w:rPr>
                  <w:delText>Layer7 HTTP attacks</w:delText>
                </w:r>
              </w:del>
            </w:ins>
          </w:p>
        </w:tc>
        <w:tc>
          <w:tcPr>
            <w:tcW w:w="6170" w:type="dxa"/>
            <w:vAlign w:val="center"/>
            <w:tcPrChange w:id="1280" w:author="Barry O'Donohoe" w:date="2018-01-05T09:17:00Z">
              <w:tcPr>
                <w:tcW w:w="6170" w:type="dxa"/>
                <w:vAlign w:val="center"/>
              </w:tcPr>
            </w:tcPrChange>
          </w:tcPr>
          <w:p w14:paraId="7CF5E7BD" w14:textId="6EE992A8" w:rsidR="00C9726F" w:rsidDel="00A13558" w:rsidRDefault="00E06C9B" w:rsidP="00A13558">
            <w:pPr>
              <w:pStyle w:val="rbsbody"/>
              <w:spacing w:before="0" w:beforeAutospacing="0" w:after="180" w:afterAutospacing="0" w:line="276" w:lineRule="auto"/>
              <w:ind w:left="1440" w:hanging="360"/>
              <w:rPr>
                <w:ins w:id="1281" w:author="Barry O'Donohoe" w:date="2018-01-05T09:14:00Z"/>
                <w:del w:id="1282" w:author="Barry O'Donohoe [2]" w:date="2018-03-22T16:17:00Z"/>
                <w:rFonts w:asciiTheme="minorHAnsi" w:hAnsiTheme="minorHAnsi" w:cs="Arial"/>
                <w:color w:val="000000" w:themeColor="text1"/>
                <w:sz w:val="22"/>
                <w:szCs w:val="22"/>
              </w:rPr>
              <w:pPrChange w:id="1283" w:author="Barry O'Donohoe [2]" w:date="2018-03-22T16:17:00Z">
                <w:pPr>
                  <w:pStyle w:val="rbsbody"/>
                  <w:spacing w:before="0" w:beforeAutospacing="0" w:after="180" w:afterAutospacing="0" w:line="276" w:lineRule="auto"/>
                  <w:jc w:val="center"/>
                </w:pPr>
              </w:pPrChange>
            </w:pPr>
            <w:ins w:id="1284" w:author="Barry O'Donohoe" w:date="2018-01-05T09:56:00Z">
              <w:del w:id="1285" w:author="Barry O'Donohoe [2]" w:date="2018-03-22T16:17:00Z">
                <w:r w:rsidRPr="00E06C9B" w:rsidDel="00A13558">
                  <w:rPr>
                    <w:rFonts w:asciiTheme="minorHAnsi" w:hAnsiTheme="minorHAnsi" w:cs="Arial"/>
                    <w:color w:val="000000" w:themeColor="text1"/>
                    <w:sz w:val="22"/>
                    <w:szCs w:val="22"/>
                  </w:rPr>
                  <w:delText>An attacker can use GET and malicious POST floods, slowloris, slow POST and other variants of web application attacks. NetScaler can handle such attacks using protocol validation, surge protection, HTTP flood protection and Web Application Firewall.</w:delText>
                </w:r>
              </w:del>
            </w:ins>
          </w:p>
        </w:tc>
      </w:tr>
    </w:tbl>
    <w:p w14:paraId="7DDE2657" w14:textId="15125598" w:rsidR="006F2660" w:rsidRPr="006F2660" w:rsidRDefault="006F2660" w:rsidP="00A13558">
      <w:pPr>
        <w:pStyle w:val="rbsbody"/>
        <w:spacing w:before="0" w:beforeAutospacing="0" w:after="180" w:afterAutospacing="0" w:line="276" w:lineRule="auto"/>
        <w:ind w:left="1440" w:hanging="360"/>
        <w:rPr>
          <w:rFonts w:asciiTheme="minorHAnsi" w:hAnsiTheme="minorHAnsi" w:cs="Arial"/>
          <w:color w:val="000000" w:themeColor="text1"/>
          <w:sz w:val="22"/>
          <w:szCs w:val="22"/>
        </w:rPr>
      </w:pPr>
      <w:del w:id="1286" w:author="Barry O'Donohoe [2]" w:date="2018-03-22T16:17:00Z">
        <w:r w:rsidRPr="006F2660" w:rsidDel="00A13558">
          <w:rPr>
            <w:rFonts w:asciiTheme="minorHAnsi" w:hAnsiTheme="minorHAnsi" w:cs="Arial"/>
            <w:color w:val="000000" w:themeColor="text1"/>
            <w:sz w:val="22"/>
            <w:szCs w:val="22"/>
          </w:rPr>
          <w:delText>.</w:delText>
        </w:r>
      </w:del>
    </w:p>
    <w:p w14:paraId="2CBDD16A" w14:textId="4095DEBD" w:rsidR="00827319" w:rsidRPr="00827319" w:rsidRDefault="006F2660">
      <w:pPr>
        <w:pStyle w:val="rbsbody"/>
        <w:numPr>
          <w:ilvl w:val="1"/>
          <w:numId w:val="17"/>
        </w:numPr>
        <w:spacing w:before="0" w:beforeAutospacing="0" w:after="180" w:afterAutospacing="0" w:line="276" w:lineRule="auto"/>
        <w:rPr>
          <w:ins w:id="1287" w:author="Barry O'Donohoe" w:date="2018-01-05T09:58:00Z"/>
          <w:rFonts w:asciiTheme="minorHAnsi" w:hAnsiTheme="minorHAnsi" w:cs="Arial"/>
          <w:color w:val="000000" w:themeColor="text1"/>
          <w:sz w:val="22"/>
          <w:szCs w:val="22"/>
          <w:rPrChange w:id="1288" w:author="Barry O'Donohoe" w:date="2018-01-05T09:58:00Z">
            <w:rPr>
              <w:ins w:id="1289" w:author="Barry O'Donohoe" w:date="2018-01-05T09:58:00Z"/>
            </w:rPr>
          </w:rPrChange>
        </w:rPr>
        <w:pPrChange w:id="1290" w:author="Barry O'Donohoe" w:date="2018-01-05T09:58:00Z">
          <w:pPr>
            <w:pStyle w:val="ListParagraph"/>
            <w:numPr>
              <w:numId w:val="17"/>
            </w:numPr>
            <w:ind w:left="420" w:hanging="420"/>
          </w:pPr>
        </w:pPrChange>
      </w:pPr>
      <w:del w:id="1291" w:author="Barry O'Donohoe" w:date="2018-01-05T09:58:00Z">
        <w:r w:rsidRPr="006F2660" w:rsidDel="00827319">
          <w:rPr>
            <w:rFonts w:asciiTheme="minorHAnsi" w:hAnsiTheme="minorHAnsi" w:cs="Arial"/>
            <w:color w:val="000000" w:themeColor="text1"/>
            <w:sz w:val="22"/>
            <w:szCs w:val="22"/>
          </w:rPr>
          <w:delText>d.</w:delText>
        </w:r>
        <w:r w:rsidRPr="006F2660" w:rsidDel="00827319">
          <w:rPr>
            <w:rFonts w:asciiTheme="minorHAnsi" w:hAnsiTheme="minorHAnsi"/>
            <w:color w:val="000000" w:themeColor="text1"/>
            <w:sz w:val="22"/>
            <w:szCs w:val="22"/>
          </w:rPr>
          <w:delText>    </w:delText>
        </w:r>
      </w:del>
      <w:ins w:id="1292" w:author="Barry O'Donohoe" w:date="2018-01-05T09:57:00Z">
        <w:r w:rsidR="00827319">
          <w:rPr>
            <w:rFonts w:asciiTheme="minorHAnsi" w:hAnsiTheme="minorHAnsi"/>
            <w:color w:val="000000" w:themeColor="text1"/>
            <w:sz w:val="22"/>
            <w:szCs w:val="22"/>
          </w:rPr>
          <w:t xml:space="preserve">In addition, the Citrix </w:t>
        </w:r>
        <w:proofErr w:type="spellStart"/>
        <w:r w:rsidR="00827319">
          <w:rPr>
            <w:rFonts w:asciiTheme="minorHAnsi" w:hAnsiTheme="minorHAnsi"/>
            <w:color w:val="000000" w:themeColor="text1"/>
            <w:sz w:val="22"/>
            <w:szCs w:val="22"/>
          </w:rPr>
          <w:t>Netscaler</w:t>
        </w:r>
        <w:proofErr w:type="spellEnd"/>
        <w:r w:rsidR="00827319">
          <w:rPr>
            <w:rFonts w:asciiTheme="minorHAnsi" w:hAnsiTheme="minorHAnsi"/>
            <w:color w:val="000000" w:themeColor="text1"/>
            <w:sz w:val="22"/>
            <w:szCs w:val="22"/>
          </w:rPr>
          <w:t xml:space="preserve"> will implement </w:t>
        </w:r>
      </w:ins>
      <w:r w:rsidR="003D749B">
        <w:rPr>
          <w:rFonts w:asciiTheme="minorHAnsi" w:hAnsiTheme="minorHAnsi" w:cs="Arial"/>
          <w:color w:val="000000" w:themeColor="text1"/>
          <w:sz w:val="22"/>
          <w:szCs w:val="22"/>
        </w:rPr>
        <w:t>WAF</w:t>
      </w:r>
      <w:r w:rsidRPr="006F2660">
        <w:rPr>
          <w:rFonts w:asciiTheme="minorHAnsi" w:hAnsiTheme="minorHAnsi" w:cs="Arial"/>
          <w:color w:val="000000" w:themeColor="text1"/>
          <w:sz w:val="22"/>
          <w:szCs w:val="22"/>
        </w:rPr>
        <w:t xml:space="preserve"> </w:t>
      </w:r>
      <w:del w:id="1293" w:author="Barry O'Donohoe" w:date="2018-01-05T09:57:00Z">
        <w:r w:rsidRPr="006F2660" w:rsidDel="00827319">
          <w:rPr>
            <w:rFonts w:asciiTheme="minorHAnsi" w:hAnsiTheme="minorHAnsi" w:cs="Arial"/>
            <w:color w:val="000000" w:themeColor="text1"/>
            <w:sz w:val="22"/>
            <w:szCs w:val="22"/>
          </w:rPr>
          <w:delText xml:space="preserve">will implement </w:delText>
        </w:r>
      </w:del>
      <w:r w:rsidRPr="006F2660">
        <w:rPr>
          <w:rFonts w:asciiTheme="minorHAnsi" w:hAnsiTheme="minorHAnsi" w:cs="Arial"/>
          <w:color w:val="000000" w:themeColor="text1"/>
          <w:sz w:val="22"/>
          <w:szCs w:val="22"/>
        </w:rPr>
        <w:t xml:space="preserve">controls to protect all </w:t>
      </w:r>
      <w:r w:rsidR="003D749B">
        <w:rPr>
          <w:rFonts w:asciiTheme="minorHAnsi" w:hAnsiTheme="minorHAnsi" w:cs="Arial"/>
          <w:color w:val="000000" w:themeColor="text1"/>
          <w:sz w:val="22"/>
          <w:szCs w:val="22"/>
        </w:rPr>
        <w:t>PingFederate exposed endpoints</w:t>
      </w:r>
      <w:r w:rsidRPr="006F2660">
        <w:rPr>
          <w:rFonts w:asciiTheme="minorHAnsi" w:hAnsiTheme="minorHAnsi" w:cs="Arial"/>
          <w:color w:val="000000" w:themeColor="text1"/>
          <w:sz w:val="22"/>
          <w:szCs w:val="22"/>
        </w:rPr>
        <w:t xml:space="preserve"> exposed to the internet for customer authentication using standard signatures and black-listing of known bad source IPs</w:t>
      </w:r>
      <w:ins w:id="1294" w:author="Barry O'Donohoe" w:date="2018-01-05T09:58:00Z">
        <w:r w:rsidR="00827319">
          <w:rPr>
            <w:rFonts w:asciiTheme="minorHAnsi" w:hAnsiTheme="minorHAnsi" w:cs="Arial"/>
            <w:color w:val="000000" w:themeColor="text1"/>
            <w:sz w:val="22"/>
            <w:szCs w:val="22"/>
          </w:rPr>
          <w:t>, specifically:</w:t>
        </w:r>
      </w:ins>
    </w:p>
    <w:tbl>
      <w:tblPr>
        <w:tblW w:w="0" w:type="auto"/>
        <w:tblInd w:w="1437" w:type="dxa"/>
        <w:tblCellMar>
          <w:left w:w="0" w:type="dxa"/>
          <w:right w:w="0" w:type="dxa"/>
        </w:tblCellMar>
        <w:tblLook w:val="04A0" w:firstRow="1" w:lastRow="0" w:firstColumn="1" w:lastColumn="0" w:noHBand="0" w:noVBand="1"/>
        <w:tblPrChange w:id="1295" w:author="Barry O'Donohoe" w:date="2018-01-05T09:58:00Z">
          <w:tblPr>
            <w:tblW w:w="0" w:type="auto"/>
            <w:tblCellMar>
              <w:left w:w="0" w:type="dxa"/>
              <w:right w:w="0" w:type="dxa"/>
            </w:tblCellMar>
            <w:tblLook w:val="04A0" w:firstRow="1" w:lastRow="0" w:firstColumn="1" w:lastColumn="0" w:noHBand="0" w:noVBand="1"/>
          </w:tblPr>
        </w:tblPrChange>
      </w:tblPr>
      <w:tblGrid>
        <w:gridCol w:w="715"/>
        <w:gridCol w:w="3060"/>
        <w:gridCol w:w="5242"/>
        <w:tblGridChange w:id="1296">
          <w:tblGrid>
            <w:gridCol w:w="715"/>
            <w:gridCol w:w="3060"/>
            <w:gridCol w:w="5242"/>
          </w:tblGrid>
        </w:tblGridChange>
      </w:tblGrid>
      <w:tr w:rsidR="00827319" w14:paraId="512014AE" w14:textId="77777777" w:rsidTr="00827319">
        <w:trPr>
          <w:ins w:id="1297" w:author="Barry O'Donohoe" w:date="2018-01-05T09:58:00Z"/>
        </w:trPr>
        <w:tc>
          <w:tcPr>
            <w:tcW w:w="715" w:type="dxa"/>
            <w:tcBorders>
              <w:top w:val="single" w:sz="8" w:space="0" w:color="4472C4"/>
              <w:left w:val="single" w:sz="8" w:space="0" w:color="4472C4"/>
              <w:bottom w:val="single" w:sz="8" w:space="0" w:color="4472C4"/>
              <w:right w:val="nil"/>
            </w:tcBorders>
            <w:shd w:val="clear" w:color="auto" w:fill="4472C4"/>
            <w:tcMar>
              <w:top w:w="0" w:type="dxa"/>
              <w:left w:w="108" w:type="dxa"/>
              <w:bottom w:w="0" w:type="dxa"/>
              <w:right w:w="108" w:type="dxa"/>
            </w:tcMar>
            <w:hideMark/>
            <w:tcPrChange w:id="1298" w:author="Barry O'Donohoe" w:date="2018-01-05T09:58:00Z">
              <w:tcPr>
                <w:tcW w:w="715" w:type="dxa"/>
                <w:tcBorders>
                  <w:top w:val="single" w:sz="8" w:space="0" w:color="4472C4"/>
                  <w:left w:val="single" w:sz="8" w:space="0" w:color="4472C4"/>
                  <w:bottom w:val="single" w:sz="8" w:space="0" w:color="4472C4"/>
                  <w:right w:val="nil"/>
                </w:tcBorders>
                <w:shd w:val="clear" w:color="auto" w:fill="4472C4"/>
                <w:tcMar>
                  <w:top w:w="0" w:type="dxa"/>
                  <w:left w:w="108" w:type="dxa"/>
                  <w:bottom w:w="0" w:type="dxa"/>
                  <w:right w:w="108" w:type="dxa"/>
                </w:tcMar>
                <w:hideMark/>
              </w:tcPr>
            </w:tcPrChange>
          </w:tcPr>
          <w:p w14:paraId="09178CA7" w14:textId="77777777" w:rsidR="00827319" w:rsidRPr="00827319" w:rsidRDefault="00827319">
            <w:pPr>
              <w:rPr>
                <w:ins w:id="1299" w:author="Barry O'Donohoe" w:date="2018-01-05T09:58:00Z"/>
                <w:rFonts w:ascii="Calibri" w:hAnsi="Calibri"/>
                <w:sz w:val="22"/>
                <w:szCs w:val="22"/>
                <w:rPrChange w:id="1300" w:author="Barry O'Donohoe" w:date="2018-01-05T09:58:00Z">
                  <w:rPr>
                    <w:ins w:id="1301" w:author="Barry O'Donohoe" w:date="2018-01-05T09:58:00Z"/>
                    <w:rFonts w:ascii="Calibri" w:hAnsi="Calibri"/>
                  </w:rPr>
                </w:rPrChange>
              </w:rPr>
            </w:pPr>
            <w:proofErr w:type="spellStart"/>
            <w:ins w:id="1302" w:author="Barry O'Donohoe" w:date="2018-01-05T09:58:00Z">
              <w:r w:rsidRPr="00827319">
                <w:rPr>
                  <w:rFonts w:ascii="Calibri" w:hAnsi="Calibri"/>
                  <w:b/>
                  <w:bCs/>
                  <w:color w:val="FFFFFF"/>
                  <w:sz w:val="22"/>
                  <w:szCs w:val="22"/>
                  <w:rPrChange w:id="1303" w:author="Barry O'Donohoe" w:date="2018-01-05T09:58:00Z">
                    <w:rPr>
                      <w:rFonts w:ascii="Calibri" w:hAnsi="Calibri"/>
                      <w:b/>
                      <w:bCs/>
                      <w:color w:val="FFFFFF"/>
                      <w:sz w:val="20"/>
                      <w:szCs w:val="20"/>
                    </w:rPr>
                  </w:rPrChange>
                </w:rPr>
                <w:t>SNo</w:t>
              </w:r>
              <w:proofErr w:type="spellEnd"/>
              <w:r w:rsidRPr="00827319">
                <w:rPr>
                  <w:rFonts w:ascii="Calibri" w:hAnsi="Calibri"/>
                  <w:b/>
                  <w:bCs/>
                  <w:color w:val="FFFFFF"/>
                  <w:sz w:val="22"/>
                  <w:szCs w:val="22"/>
                  <w:rPrChange w:id="1304" w:author="Barry O'Donohoe" w:date="2018-01-05T09:58:00Z">
                    <w:rPr>
                      <w:rFonts w:ascii="Calibri" w:hAnsi="Calibri"/>
                      <w:b/>
                      <w:bCs/>
                      <w:color w:val="FFFFFF"/>
                      <w:sz w:val="20"/>
                      <w:szCs w:val="20"/>
                    </w:rPr>
                  </w:rPrChange>
                </w:rPr>
                <w:t>.</w:t>
              </w:r>
            </w:ins>
          </w:p>
        </w:tc>
        <w:tc>
          <w:tcPr>
            <w:tcW w:w="3060" w:type="dxa"/>
            <w:tcBorders>
              <w:top w:val="single" w:sz="8" w:space="0" w:color="4472C4"/>
              <w:left w:val="nil"/>
              <w:bottom w:val="single" w:sz="8" w:space="0" w:color="4472C4"/>
              <w:right w:val="nil"/>
            </w:tcBorders>
            <w:shd w:val="clear" w:color="auto" w:fill="4472C4"/>
            <w:tcMar>
              <w:top w:w="0" w:type="dxa"/>
              <w:left w:w="108" w:type="dxa"/>
              <w:bottom w:w="0" w:type="dxa"/>
              <w:right w:w="108" w:type="dxa"/>
            </w:tcMar>
            <w:hideMark/>
            <w:tcPrChange w:id="1305" w:author="Barry O'Donohoe" w:date="2018-01-05T09:58:00Z">
              <w:tcPr>
                <w:tcW w:w="3060" w:type="dxa"/>
                <w:tcBorders>
                  <w:top w:val="single" w:sz="8" w:space="0" w:color="4472C4"/>
                  <w:left w:val="nil"/>
                  <w:bottom w:val="single" w:sz="8" w:space="0" w:color="4472C4"/>
                  <w:right w:val="nil"/>
                </w:tcBorders>
                <w:shd w:val="clear" w:color="auto" w:fill="4472C4"/>
                <w:tcMar>
                  <w:top w:w="0" w:type="dxa"/>
                  <w:left w:w="108" w:type="dxa"/>
                  <w:bottom w:w="0" w:type="dxa"/>
                  <w:right w:w="108" w:type="dxa"/>
                </w:tcMar>
                <w:hideMark/>
              </w:tcPr>
            </w:tcPrChange>
          </w:tcPr>
          <w:p w14:paraId="677B9E89" w14:textId="77777777" w:rsidR="00827319" w:rsidRPr="00827319" w:rsidRDefault="00827319">
            <w:pPr>
              <w:rPr>
                <w:ins w:id="1306" w:author="Barry O'Donohoe" w:date="2018-01-05T09:58:00Z"/>
                <w:rFonts w:ascii="Calibri" w:hAnsi="Calibri"/>
                <w:sz w:val="22"/>
                <w:szCs w:val="22"/>
                <w:rPrChange w:id="1307" w:author="Barry O'Donohoe" w:date="2018-01-05T09:58:00Z">
                  <w:rPr>
                    <w:ins w:id="1308" w:author="Barry O'Donohoe" w:date="2018-01-05T09:58:00Z"/>
                    <w:rFonts w:ascii="Calibri" w:hAnsi="Calibri"/>
                  </w:rPr>
                </w:rPrChange>
              </w:rPr>
            </w:pPr>
            <w:ins w:id="1309" w:author="Barry O'Donohoe" w:date="2018-01-05T09:58:00Z">
              <w:r w:rsidRPr="00827319">
                <w:rPr>
                  <w:rFonts w:ascii="Calibri" w:hAnsi="Calibri"/>
                  <w:b/>
                  <w:bCs/>
                  <w:color w:val="FFFFFF"/>
                  <w:sz w:val="22"/>
                  <w:szCs w:val="22"/>
                  <w:rPrChange w:id="1310" w:author="Barry O'Donohoe" w:date="2018-01-05T09:58:00Z">
                    <w:rPr>
                      <w:rFonts w:ascii="Calibri" w:hAnsi="Calibri"/>
                      <w:b/>
                      <w:bCs/>
                      <w:color w:val="FFFFFF"/>
                      <w:sz w:val="20"/>
                      <w:szCs w:val="20"/>
                    </w:rPr>
                  </w:rPrChange>
                </w:rPr>
                <w:t>Rule Name</w:t>
              </w:r>
            </w:ins>
          </w:p>
        </w:tc>
        <w:tc>
          <w:tcPr>
            <w:tcW w:w="5242" w:type="dxa"/>
            <w:tcBorders>
              <w:top w:val="single" w:sz="8" w:space="0" w:color="4472C4"/>
              <w:left w:val="nil"/>
              <w:bottom w:val="single" w:sz="8" w:space="0" w:color="4472C4"/>
              <w:right w:val="single" w:sz="8" w:space="0" w:color="4472C4"/>
            </w:tcBorders>
            <w:shd w:val="clear" w:color="auto" w:fill="4472C4"/>
            <w:tcMar>
              <w:top w:w="0" w:type="dxa"/>
              <w:left w:w="108" w:type="dxa"/>
              <w:bottom w:w="0" w:type="dxa"/>
              <w:right w:w="108" w:type="dxa"/>
            </w:tcMar>
            <w:hideMark/>
            <w:tcPrChange w:id="1311" w:author="Barry O'Donohoe" w:date="2018-01-05T09:58:00Z">
              <w:tcPr>
                <w:tcW w:w="5242" w:type="dxa"/>
                <w:tcBorders>
                  <w:top w:val="single" w:sz="8" w:space="0" w:color="4472C4"/>
                  <w:left w:val="nil"/>
                  <w:bottom w:val="single" w:sz="8" w:space="0" w:color="4472C4"/>
                  <w:right w:val="single" w:sz="8" w:space="0" w:color="4472C4"/>
                </w:tcBorders>
                <w:shd w:val="clear" w:color="auto" w:fill="4472C4"/>
                <w:tcMar>
                  <w:top w:w="0" w:type="dxa"/>
                  <w:left w:w="108" w:type="dxa"/>
                  <w:bottom w:w="0" w:type="dxa"/>
                  <w:right w:w="108" w:type="dxa"/>
                </w:tcMar>
                <w:hideMark/>
              </w:tcPr>
            </w:tcPrChange>
          </w:tcPr>
          <w:p w14:paraId="0C7DCCA2" w14:textId="77777777" w:rsidR="00827319" w:rsidRPr="00827319" w:rsidRDefault="00827319">
            <w:pPr>
              <w:rPr>
                <w:ins w:id="1312" w:author="Barry O'Donohoe" w:date="2018-01-05T09:58:00Z"/>
                <w:rFonts w:ascii="Calibri" w:hAnsi="Calibri"/>
                <w:sz w:val="22"/>
                <w:szCs w:val="22"/>
                <w:rPrChange w:id="1313" w:author="Barry O'Donohoe" w:date="2018-01-05T09:58:00Z">
                  <w:rPr>
                    <w:ins w:id="1314" w:author="Barry O'Donohoe" w:date="2018-01-05T09:58:00Z"/>
                    <w:rFonts w:ascii="Calibri" w:hAnsi="Calibri"/>
                  </w:rPr>
                </w:rPrChange>
              </w:rPr>
            </w:pPr>
            <w:ins w:id="1315" w:author="Barry O'Donohoe" w:date="2018-01-05T09:58:00Z">
              <w:r w:rsidRPr="00827319">
                <w:rPr>
                  <w:rFonts w:ascii="Calibri" w:hAnsi="Calibri"/>
                  <w:b/>
                  <w:bCs/>
                  <w:color w:val="FFFFFF"/>
                  <w:sz w:val="22"/>
                  <w:szCs w:val="22"/>
                  <w:rPrChange w:id="1316" w:author="Barry O'Donohoe" w:date="2018-01-05T09:58:00Z">
                    <w:rPr>
                      <w:rFonts w:ascii="Calibri" w:hAnsi="Calibri"/>
                      <w:b/>
                      <w:bCs/>
                      <w:color w:val="FFFFFF"/>
                      <w:sz w:val="20"/>
                      <w:szCs w:val="20"/>
                    </w:rPr>
                  </w:rPrChange>
                </w:rPr>
                <w:t>NetScaler Features</w:t>
              </w:r>
            </w:ins>
          </w:p>
        </w:tc>
      </w:tr>
      <w:tr w:rsidR="00827319" w14:paraId="072FD329" w14:textId="77777777" w:rsidTr="00827319">
        <w:trPr>
          <w:ins w:id="1317" w:author="Barry O'Donohoe" w:date="2018-01-05T09:58:00Z"/>
        </w:trPr>
        <w:tc>
          <w:tcPr>
            <w:tcW w:w="715"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Change w:id="1318" w:author="Barry O'Donohoe" w:date="2018-01-05T09:58:00Z">
              <w:tcPr>
                <w:tcW w:w="715"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56C62908" w14:textId="77777777" w:rsidR="00827319" w:rsidRPr="00827319" w:rsidRDefault="00827319">
            <w:pPr>
              <w:jc w:val="center"/>
              <w:rPr>
                <w:ins w:id="1319" w:author="Barry O'Donohoe" w:date="2018-01-05T09:58:00Z"/>
                <w:rFonts w:ascii="Calibri" w:hAnsi="Calibri"/>
                <w:sz w:val="22"/>
                <w:szCs w:val="22"/>
                <w:rPrChange w:id="1320" w:author="Barry O'Donohoe" w:date="2018-01-05T09:58:00Z">
                  <w:rPr>
                    <w:ins w:id="1321" w:author="Barry O'Donohoe" w:date="2018-01-05T09:58:00Z"/>
                    <w:rFonts w:ascii="Calibri" w:hAnsi="Calibri"/>
                  </w:rPr>
                </w:rPrChange>
              </w:rPr>
            </w:pPr>
            <w:ins w:id="1322" w:author="Barry O'Donohoe" w:date="2018-01-05T09:58:00Z">
              <w:r w:rsidRPr="00827319">
                <w:rPr>
                  <w:rFonts w:ascii="Calibri" w:hAnsi="Calibri"/>
                  <w:b/>
                  <w:bCs/>
                  <w:sz w:val="22"/>
                  <w:szCs w:val="22"/>
                  <w:rPrChange w:id="1323" w:author="Barry O'Donohoe" w:date="2018-01-05T09:58:00Z">
                    <w:rPr>
                      <w:rFonts w:ascii="Calibri" w:hAnsi="Calibri"/>
                      <w:b/>
                      <w:bCs/>
                      <w:sz w:val="18"/>
                      <w:szCs w:val="18"/>
                    </w:rPr>
                  </w:rPrChange>
                </w:rPr>
                <w:t>1.</w:t>
              </w:r>
            </w:ins>
          </w:p>
        </w:tc>
        <w:tc>
          <w:tcPr>
            <w:tcW w:w="3060"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Change w:id="1324" w:author="Barry O'Donohoe" w:date="2018-01-05T09:58:00Z">
              <w:tcPr>
                <w:tcW w:w="3060"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0B20FF3C" w14:textId="77777777" w:rsidR="00827319" w:rsidRPr="00827319" w:rsidRDefault="00827319">
            <w:pPr>
              <w:rPr>
                <w:ins w:id="1325" w:author="Barry O'Donohoe" w:date="2018-01-05T09:58:00Z"/>
                <w:rFonts w:ascii="Calibri" w:hAnsi="Calibri"/>
                <w:sz w:val="22"/>
                <w:szCs w:val="22"/>
                <w:rPrChange w:id="1326" w:author="Barry O'Donohoe" w:date="2018-01-05T09:58:00Z">
                  <w:rPr>
                    <w:ins w:id="1327" w:author="Barry O'Donohoe" w:date="2018-01-05T09:58:00Z"/>
                    <w:rFonts w:ascii="Calibri" w:hAnsi="Calibri"/>
                  </w:rPr>
                </w:rPrChange>
              </w:rPr>
            </w:pPr>
            <w:ins w:id="1328" w:author="Barry O'Donohoe" w:date="2018-01-05T09:58:00Z">
              <w:r w:rsidRPr="00827319">
                <w:rPr>
                  <w:rFonts w:ascii="Calibri" w:hAnsi="Calibri"/>
                  <w:sz w:val="22"/>
                  <w:szCs w:val="22"/>
                  <w:rPrChange w:id="1329" w:author="Barry O'Donohoe" w:date="2018-01-05T09:58:00Z">
                    <w:rPr>
                      <w:rFonts w:ascii="Calibri" w:hAnsi="Calibri"/>
                      <w:sz w:val="18"/>
                      <w:szCs w:val="18"/>
                    </w:rPr>
                  </w:rPrChange>
                </w:rPr>
                <w:t>Injection</w:t>
              </w:r>
            </w:ins>
          </w:p>
        </w:tc>
        <w:tc>
          <w:tcPr>
            <w:tcW w:w="5242"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Change w:id="1330" w:author="Barry O'Donohoe" w:date="2018-01-05T09:58:00Z">
              <w:tcPr>
                <w:tcW w:w="5242"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0BEC66C9" w14:textId="77777777" w:rsidR="00827319" w:rsidRPr="00827319" w:rsidRDefault="00827319">
            <w:pPr>
              <w:rPr>
                <w:ins w:id="1331" w:author="Barry O'Donohoe" w:date="2018-01-05T09:58:00Z"/>
                <w:rFonts w:ascii="Calibri" w:hAnsi="Calibri"/>
                <w:sz w:val="22"/>
                <w:szCs w:val="22"/>
                <w:rPrChange w:id="1332" w:author="Barry O'Donohoe" w:date="2018-01-05T09:58:00Z">
                  <w:rPr>
                    <w:ins w:id="1333" w:author="Barry O'Donohoe" w:date="2018-01-05T09:58:00Z"/>
                    <w:rFonts w:ascii="Calibri" w:hAnsi="Calibri"/>
                  </w:rPr>
                </w:rPrChange>
              </w:rPr>
            </w:pPr>
            <w:ins w:id="1334" w:author="Barry O'Donohoe" w:date="2018-01-05T09:58:00Z">
              <w:r w:rsidRPr="00827319">
                <w:rPr>
                  <w:rFonts w:ascii="Calibri" w:hAnsi="Calibri"/>
                  <w:sz w:val="22"/>
                  <w:szCs w:val="22"/>
                  <w:rPrChange w:id="1335" w:author="Barry O'Donohoe" w:date="2018-01-05T09:58:00Z">
                    <w:rPr>
                      <w:rFonts w:ascii="Calibri" w:hAnsi="Calibri"/>
                      <w:sz w:val="18"/>
                      <w:szCs w:val="18"/>
                    </w:rPr>
                  </w:rPrChange>
                </w:rPr>
                <w:t>Injection attack prevention (SQL or any other custom injections such as OS Command injection, XPath injection, and LDAP Injection), auto update signature feature.</w:t>
              </w:r>
            </w:ins>
          </w:p>
        </w:tc>
      </w:tr>
      <w:tr w:rsidR="00827319" w14:paraId="5D47EFB3" w14:textId="77777777" w:rsidTr="00827319">
        <w:trPr>
          <w:ins w:id="1336" w:author="Barry O'Donohoe" w:date="2018-01-05T09:58:00Z"/>
        </w:trPr>
        <w:tc>
          <w:tcPr>
            <w:tcW w:w="715"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Change w:id="1337" w:author="Barry O'Donohoe" w:date="2018-01-05T09:58:00Z">
              <w:tcPr>
                <w:tcW w:w="715"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
            </w:tcPrChange>
          </w:tcPr>
          <w:p w14:paraId="50C490D4" w14:textId="77777777" w:rsidR="00827319" w:rsidRPr="00827319" w:rsidRDefault="00827319">
            <w:pPr>
              <w:jc w:val="center"/>
              <w:rPr>
                <w:ins w:id="1338" w:author="Barry O'Donohoe" w:date="2018-01-05T09:58:00Z"/>
                <w:rFonts w:ascii="Calibri" w:hAnsi="Calibri"/>
                <w:sz w:val="22"/>
                <w:szCs w:val="22"/>
                <w:rPrChange w:id="1339" w:author="Barry O'Donohoe" w:date="2018-01-05T09:58:00Z">
                  <w:rPr>
                    <w:ins w:id="1340" w:author="Barry O'Donohoe" w:date="2018-01-05T09:58:00Z"/>
                    <w:rFonts w:ascii="Calibri" w:hAnsi="Calibri"/>
                  </w:rPr>
                </w:rPrChange>
              </w:rPr>
            </w:pPr>
            <w:ins w:id="1341" w:author="Barry O'Donohoe" w:date="2018-01-05T09:58:00Z">
              <w:r w:rsidRPr="00827319">
                <w:rPr>
                  <w:rFonts w:ascii="Calibri" w:hAnsi="Calibri"/>
                  <w:b/>
                  <w:bCs/>
                  <w:sz w:val="22"/>
                  <w:szCs w:val="22"/>
                  <w:rPrChange w:id="1342" w:author="Barry O'Donohoe" w:date="2018-01-05T09:58:00Z">
                    <w:rPr>
                      <w:rFonts w:ascii="Calibri" w:hAnsi="Calibri"/>
                      <w:b/>
                      <w:bCs/>
                      <w:sz w:val="18"/>
                      <w:szCs w:val="18"/>
                    </w:rPr>
                  </w:rPrChange>
                </w:rPr>
                <w:t>2.</w:t>
              </w:r>
            </w:ins>
          </w:p>
        </w:tc>
        <w:tc>
          <w:tcPr>
            <w:tcW w:w="3060" w:type="dxa"/>
            <w:tcBorders>
              <w:top w:val="nil"/>
              <w:left w:val="nil"/>
              <w:bottom w:val="single" w:sz="8" w:space="0" w:color="8EAADB"/>
              <w:right w:val="single" w:sz="8" w:space="0" w:color="8EAADB"/>
            </w:tcBorders>
            <w:tcMar>
              <w:top w:w="0" w:type="dxa"/>
              <w:left w:w="108" w:type="dxa"/>
              <w:bottom w:w="0" w:type="dxa"/>
              <w:right w:w="108" w:type="dxa"/>
            </w:tcMar>
            <w:hideMark/>
            <w:tcPrChange w:id="1343" w:author="Barry O'Donohoe" w:date="2018-01-05T09:58:00Z">
              <w:tcPr>
                <w:tcW w:w="3060" w:type="dxa"/>
                <w:tcBorders>
                  <w:top w:val="nil"/>
                  <w:left w:val="nil"/>
                  <w:bottom w:val="single" w:sz="8" w:space="0" w:color="8EAADB"/>
                  <w:right w:val="single" w:sz="8" w:space="0" w:color="8EAADB"/>
                </w:tcBorders>
                <w:tcMar>
                  <w:top w:w="0" w:type="dxa"/>
                  <w:left w:w="108" w:type="dxa"/>
                  <w:bottom w:w="0" w:type="dxa"/>
                  <w:right w:w="108" w:type="dxa"/>
                </w:tcMar>
                <w:hideMark/>
              </w:tcPr>
            </w:tcPrChange>
          </w:tcPr>
          <w:p w14:paraId="1FF4F30E" w14:textId="77777777" w:rsidR="00827319" w:rsidRPr="00827319" w:rsidRDefault="00827319">
            <w:pPr>
              <w:rPr>
                <w:ins w:id="1344" w:author="Barry O'Donohoe" w:date="2018-01-05T09:58:00Z"/>
                <w:rFonts w:ascii="Calibri" w:hAnsi="Calibri"/>
                <w:sz w:val="22"/>
                <w:szCs w:val="22"/>
                <w:rPrChange w:id="1345" w:author="Barry O'Donohoe" w:date="2018-01-05T09:58:00Z">
                  <w:rPr>
                    <w:ins w:id="1346" w:author="Barry O'Donohoe" w:date="2018-01-05T09:58:00Z"/>
                    <w:rFonts w:ascii="Calibri" w:hAnsi="Calibri"/>
                  </w:rPr>
                </w:rPrChange>
              </w:rPr>
            </w:pPr>
            <w:ins w:id="1347" w:author="Barry O'Donohoe" w:date="2018-01-05T09:58:00Z">
              <w:r w:rsidRPr="00827319">
                <w:rPr>
                  <w:rFonts w:ascii="Calibri" w:hAnsi="Calibri"/>
                  <w:sz w:val="22"/>
                  <w:szCs w:val="22"/>
                  <w:rPrChange w:id="1348" w:author="Barry O'Donohoe" w:date="2018-01-05T09:58:00Z">
                    <w:rPr>
                      <w:rFonts w:ascii="Calibri" w:hAnsi="Calibri"/>
                      <w:sz w:val="18"/>
                      <w:szCs w:val="18"/>
                    </w:rPr>
                  </w:rPrChange>
                </w:rPr>
                <w:t>Broken Authentication and Session Management</w:t>
              </w:r>
            </w:ins>
          </w:p>
        </w:tc>
        <w:tc>
          <w:tcPr>
            <w:tcW w:w="5242" w:type="dxa"/>
            <w:tcBorders>
              <w:top w:val="nil"/>
              <w:left w:val="nil"/>
              <w:bottom w:val="single" w:sz="8" w:space="0" w:color="8EAADB"/>
              <w:right w:val="single" w:sz="8" w:space="0" w:color="8EAADB"/>
            </w:tcBorders>
            <w:tcMar>
              <w:top w:w="0" w:type="dxa"/>
              <w:left w:w="108" w:type="dxa"/>
              <w:bottom w:w="0" w:type="dxa"/>
              <w:right w:w="108" w:type="dxa"/>
            </w:tcMar>
            <w:hideMark/>
            <w:tcPrChange w:id="1349" w:author="Barry O'Donohoe" w:date="2018-01-05T09:58:00Z">
              <w:tcPr>
                <w:tcW w:w="5242" w:type="dxa"/>
                <w:tcBorders>
                  <w:top w:val="nil"/>
                  <w:left w:val="nil"/>
                  <w:bottom w:val="single" w:sz="8" w:space="0" w:color="8EAADB"/>
                  <w:right w:val="single" w:sz="8" w:space="0" w:color="8EAADB"/>
                </w:tcBorders>
                <w:tcMar>
                  <w:top w:w="0" w:type="dxa"/>
                  <w:left w:w="108" w:type="dxa"/>
                  <w:bottom w:w="0" w:type="dxa"/>
                  <w:right w:w="108" w:type="dxa"/>
                </w:tcMar>
                <w:hideMark/>
              </w:tcPr>
            </w:tcPrChange>
          </w:tcPr>
          <w:p w14:paraId="131D11FE" w14:textId="77777777" w:rsidR="00827319" w:rsidRPr="00827319" w:rsidRDefault="00827319">
            <w:pPr>
              <w:rPr>
                <w:ins w:id="1350" w:author="Barry O'Donohoe" w:date="2018-01-05T09:58:00Z"/>
                <w:rFonts w:ascii="Calibri" w:hAnsi="Calibri"/>
                <w:sz w:val="22"/>
                <w:szCs w:val="22"/>
                <w:rPrChange w:id="1351" w:author="Barry O'Donohoe" w:date="2018-01-05T09:58:00Z">
                  <w:rPr>
                    <w:ins w:id="1352" w:author="Barry O'Donohoe" w:date="2018-01-05T09:58:00Z"/>
                    <w:rFonts w:ascii="Calibri" w:hAnsi="Calibri"/>
                  </w:rPr>
                </w:rPrChange>
              </w:rPr>
            </w:pPr>
            <w:ins w:id="1353" w:author="Barry O'Donohoe" w:date="2018-01-05T09:58:00Z">
              <w:r w:rsidRPr="00827319">
                <w:rPr>
                  <w:rFonts w:ascii="Calibri" w:hAnsi="Calibri"/>
                  <w:sz w:val="22"/>
                  <w:szCs w:val="22"/>
                  <w:rPrChange w:id="1354" w:author="Barry O'Donohoe" w:date="2018-01-05T09:58:00Z">
                    <w:rPr>
                      <w:rFonts w:ascii="Calibri" w:hAnsi="Calibri"/>
                      <w:sz w:val="18"/>
                      <w:szCs w:val="18"/>
                    </w:rPr>
                  </w:rPrChange>
                </w:rPr>
                <w:t xml:space="preserve">AAA, Cookie Tampering protection, Cookie </w:t>
              </w:r>
              <w:proofErr w:type="spellStart"/>
              <w:r w:rsidRPr="00827319">
                <w:rPr>
                  <w:rFonts w:ascii="Calibri" w:hAnsi="Calibri"/>
                  <w:sz w:val="22"/>
                  <w:szCs w:val="22"/>
                  <w:rPrChange w:id="1355" w:author="Barry O'Donohoe" w:date="2018-01-05T09:58:00Z">
                    <w:rPr>
                      <w:rFonts w:ascii="Calibri" w:hAnsi="Calibri"/>
                      <w:sz w:val="18"/>
                      <w:szCs w:val="18"/>
                    </w:rPr>
                  </w:rPrChange>
                </w:rPr>
                <w:t>Proxying</w:t>
              </w:r>
              <w:proofErr w:type="spellEnd"/>
              <w:r w:rsidRPr="00827319">
                <w:rPr>
                  <w:rFonts w:ascii="Calibri" w:hAnsi="Calibri"/>
                  <w:sz w:val="22"/>
                  <w:szCs w:val="22"/>
                  <w:rPrChange w:id="1356" w:author="Barry O'Donohoe" w:date="2018-01-05T09:58:00Z">
                    <w:rPr>
                      <w:rFonts w:ascii="Calibri" w:hAnsi="Calibri"/>
                      <w:sz w:val="18"/>
                      <w:szCs w:val="18"/>
                    </w:rPr>
                  </w:rPrChange>
                </w:rPr>
                <w:t>, Cookie Encryption, CSRF tagging,</w:t>
              </w:r>
            </w:ins>
          </w:p>
        </w:tc>
      </w:tr>
      <w:tr w:rsidR="00827319" w14:paraId="55215448" w14:textId="77777777" w:rsidTr="00827319">
        <w:trPr>
          <w:ins w:id="1357" w:author="Barry O'Donohoe" w:date="2018-01-05T09:58:00Z"/>
        </w:trPr>
        <w:tc>
          <w:tcPr>
            <w:tcW w:w="715"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Change w:id="1358" w:author="Barry O'Donohoe" w:date="2018-01-05T09:58:00Z">
              <w:tcPr>
                <w:tcW w:w="715"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2BC3893C" w14:textId="77777777" w:rsidR="00827319" w:rsidRPr="00827319" w:rsidRDefault="00827319">
            <w:pPr>
              <w:jc w:val="center"/>
              <w:rPr>
                <w:ins w:id="1359" w:author="Barry O'Donohoe" w:date="2018-01-05T09:58:00Z"/>
                <w:rFonts w:ascii="Calibri" w:hAnsi="Calibri"/>
                <w:sz w:val="22"/>
                <w:szCs w:val="22"/>
                <w:rPrChange w:id="1360" w:author="Barry O'Donohoe" w:date="2018-01-05T09:58:00Z">
                  <w:rPr>
                    <w:ins w:id="1361" w:author="Barry O'Donohoe" w:date="2018-01-05T09:58:00Z"/>
                    <w:rFonts w:ascii="Calibri" w:hAnsi="Calibri"/>
                  </w:rPr>
                </w:rPrChange>
              </w:rPr>
            </w:pPr>
            <w:ins w:id="1362" w:author="Barry O'Donohoe" w:date="2018-01-05T09:58:00Z">
              <w:r w:rsidRPr="00827319">
                <w:rPr>
                  <w:rFonts w:ascii="Calibri" w:hAnsi="Calibri"/>
                  <w:b/>
                  <w:bCs/>
                  <w:sz w:val="22"/>
                  <w:szCs w:val="22"/>
                  <w:rPrChange w:id="1363" w:author="Barry O'Donohoe" w:date="2018-01-05T09:58:00Z">
                    <w:rPr>
                      <w:rFonts w:ascii="Calibri" w:hAnsi="Calibri"/>
                      <w:b/>
                      <w:bCs/>
                      <w:sz w:val="18"/>
                      <w:szCs w:val="18"/>
                    </w:rPr>
                  </w:rPrChange>
                </w:rPr>
                <w:t>3.</w:t>
              </w:r>
            </w:ins>
          </w:p>
        </w:tc>
        <w:tc>
          <w:tcPr>
            <w:tcW w:w="3060"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Change w:id="1364" w:author="Barry O'Donohoe" w:date="2018-01-05T09:58:00Z">
              <w:tcPr>
                <w:tcW w:w="3060"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07748929" w14:textId="77777777" w:rsidR="00827319" w:rsidRPr="00827319" w:rsidRDefault="00827319">
            <w:pPr>
              <w:rPr>
                <w:ins w:id="1365" w:author="Barry O'Donohoe" w:date="2018-01-05T09:58:00Z"/>
                <w:rFonts w:ascii="Calibri" w:hAnsi="Calibri"/>
                <w:sz w:val="22"/>
                <w:szCs w:val="22"/>
                <w:rPrChange w:id="1366" w:author="Barry O'Donohoe" w:date="2018-01-05T09:58:00Z">
                  <w:rPr>
                    <w:ins w:id="1367" w:author="Barry O'Donohoe" w:date="2018-01-05T09:58:00Z"/>
                    <w:rFonts w:ascii="Calibri" w:hAnsi="Calibri"/>
                  </w:rPr>
                </w:rPrChange>
              </w:rPr>
            </w:pPr>
            <w:ins w:id="1368" w:author="Barry O'Donohoe" w:date="2018-01-05T09:58:00Z">
              <w:r w:rsidRPr="00827319">
                <w:rPr>
                  <w:rFonts w:ascii="Calibri" w:hAnsi="Calibri"/>
                  <w:sz w:val="22"/>
                  <w:szCs w:val="22"/>
                  <w:rPrChange w:id="1369" w:author="Barry O'Donohoe" w:date="2018-01-05T09:58:00Z">
                    <w:rPr>
                      <w:rFonts w:ascii="Calibri" w:hAnsi="Calibri"/>
                      <w:sz w:val="18"/>
                      <w:szCs w:val="18"/>
                    </w:rPr>
                  </w:rPrChange>
                </w:rPr>
                <w:t>Cross Site Scripting (XSS)</w:t>
              </w:r>
            </w:ins>
          </w:p>
        </w:tc>
        <w:tc>
          <w:tcPr>
            <w:tcW w:w="5242"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Change w:id="1370" w:author="Barry O'Donohoe" w:date="2018-01-05T09:58:00Z">
              <w:tcPr>
                <w:tcW w:w="5242"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1CBE8C84" w14:textId="77777777" w:rsidR="00827319" w:rsidRPr="00827319" w:rsidRDefault="00827319">
            <w:pPr>
              <w:rPr>
                <w:ins w:id="1371" w:author="Barry O'Donohoe" w:date="2018-01-05T09:58:00Z"/>
                <w:rFonts w:ascii="Calibri" w:hAnsi="Calibri"/>
                <w:sz w:val="22"/>
                <w:szCs w:val="22"/>
                <w:rPrChange w:id="1372" w:author="Barry O'Donohoe" w:date="2018-01-05T09:58:00Z">
                  <w:rPr>
                    <w:ins w:id="1373" w:author="Barry O'Donohoe" w:date="2018-01-05T09:58:00Z"/>
                    <w:rFonts w:ascii="Calibri" w:hAnsi="Calibri"/>
                  </w:rPr>
                </w:rPrChange>
              </w:rPr>
            </w:pPr>
            <w:ins w:id="1374" w:author="Barry O'Donohoe" w:date="2018-01-05T09:58:00Z">
              <w:r w:rsidRPr="00827319">
                <w:rPr>
                  <w:rFonts w:ascii="Calibri" w:hAnsi="Calibri"/>
                  <w:sz w:val="22"/>
                  <w:szCs w:val="22"/>
                  <w:rPrChange w:id="1375" w:author="Barry O'Donohoe" w:date="2018-01-05T09:58:00Z">
                    <w:rPr>
                      <w:rFonts w:ascii="Calibri" w:hAnsi="Calibri"/>
                      <w:sz w:val="18"/>
                      <w:szCs w:val="18"/>
                    </w:rPr>
                  </w:rPrChange>
                </w:rPr>
                <w:t>XSS Attack Prevention, Blocks all OWASP XSS cheat sheet attacks.</w:t>
              </w:r>
            </w:ins>
          </w:p>
        </w:tc>
      </w:tr>
      <w:tr w:rsidR="00827319" w14:paraId="69197BE0" w14:textId="77777777" w:rsidTr="00827319">
        <w:trPr>
          <w:ins w:id="1376" w:author="Barry O'Donohoe" w:date="2018-01-05T09:58:00Z"/>
        </w:trPr>
        <w:tc>
          <w:tcPr>
            <w:tcW w:w="715"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Change w:id="1377" w:author="Barry O'Donohoe" w:date="2018-01-05T09:58:00Z">
              <w:tcPr>
                <w:tcW w:w="715" w:type="dxa"/>
                <w:tcBorders>
                  <w:top w:val="nil"/>
                  <w:left w:val="single" w:sz="8" w:space="0" w:color="8EAADB"/>
                  <w:bottom w:val="single" w:sz="8" w:space="0" w:color="8EAADB"/>
                  <w:right w:val="single" w:sz="8" w:space="0" w:color="8EAADB"/>
                </w:tcBorders>
                <w:tcMar>
                  <w:top w:w="0" w:type="dxa"/>
                  <w:left w:w="108" w:type="dxa"/>
                  <w:bottom w:w="0" w:type="dxa"/>
                  <w:right w:w="108" w:type="dxa"/>
                </w:tcMar>
                <w:hideMark/>
              </w:tcPr>
            </w:tcPrChange>
          </w:tcPr>
          <w:p w14:paraId="7AAB2E10" w14:textId="77777777" w:rsidR="00827319" w:rsidRPr="00827319" w:rsidRDefault="00827319">
            <w:pPr>
              <w:jc w:val="center"/>
              <w:rPr>
                <w:ins w:id="1378" w:author="Barry O'Donohoe" w:date="2018-01-05T09:58:00Z"/>
                <w:rFonts w:ascii="Calibri" w:hAnsi="Calibri"/>
                <w:sz w:val="22"/>
                <w:szCs w:val="22"/>
                <w:rPrChange w:id="1379" w:author="Barry O'Donohoe" w:date="2018-01-05T09:58:00Z">
                  <w:rPr>
                    <w:ins w:id="1380" w:author="Barry O'Donohoe" w:date="2018-01-05T09:58:00Z"/>
                    <w:rFonts w:ascii="Calibri" w:hAnsi="Calibri"/>
                  </w:rPr>
                </w:rPrChange>
              </w:rPr>
            </w:pPr>
            <w:ins w:id="1381" w:author="Barry O'Donohoe" w:date="2018-01-05T09:58:00Z">
              <w:r w:rsidRPr="00827319">
                <w:rPr>
                  <w:rFonts w:ascii="Calibri" w:hAnsi="Calibri"/>
                  <w:b/>
                  <w:bCs/>
                  <w:sz w:val="22"/>
                  <w:szCs w:val="22"/>
                  <w:rPrChange w:id="1382" w:author="Barry O'Donohoe" w:date="2018-01-05T09:58:00Z">
                    <w:rPr>
                      <w:rFonts w:ascii="Calibri" w:hAnsi="Calibri"/>
                      <w:b/>
                      <w:bCs/>
                      <w:sz w:val="18"/>
                      <w:szCs w:val="18"/>
                    </w:rPr>
                  </w:rPrChange>
                </w:rPr>
                <w:t>4.</w:t>
              </w:r>
            </w:ins>
          </w:p>
        </w:tc>
        <w:tc>
          <w:tcPr>
            <w:tcW w:w="3060" w:type="dxa"/>
            <w:tcBorders>
              <w:top w:val="nil"/>
              <w:left w:val="nil"/>
              <w:bottom w:val="single" w:sz="8" w:space="0" w:color="8EAADB"/>
              <w:right w:val="single" w:sz="8" w:space="0" w:color="8EAADB"/>
            </w:tcBorders>
            <w:tcMar>
              <w:top w:w="0" w:type="dxa"/>
              <w:left w:w="108" w:type="dxa"/>
              <w:bottom w:w="0" w:type="dxa"/>
              <w:right w:w="108" w:type="dxa"/>
            </w:tcMar>
            <w:hideMark/>
            <w:tcPrChange w:id="1383" w:author="Barry O'Donohoe" w:date="2018-01-05T09:58:00Z">
              <w:tcPr>
                <w:tcW w:w="3060" w:type="dxa"/>
                <w:tcBorders>
                  <w:top w:val="nil"/>
                  <w:left w:val="nil"/>
                  <w:bottom w:val="single" w:sz="8" w:space="0" w:color="8EAADB"/>
                  <w:right w:val="single" w:sz="8" w:space="0" w:color="8EAADB"/>
                </w:tcBorders>
                <w:tcMar>
                  <w:top w:w="0" w:type="dxa"/>
                  <w:left w:w="108" w:type="dxa"/>
                  <w:bottom w:w="0" w:type="dxa"/>
                  <w:right w:w="108" w:type="dxa"/>
                </w:tcMar>
                <w:hideMark/>
              </w:tcPr>
            </w:tcPrChange>
          </w:tcPr>
          <w:p w14:paraId="141308D6" w14:textId="77777777" w:rsidR="00827319" w:rsidRPr="00827319" w:rsidRDefault="00827319">
            <w:pPr>
              <w:rPr>
                <w:ins w:id="1384" w:author="Barry O'Donohoe" w:date="2018-01-05T09:58:00Z"/>
                <w:rFonts w:ascii="Calibri" w:hAnsi="Calibri"/>
                <w:sz w:val="22"/>
                <w:szCs w:val="22"/>
                <w:rPrChange w:id="1385" w:author="Barry O'Donohoe" w:date="2018-01-05T09:58:00Z">
                  <w:rPr>
                    <w:ins w:id="1386" w:author="Barry O'Donohoe" w:date="2018-01-05T09:58:00Z"/>
                    <w:rFonts w:ascii="Calibri" w:hAnsi="Calibri"/>
                  </w:rPr>
                </w:rPrChange>
              </w:rPr>
            </w:pPr>
            <w:ins w:id="1387" w:author="Barry O'Donohoe" w:date="2018-01-05T09:58:00Z">
              <w:r w:rsidRPr="00827319">
                <w:rPr>
                  <w:rFonts w:ascii="Calibri" w:hAnsi="Calibri"/>
                  <w:sz w:val="22"/>
                  <w:szCs w:val="22"/>
                  <w:rPrChange w:id="1388" w:author="Barry O'Donohoe" w:date="2018-01-05T09:58:00Z">
                    <w:rPr>
                      <w:rFonts w:ascii="Calibri" w:hAnsi="Calibri"/>
                      <w:sz w:val="18"/>
                      <w:szCs w:val="18"/>
                    </w:rPr>
                  </w:rPrChange>
                </w:rPr>
                <w:t>Insecure Direct Object References</w:t>
              </w:r>
            </w:ins>
          </w:p>
        </w:tc>
        <w:tc>
          <w:tcPr>
            <w:tcW w:w="5242" w:type="dxa"/>
            <w:tcBorders>
              <w:top w:val="nil"/>
              <w:left w:val="nil"/>
              <w:bottom w:val="single" w:sz="8" w:space="0" w:color="8EAADB"/>
              <w:right w:val="single" w:sz="8" w:space="0" w:color="8EAADB"/>
            </w:tcBorders>
            <w:tcMar>
              <w:top w:w="0" w:type="dxa"/>
              <w:left w:w="108" w:type="dxa"/>
              <w:bottom w:w="0" w:type="dxa"/>
              <w:right w:w="108" w:type="dxa"/>
            </w:tcMar>
            <w:hideMark/>
            <w:tcPrChange w:id="1389" w:author="Barry O'Donohoe" w:date="2018-01-05T09:58:00Z">
              <w:tcPr>
                <w:tcW w:w="5242" w:type="dxa"/>
                <w:tcBorders>
                  <w:top w:val="nil"/>
                  <w:left w:val="nil"/>
                  <w:bottom w:val="single" w:sz="8" w:space="0" w:color="8EAADB"/>
                  <w:right w:val="single" w:sz="8" w:space="0" w:color="8EAADB"/>
                </w:tcBorders>
                <w:tcMar>
                  <w:top w:w="0" w:type="dxa"/>
                  <w:left w:w="108" w:type="dxa"/>
                  <w:bottom w:w="0" w:type="dxa"/>
                  <w:right w:w="108" w:type="dxa"/>
                </w:tcMar>
                <w:hideMark/>
              </w:tcPr>
            </w:tcPrChange>
          </w:tcPr>
          <w:p w14:paraId="3946B84F" w14:textId="77777777" w:rsidR="00827319" w:rsidRPr="00827319" w:rsidRDefault="00827319">
            <w:pPr>
              <w:rPr>
                <w:ins w:id="1390" w:author="Barry O'Donohoe" w:date="2018-01-05T09:58:00Z"/>
                <w:rFonts w:ascii="Calibri" w:hAnsi="Calibri"/>
                <w:sz w:val="22"/>
                <w:szCs w:val="22"/>
                <w:rPrChange w:id="1391" w:author="Barry O'Donohoe" w:date="2018-01-05T09:58:00Z">
                  <w:rPr>
                    <w:ins w:id="1392" w:author="Barry O'Donohoe" w:date="2018-01-05T09:58:00Z"/>
                    <w:rFonts w:ascii="Calibri" w:hAnsi="Calibri"/>
                  </w:rPr>
                </w:rPrChange>
              </w:rPr>
            </w:pPr>
            <w:proofErr w:type="spellStart"/>
            <w:ins w:id="1393" w:author="Barry O'Donohoe" w:date="2018-01-05T09:58:00Z">
              <w:r w:rsidRPr="00827319">
                <w:rPr>
                  <w:rFonts w:ascii="Calibri" w:hAnsi="Calibri"/>
                  <w:sz w:val="22"/>
                  <w:szCs w:val="22"/>
                  <w:rPrChange w:id="1394" w:author="Barry O'Donohoe" w:date="2018-01-05T09:58:00Z">
                    <w:rPr>
                      <w:rFonts w:ascii="Calibri" w:hAnsi="Calibri"/>
                      <w:sz w:val="18"/>
                      <w:szCs w:val="18"/>
                    </w:rPr>
                  </w:rPrChange>
                </w:rPr>
                <w:t>StartURL</w:t>
              </w:r>
              <w:proofErr w:type="spellEnd"/>
              <w:r w:rsidRPr="00827319">
                <w:rPr>
                  <w:rFonts w:ascii="Calibri" w:hAnsi="Calibri"/>
                  <w:sz w:val="22"/>
                  <w:szCs w:val="22"/>
                  <w:rPrChange w:id="1395" w:author="Barry O'Donohoe" w:date="2018-01-05T09:58:00Z">
                    <w:rPr>
                      <w:rFonts w:ascii="Calibri" w:hAnsi="Calibri"/>
                      <w:sz w:val="18"/>
                      <w:szCs w:val="18"/>
                    </w:rPr>
                  </w:rPrChange>
                </w:rPr>
                <w:t xml:space="preserve"> checks, AAA, Form protections, and Cookie tampering protections.</w:t>
              </w:r>
            </w:ins>
          </w:p>
        </w:tc>
      </w:tr>
      <w:tr w:rsidR="00827319" w14:paraId="1A2E2014" w14:textId="77777777" w:rsidTr="00827319">
        <w:trPr>
          <w:ins w:id="1396" w:author="Barry O'Donohoe" w:date="2018-01-05T09:58:00Z"/>
        </w:trPr>
        <w:tc>
          <w:tcPr>
            <w:tcW w:w="715"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Change w:id="1397" w:author="Barry O'Donohoe" w:date="2018-01-05T09:58:00Z">
              <w:tcPr>
                <w:tcW w:w="715"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11B21DAA" w14:textId="77777777" w:rsidR="00827319" w:rsidRPr="00827319" w:rsidRDefault="00827319">
            <w:pPr>
              <w:jc w:val="center"/>
              <w:rPr>
                <w:ins w:id="1398" w:author="Barry O'Donohoe" w:date="2018-01-05T09:58:00Z"/>
                <w:rFonts w:ascii="Calibri" w:hAnsi="Calibri"/>
                <w:sz w:val="22"/>
                <w:szCs w:val="22"/>
                <w:rPrChange w:id="1399" w:author="Barry O'Donohoe" w:date="2018-01-05T09:58:00Z">
                  <w:rPr>
                    <w:ins w:id="1400" w:author="Barry O'Donohoe" w:date="2018-01-05T09:58:00Z"/>
                    <w:rFonts w:ascii="Calibri" w:hAnsi="Calibri"/>
                  </w:rPr>
                </w:rPrChange>
              </w:rPr>
            </w:pPr>
            <w:ins w:id="1401" w:author="Barry O'Donohoe" w:date="2018-01-05T09:58:00Z">
              <w:r w:rsidRPr="00827319">
                <w:rPr>
                  <w:rFonts w:ascii="Calibri" w:hAnsi="Calibri"/>
                  <w:b/>
                  <w:bCs/>
                  <w:sz w:val="22"/>
                  <w:szCs w:val="22"/>
                  <w:rPrChange w:id="1402" w:author="Barry O'Donohoe" w:date="2018-01-05T09:58:00Z">
                    <w:rPr>
                      <w:rFonts w:ascii="Calibri" w:hAnsi="Calibri"/>
                      <w:b/>
                      <w:bCs/>
                      <w:sz w:val="18"/>
                      <w:szCs w:val="18"/>
                    </w:rPr>
                  </w:rPrChange>
                </w:rPr>
                <w:t>5.</w:t>
              </w:r>
            </w:ins>
          </w:p>
        </w:tc>
        <w:tc>
          <w:tcPr>
            <w:tcW w:w="3060"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Change w:id="1403" w:author="Barry O'Donohoe" w:date="2018-01-05T09:58:00Z">
              <w:tcPr>
                <w:tcW w:w="3060"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7928BBB3" w14:textId="77777777" w:rsidR="00827319" w:rsidRPr="00827319" w:rsidRDefault="00827319">
            <w:pPr>
              <w:rPr>
                <w:ins w:id="1404" w:author="Barry O'Donohoe" w:date="2018-01-05T09:58:00Z"/>
                <w:rFonts w:ascii="Calibri" w:hAnsi="Calibri"/>
                <w:sz w:val="22"/>
                <w:szCs w:val="22"/>
                <w:rPrChange w:id="1405" w:author="Barry O'Donohoe" w:date="2018-01-05T09:58:00Z">
                  <w:rPr>
                    <w:ins w:id="1406" w:author="Barry O'Donohoe" w:date="2018-01-05T09:58:00Z"/>
                    <w:rFonts w:ascii="Calibri" w:hAnsi="Calibri"/>
                  </w:rPr>
                </w:rPrChange>
              </w:rPr>
            </w:pPr>
            <w:ins w:id="1407" w:author="Barry O'Donohoe" w:date="2018-01-05T09:58:00Z">
              <w:r w:rsidRPr="00827319">
                <w:rPr>
                  <w:rFonts w:ascii="Calibri" w:hAnsi="Calibri"/>
                  <w:sz w:val="22"/>
                  <w:szCs w:val="22"/>
                  <w:rPrChange w:id="1408" w:author="Barry O'Donohoe" w:date="2018-01-05T09:58:00Z">
                    <w:rPr>
                      <w:rFonts w:ascii="Calibri" w:hAnsi="Calibri"/>
                      <w:sz w:val="18"/>
                      <w:szCs w:val="18"/>
                    </w:rPr>
                  </w:rPrChange>
                </w:rPr>
                <w:t>Security misconfiguration</w:t>
              </w:r>
            </w:ins>
          </w:p>
        </w:tc>
        <w:tc>
          <w:tcPr>
            <w:tcW w:w="5242"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Change w:id="1409" w:author="Barry O'Donohoe" w:date="2018-01-05T09:58:00Z">
              <w:tcPr>
                <w:tcW w:w="5242"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2AB5C408" w14:textId="77777777" w:rsidR="00827319" w:rsidRPr="00827319" w:rsidRDefault="00827319">
            <w:pPr>
              <w:rPr>
                <w:ins w:id="1410" w:author="Barry O'Donohoe" w:date="2018-01-05T09:58:00Z"/>
                <w:rFonts w:ascii="Calibri" w:hAnsi="Calibri"/>
                <w:sz w:val="22"/>
                <w:szCs w:val="22"/>
                <w:rPrChange w:id="1411" w:author="Barry O'Donohoe" w:date="2018-01-05T09:58:00Z">
                  <w:rPr>
                    <w:ins w:id="1412" w:author="Barry O'Donohoe" w:date="2018-01-05T09:58:00Z"/>
                    <w:rFonts w:ascii="Calibri" w:hAnsi="Calibri"/>
                  </w:rPr>
                </w:rPrChange>
              </w:rPr>
            </w:pPr>
            <w:ins w:id="1413" w:author="Barry O'Donohoe" w:date="2018-01-05T09:58:00Z">
              <w:r w:rsidRPr="00827319">
                <w:rPr>
                  <w:rFonts w:ascii="Calibri" w:hAnsi="Calibri"/>
                  <w:sz w:val="22"/>
                  <w:szCs w:val="22"/>
                  <w:rPrChange w:id="1414" w:author="Barry O'Donohoe" w:date="2018-01-05T09:58:00Z">
                    <w:rPr>
                      <w:rFonts w:ascii="Calibri" w:hAnsi="Calibri"/>
                      <w:sz w:val="18"/>
                      <w:szCs w:val="18"/>
                    </w:rPr>
                  </w:rPrChange>
                </w:rPr>
                <w:t xml:space="preserve">PCI reports, SSL features, Signature generation from vulnerability scan reports such as </w:t>
              </w:r>
              <w:proofErr w:type="spellStart"/>
              <w:r w:rsidRPr="00827319">
                <w:rPr>
                  <w:rFonts w:ascii="Calibri" w:hAnsi="Calibri"/>
                  <w:sz w:val="22"/>
                  <w:szCs w:val="22"/>
                  <w:rPrChange w:id="1415" w:author="Barry O'Donohoe" w:date="2018-01-05T09:58:00Z">
                    <w:rPr>
                      <w:rFonts w:ascii="Calibri" w:hAnsi="Calibri"/>
                      <w:sz w:val="18"/>
                      <w:szCs w:val="18"/>
                    </w:rPr>
                  </w:rPrChange>
                </w:rPr>
                <w:t>Qualys</w:t>
              </w:r>
              <w:proofErr w:type="spellEnd"/>
              <w:r w:rsidRPr="00827319">
                <w:rPr>
                  <w:rFonts w:ascii="Calibri" w:hAnsi="Calibri"/>
                  <w:sz w:val="22"/>
                  <w:szCs w:val="22"/>
                  <w:rPrChange w:id="1416" w:author="Barry O'Donohoe" w:date="2018-01-05T09:58:00Z">
                    <w:rPr>
                      <w:rFonts w:ascii="Calibri" w:hAnsi="Calibri"/>
                      <w:sz w:val="18"/>
                      <w:szCs w:val="18"/>
                    </w:rPr>
                  </w:rPrChange>
                </w:rPr>
                <w:t xml:space="preserve">. Additionally, very specific protections such as Cookie encryption, </w:t>
              </w:r>
              <w:proofErr w:type="spellStart"/>
              <w:r w:rsidRPr="00827319">
                <w:rPr>
                  <w:rFonts w:ascii="Calibri" w:hAnsi="Calibri"/>
                  <w:sz w:val="22"/>
                  <w:szCs w:val="22"/>
                  <w:rPrChange w:id="1417" w:author="Barry O'Donohoe" w:date="2018-01-05T09:58:00Z">
                    <w:rPr>
                      <w:rFonts w:ascii="Calibri" w:hAnsi="Calibri"/>
                      <w:sz w:val="18"/>
                      <w:szCs w:val="18"/>
                    </w:rPr>
                  </w:rPrChange>
                </w:rPr>
                <w:t>proxying</w:t>
              </w:r>
              <w:proofErr w:type="spellEnd"/>
              <w:r w:rsidRPr="00827319">
                <w:rPr>
                  <w:rFonts w:ascii="Calibri" w:hAnsi="Calibri"/>
                  <w:sz w:val="22"/>
                  <w:szCs w:val="22"/>
                  <w:rPrChange w:id="1418" w:author="Barry O'Donohoe" w:date="2018-01-05T09:58:00Z">
                    <w:rPr>
                      <w:rFonts w:ascii="Calibri" w:hAnsi="Calibri"/>
                      <w:sz w:val="18"/>
                      <w:szCs w:val="18"/>
                    </w:rPr>
                  </w:rPrChange>
                </w:rPr>
                <w:t>, and tampering.</w:t>
              </w:r>
            </w:ins>
          </w:p>
        </w:tc>
      </w:tr>
      <w:tr w:rsidR="00827319" w14:paraId="3198169F" w14:textId="77777777" w:rsidTr="00827319">
        <w:trPr>
          <w:ins w:id="1419" w:author="Barry O'Donohoe" w:date="2018-01-05T09:58:00Z"/>
        </w:trPr>
        <w:tc>
          <w:tcPr>
            <w:tcW w:w="715"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Change w:id="1420" w:author="Barry O'Donohoe" w:date="2018-01-05T09:58:00Z">
              <w:tcPr>
                <w:tcW w:w="715" w:type="dxa"/>
                <w:tcBorders>
                  <w:top w:val="nil"/>
                  <w:left w:val="single" w:sz="8" w:space="0" w:color="8EAADB"/>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76916971" w14:textId="77777777" w:rsidR="00827319" w:rsidRPr="00827319" w:rsidRDefault="00827319">
            <w:pPr>
              <w:jc w:val="center"/>
              <w:rPr>
                <w:ins w:id="1421" w:author="Barry O'Donohoe" w:date="2018-01-05T09:58:00Z"/>
                <w:rFonts w:ascii="Calibri" w:hAnsi="Calibri"/>
                <w:sz w:val="22"/>
                <w:szCs w:val="22"/>
                <w:rPrChange w:id="1422" w:author="Barry O'Donohoe" w:date="2018-01-05T09:58:00Z">
                  <w:rPr>
                    <w:ins w:id="1423" w:author="Barry O'Donohoe" w:date="2018-01-05T09:58:00Z"/>
                    <w:rFonts w:ascii="Calibri" w:hAnsi="Calibri"/>
                  </w:rPr>
                </w:rPrChange>
              </w:rPr>
            </w:pPr>
            <w:ins w:id="1424" w:author="Barry O'Donohoe" w:date="2018-01-05T09:58:00Z">
              <w:r w:rsidRPr="00827319">
                <w:rPr>
                  <w:rFonts w:ascii="Calibri" w:hAnsi="Calibri"/>
                  <w:b/>
                  <w:bCs/>
                  <w:sz w:val="22"/>
                  <w:szCs w:val="22"/>
                  <w:rPrChange w:id="1425" w:author="Barry O'Donohoe" w:date="2018-01-05T09:58:00Z">
                    <w:rPr>
                      <w:rFonts w:ascii="Calibri" w:hAnsi="Calibri"/>
                      <w:b/>
                      <w:bCs/>
                      <w:sz w:val="18"/>
                      <w:szCs w:val="18"/>
                    </w:rPr>
                  </w:rPrChange>
                </w:rPr>
                <w:t>6.</w:t>
              </w:r>
            </w:ins>
          </w:p>
        </w:tc>
        <w:tc>
          <w:tcPr>
            <w:tcW w:w="3060"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Change w:id="1426" w:author="Barry O'Donohoe" w:date="2018-01-05T09:58:00Z">
              <w:tcPr>
                <w:tcW w:w="3060"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43870D82" w14:textId="77777777" w:rsidR="00827319" w:rsidRPr="00827319" w:rsidRDefault="00827319">
            <w:pPr>
              <w:rPr>
                <w:ins w:id="1427" w:author="Barry O'Donohoe" w:date="2018-01-05T09:58:00Z"/>
                <w:rFonts w:ascii="Calibri" w:hAnsi="Calibri"/>
                <w:sz w:val="22"/>
                <w:szCs w:val="22"/>
                <w:rPrChange w:id="1428" w:author="Barry O'Donohoe" w:date="2018-01-05T09:58:00Z">
                  <w:rPr>
                    <w:ins w:id="1429" w:author="Barry O'Donohoe" w:date="2018-01-05T09:58:00Z"/>
                    <w:rFonts w:ascii="Calibri" w:hAnsi="Calibri"/>
                  </w:rPr>
                </w:rPrChange>
              </w:rPr>
            </w:pPr>
            <w:ins w:id="1430" w:author="Barry O'Donohoe" w:date="2018-01-05T09:58:00Z">
              <w:r w:rsidRPr="00827319">
                <w:rPr>
                  <w:rFonts w:ascii="Calibri" w:hAnsi="Calibri"/>
                  <w:sz w:val="22"/>
                  <w:szCs w:val="22"/>
                  <w:rPrChange w:id="1431" w:author="Barry O'Donohoe" w:date="2018-01-05T09:58:00Z">
                    <w:rPr>
                      <w:rFonts w:ascii="Calibri" w:hAnsi="Calibri"/>
                      <w:sz w:val="18"/>
                      <w:szCs w:val="18"/>
                    </w:rPr>
                  </w:rPrChange>
                </w:rPr>
                <w:t>Cross Site Request Forgery</w:t>
              </w:r>
            </w:ins>
          </w:p>
        </w:tc>
        <w:tc>
          <w:tcPr>
            <w:tcW w:w="5242"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Change w:id="1432" w:author="Barry O'Donohoe" w:date="2018-01-05T09:58:00Z">
              <w:tcPr>
                <w:tcW w:w="5242" w:type="dxa"/>
                <w:tcBorders>
                  <w:top w:val="nil"/>
                  <w:left w:val="nil"/>
                  <w:bottom w:val="single" w:sz="8" w:space="0" w:color="8EAADB"/>
                  <w:right w:val="single" w:sz="8" w:space="0" w:color="8EAADB"/>
                </w:tcBorders>
                <w:shd w:val="clear" w:color="auto" w:fill="D9E2F3"/>
                <w:tcMar>
                  <w:top w:w="0" w:type="dxa"/>
                  <w:left w:w="108" w:type="dxa"/>
                  <w:bottom w:w="0" w:type="dxa"/>
                  <w:right w:w="108" w:type="dxa"/>
                </w:tcMar>
                <w:hideMark/>
              </w:tcPr>
            </w:tcPrChange>
          </w:tcPr>
          <w:p w14:paraId="2F1E1F00" w14:textId="77777777" w:rsidR="00827319" w:rsidRPr="00827319" w:rsidRDefault="00827319">
            <w:pPr>
              <w:rPr>
                <w:ins w:id="1433" w:author="Barry O'Donohoe" w:date="2018-01-05T09:58:00Z"/>
                <w:rFonts w:ascii="Calibri" w:hAnsi="Calibri"/>
                <w:sz w:val="22"/>
                <w:szCs w:val="22"/>
                <w:rPrChange w:id="1434" w:author="Barry O'Donohoe" w:date="2018-01-05T09:58:00Z">
                  <w:rPr>
                    <w:ins w:id="1435" w:author="Barry O'Donohoe" w:date="2018-01-05T09:58:00Z"/>
                    <w:rFonts w:ascii="Calibri" w:hAnsi="Calibri"/>
                  </w:rPr>
                </w:rPrChange>
              </w:rPr>
            </w:pPr>
            <w:ins w:id="1436" w:author="Barry O'Donohoe" w:date="2018-01-05T09:58:00Z">
              <w:r w:rsidRPr="00827319">
                <w:rPr>
                  <w:rFonts w:ascii="Calibri" w:hAnsi="Calibri"/>
                  <w:sz w:val="22"/>
                  <w:szCs w:val="22"/>
                  <w:rPrChange w:id="1437" w:author="Barry O'Donohoe" w:date="2018-01-05T09:58:00Z">
                    <w:rPr>
                      <w:rFonts w:ascii="Calibri" w:hAnsi="Calibri"/>
                      <w:sz w:val="18"/>
                      <w:szCs w:val="18"/>
                    </w:rPr>
                  </w:rPrChange>
                </w:rPr>
                <w:t>CSRF form tagging, Referrer header validation.</w:t>
              </w:r>
            </w:ins>
          </w:p>
        </w:tc>
      </w:tr>
    </w:tbl>
    <w:p w14:paraId="32A8A083" w14:textId="3D5E99E7" w:rsidR="00827319" w:rsidRPr="00827319" w:rsidRDefault="00827319">
      <w:pPr>
        <w:pStyle w:val="ListParagraph"/>
        <w:ind w:left="420"/>
        <w:rPr>
          <w:ins w:id="1438" w:author="Barry O'Donohoe" w:date="2018-01-05T09:58:00Z"/>
          <w:rFonts w:ascii="Calibri" w:hAnsi="Calibri"/>
          <w:color w:val="000000"/>
        </w:rPr>
        <w:pPrChange w:id="1439" w:author="Barry O'Donohoe" w:date="2018-01-05T09:58:00Z">
          <w:pPr>
            <w:pStyle w:val="ListParagraph"/>
            <w:numPr>
              <w:numId w:val="17"/>
            </w:numPr>
            <w:ind w:left="420" w:hanging="420"/>
          </w:pPr>
        </w:pPrChange>
      </w:pPr>
    </w:p>
    <w:p w14:paraId="019EC44C" w14:textId="0A47C565" w:rsidR="006F2660" w:rsidRPr="006F2660" w:rsidRDefault="006F2660">
      <w:pPr>
        <w:pStyle w:val="rbsbody"/>
        <w:spacing w:before="0" w:beforeAutospacing="0" w:after="180" w:afterAutospacing="0" w:line="276" w:lineRule="auto"/>
        <w:ind w:left="1080"/>
        <w:rPr>
          <w:rFonts w:asciiTheme="minorHAnsi" w:hAnsiTheme="minorHAnsi" w:cs="Arial"/>
          <w:color w:val="000000" w:themeColor="text1"/>
          <w:sz w:val="22"/>
          <w:szCs w:val="22"/>
        </w:rPr>
        <w:pPrChange w:id="1440" w:author="Barry O'Donohoe" w:date="2018-01-05T09:58:00Z">
          <w:pPr>
            <w:pStyle w:val="rbsbody"/>
            <w:spacing w:before="0" w:beforeAutospacing="0" w:after="180" w:afterAutospacing="0" w:line="276" w:lineRule="auto"/>
            <w:ind w:left="1440" w:hanging="360"/>
          </w:pPr>
        </w:pPrChange>
      </w:pPr>
      <w:del w:id="1441" w:author="Barry O'Donohoe" w:date="2018-01-05T09:57:00Z">
        <w:r w:rsidRPr="006F2660" w:rsidDel="00827319">
          <w:rPr>
            <w:rFonts w:asciiTheme="minorHAnsi" w:hAnsiTheme="minorHAnsi" w:cs="Arial"/>
            <w:color w:val="000000" w:themeColor="text1"/>
            <w:sz w:val="22"/>
            <w:szCs w:val="22"/>
          </w:rPr>
          <w:delText>.</w:delText>
        </w:r>
      </w:del>
    </w:p>
    <w:p w14:paraId="42DD3FEC" w14:textId="77777777" w:rsidR="006F2660" w:rsidRPr="006F2660" w:rsidRDefault="006F2660" w:rsidP="005C64CA">
      <w:pPr>
        <w:pStyle w:val="rbsbody"/>
        <w:spacing w:before="0" w:beforeAutospacing="0" w:after="180" w:afterAutospacing="0" w:line="276" w:lineRule="auto"/>
        <w:ind w:left="720" w:hanging="360"/>
        <w:rPr>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t>3.</w:t>
      </w:r>
      <w:r w:rsidRPr="006F2660">
        <w:rPr>
          <w:rFonts w:asciiTheme="minorHAnsi" w:hAnsiTheme="minorHAnsi"/>
          <w:color w:val="000000" w:themeColor="text1"/>
          <w:sz w:val="22"/>
          <w:szCs w:val="22"/>
        </w:rPr>
        <w:t>    </w:t>
      </w:r>
      <w:r w:rsidRPr="006F2660">
        <w:rPr>
          <w:rStyle w:val="apple-converted-space"/>
          <w:rFonts w:asciiTheme="minorHAnsi" w:hAnsiTheme="minorHAnsi"/>
          <w:color w:val="000000" w:themeColor="text1"/>
          <w:sz w:val="22"/>
          <w:szCs w:val="22"/>
        </w:rPr>
        <w:t> </w:t>
      </w:r>
      <w:r w:rsidRPr="006F2660">
        <w:rPr>
          <w:rFonts w:asciiTheme="minorHAnsi" w:hAnsiTheme="minorHAnsi" w:cs="Arial"/>
          <w:color w:val="000000" w:themeColor="text1"/>
          <w:sz w:val="22"/>
          <w:szCs w:val="22"/>
        </w:rPr>
        <w:t>Detective Controls:</w:t>
      </w:r>
    </w:p>
    <w:p w14:paraId="3CEA0FEF" w14:textId="1E1B3C29" w:rsidR="006F2660" w:rsidRPr="006F2660" w:rsidRDefault="006F2660" w:rsidP="005C64CA">
      <w:pPr>
        <w:pStyle w:val="rbsbody"/>
        <w:spacing w:before="0" w:beforeAutospacing="0" w:after="180" w:afterAutospacing="0" w:line="276" w:lineRule="auto"/>
        <w:ind w:left="1440" w:hanging="360"/>
        <w:rPr>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t>a.</w:t>
      </w:r>
      <w:r w:rsidRPr="006F2660">
        <w:rPr>
          <w:rFonts w:asciiTheme="minorHAnsi" w:hAnsiTheme="minorHAnsi"/>
          <w:color w:val="000000" w:themeColor="text1"/>
          <w:sz w:val="22"/>
          <w:szCs w:val="22"/>
        </w:rPr>
        <w:t>    </w:t>
      </w:r>
      <w:r w:rsidRPr="006F2660">
        <w:rPr>
          <w:rFonts w:asciiTheme="minorHAnsi" w:hAnsiTheme="minorHAnsi" w:cs="Arial"/>
          <w:color w:val="000000" w:themeColor="text1"/>
          <w:sz w:val="22"/>
          <w:szCs w:val="22"/>
        </w:rPr>
        <w:t>All system and audit events generated by the Ping Identity stack will be logged for monitoring purposes and will be forwarded to the Splunk</w:t>
      </w:r>
      <w:del w:id="1442" w:author="Barry O'Donohoe [2]" w:date="2018-03-12T13:39:00Z">
        <w:r w:rsidR="003D749B" w:rsidDel="00E50040">
          <w:rPr>
            <w:rFonts w:asciiTheme="minorHAnsi" w:hAnsiTheme="minorHAnsi" w:cs="Arial"/>
            <w:color w:val="000000" w:themeColor="text1"/>
            <w:sz w:val="22"/>
            <w:szCs w:val="22"/>
          </w:rPr>
          <w:delText xml:space="preserve"> (TBC)</w:delText>
        </w:r>
      </w:del>
      <w:r w:rsidRPr="006F2660">
        <w:rPr>
          <w:rFonts w:asciiTheme="minorHAnsi" w:hAnsiTheme="minorHAnsi" w:cs="Arial"/>
          <w:color w:val="000000" w:themeColor="text1"/>
          <w:sz w:val="22"/>
          <w:szCs w:val="22"/>
        </w:rPr>
        <w:t xml:space="preserve"> system where a Ping </w:t>
      </w:r>
      <w:r w:rsidR="00F96C04">
        <w:rPr>
          <w:rFonts w:asciiTheme="minorHAnsi" w:hAnsiTheme="minorHAnsi" w:cs="Arial"/>
          <w:color w:val="000000" w:themeColor="text1"/>
          <w:sz w:val="22"/>
          <w:szCs w:val="22"/>
        </w:rPr>
        <w:t xml:space="preserve">Splunk </w:t>
      </w:r>
      <w:r w:rsidRPr="006F2660">
        <w:rPr>
          <w:rFonts w:asciiTheme="minorHAnsi" w:hAnsiTheme="minorHAnsi" w:cs="Arial"/>
          <w:color w:val="000000" w:themeColor="text1"/>
          <w:sz w:val="22"/>
          <w:szCs w:val="22"/>
        </w:rPr>
        <w:t>App will provide a tailored view of specific metrics. The metrics will provide a lot of different operational dashboards covering SSO transactions, system health, serv</w:t>
      </w:r>
      <w:r w:rsidR="00F96C04">
        <w:rPr>
          <w:rFonts w:asciiTheme="minorHAnsi" w:hAnsiTheme="minorHAnsi" w:cs="Arial"/>
          <w:color w:val="000000" w:themeColor="text1"/>
          <w:sz w:val="22"/>
          <w:szCs w:val="22"/>
        </w:rPr>
        <w:t>ice reports and trend analysis.</w:t>
      </w:r>
      <w:ins w:id="1443" w:author="Barry O'Donohoe [2]" w:date="2018-03-12T13:39:00Z">
        <w:r w:rsidR="00E50040">
          <w:rPr>
            <w:rFonts w:asciiTheme="minorHAnsi" w:hAnsiTheme="minorHAnsi" w:cs="Arial"/>
            <w:color w:val="000000" w:themeColor="text1"/>
            <w:sz w:val="22"/>
            <w:szCs w:val="22"/>
          </w:rPr>
          <w:t xml:space="preserve"> </w:t>
        </w:r>
      </w:ins>
    </w:p>
    <w:p w14:paraId="7A7228E6" w14:textId="361FC64A" w:rsidR="006F2660" w:rsidRPr="006F2660" w:rsidRDefault="006F2660" w:rsidP="005C64CA">
      <w:pPr>
        <w:pStyle w:val="rbsbody"/>
        <w:spacing w:before="0" w:beforeAutospacing="0" w:after="180" w:afterAutospacing="0" w:line="276" w:lineRule="auto"/>
        <w:ind w:left="1440" w:hanging="360"/>
        <w:rPr>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t>b.</w:t>
      </w:r>
      <w:r w:rsidRPr="006F2660">
        <w:rPr>
          <w:rFonts w:asciiTheme="minorHAnsi" w:hAnsiTheme="minorHAnsi"/>
          <w:color w:val="000000" w:themeColor="text1"/>
          <w:sz w:val="22"/>
          <w:szCs w:val="22"/>
        </w:rPr>
        <w:t>    </w:t>
      </w:r>
      <w:r w:rsidR="0026796F">
        <w:rPr>
          <w:rFonts w:asciiTheme="minorHAnsi" w:hAnsiTheme="minorHAnsi"/>
          <w:color w:val="000000" w:themeColor="text1"/>
          <w:sz w:val="22"/>
          <w:szCs w:val="22"/>
        </w:rPr>
        <w:t xml:space="preserve">APM </w:t>
      </w:r>
      <w:r w:rsidRPr="006F2660">
        <w:rPr>
          <w:rFonts w:asciiTheme="minorHAnsi" w:hAnsiTheme="minorHAnsi" w:cs="Arial"/>
          <w:color w:val="000000" w:themeColor="text1"/>
          <w:sz w:val="22"/>
          <w:szCs w:val="22"/>
        </w:rPr>
        <w:t>solution</w:t>
      </w:r>
      <w:r w:rsidR="003D749B">
        <w:rPr>
          <w:rFonts w:asciiTheme="minorHAnsi" w:hAnsiTheme="minorHAnsi" w:cs="Arial"/>
          <w:color w:val="000000" w:themeColor="text1"/>
          <w:sz w:val="22"/>
          <w:szCs w:val="22"/>
        </w:rPr>
        <w:t xml:space="preserve"> </w:t>
      </w:r>
      <w:r w:rsidR="00816FEA">
        <w:rPr>
          <w:rFonts w:asciiTheme="minorHAnsi" w:hAnsiTheme="minorHAnsi" w:cs="Arial"/>
          <w:color w:val="000000" w:themeColor="text1"/>
          <w:sz w:val="22"/>
          <w:szCs w:val="22"/>
        </w:rPr>
        <w:t xml:space="preserve">to be used for application level monitoring with AWS </w:t>
      </w:r>
      <w:proofErr w:type="spellStart"/>
      <w:r w:rsidR="00816FEA">
        <w:rPr>
          <w:rFonts w:asciiTheme="minorHAnsi" w:hAnsiTheme="minorHAnsi" w:cs="Arial"/>
          <w:color w:val="000000" w:themeColor="text1"/>
          <w:sz w:val="22"/>
          <w:szCs w:val="22"/>
        </w:rPr>
        <w:t>Cloudwatch</w:t>
      </w:r>
      <w:proofErr w:type="spellEnd"/>
      <w:r w:rsidR="00816FEA">
        <w:rPr>
          <w:rFonts w:asciiTheme="minorHAnsi" w:hAnsiTheme="minorHAnsi" w:cs="Arial"/>
          <w:color w:val="000000" w:themeColor="text1"/>
          <w:sz w:val="22"/>
          <w:szCs w:val="22"/>
        </w:rPr>
        <w:t xml:space="preserve"> for infrastructure level monitoring </w:t>
      </w:r>
      <w:r w:rsidRPr="006F2660">
        <w:rPr>
          <w:rFonts w:asciiTheme="minorHAnsi" w:hAnsiTheme="minorHAnsi" w:cs="Arial"/>
          <w:color w:val="000000" w:themeColor="text1"/>
          <w:sz w:val="22"/>
          <w:szCs w:val="22"/>
        </w:rPr>
        <w:t xml:space="preserve">used for monitoring the health and </w:t>
      </w:r>
      <w:r w:rsidR="00F96C04" w:rsidRPr="006F2660">
        <w:rPr>
          <w:rFonts w:asciiTheme="minorHAnsi" w:hAnsiTheme="minorHAnsi" w:cs="Arial"/>
          <w:color w:val="000000" w:themeColor="text1"/>
          <w:sz w:val="22"/>
          <w:szCs w:val="22"/>
        </w:rPr>
        <w:t>availabi</w:t>
      </w:r>
      <w:r w:rsidR="00F96C04">
        <w:rPr>
          <w:rFonts w:asciiTheme="minorHAnsi" w:hAnsiTheme="minorHAnsi" w:cs="Arial"/>
          <w:color w:val="000000" w:themeColor="text1"/>
          <w:sz w:val="22"/>
          <w:szCs w:val="22"/>
        </w:rPr>
        <w:t>lity</w:t>
      </w:r>
      <w:r w:rsidRPr="006F2660">
        <w:rPr>
          <w:rFonts w:asciiTheme="minorHAnsi" w:hAnsiTheme="minorHAnsi" w:cs="Arial"/>
          <w:color w:val="000000" w:themeColor="text1"/>
          <w:sz w:val="22"/>
          <w:szCs w:val="22"/>
        </w:rPr>
        <w:t xml:space="preserve"> of the virtual servers hosting the Ping Identity stack to ensure the host is operating within normal thresholds of compute utilisation </w:t>
      </w:r>
      <w:ins w:id="1444" w:author="Barry O'Donohoe [2]" w:date="2018-03-22T16:22:00Z">
        <w:r w:rsidR="00F06AA4">
          <w:rPr>
            <w:rFonts w:asciiTheme="minorHAnsi" w:hAnsiTheme="minorHAnsi" w:cs="Arial"/>
            <w:color w:val="000000" w:themeColor="text1"/>
            <w:sz w:val="22"/>
            <w:szCs w:val="22"/>
          </w:rPr>
          <w:t>etc</w:t>
        </w:r>
      </w:ins>
      <w:del w:id="1445" w:author="Barry O'Donohoe [2]" w:date="2018-03-22T16:22:00Z">
        <w:r w:rsidRPr="006F2660" w:rsidDel="00F06AA4">
          <w:rPr>
            <w:rFonts w:asciiTheme="minorHAnsi" w:hAnsiTheme="minorHAnsi" w:cs="Arial"/>
            <w:color w:val="000000" w:themeColor="text1"/>
            <w:sz w:val="22"/>
            <w:szCs w:val="22"/>
          </w:rPr>
          <w:delText>and to auto-ticket to support queues for service management purposes including alerting and incident</w:delText>
        </w:r>
      </w:del>
      <w:r w:rsidRPr="006F2660">
        <w:rPr>
          <w:rFonts w:asciiTheme="minorHAnsi" w:hAnsiTheme="minorHAnsi" w:cs="Arial"/>
          <w:color w:val="000000" w:themeColor="text1"/>
          <w:sz w:val="22"/>
          <w:szCs w:val="22"/>
        </w:rPr>
        <w:t>.</w:t>
      </w:r>
      <w:ins w:id="1446" w:author="Barry O'Donohoe [2]" w:date="2018-03-12T13:40:00Z">
        <w:r w:rsidR="00E50040">
          <w:rPr>
            <w:rFonts w:asciiTheme="minorHAnsi" w:hAnsiTheme="minorHAnsi" w:cs="Arial"/>
            <w:color w:val="000000" w:themeColor="text1"/>
            <w:sz w:val="22"/>
            <w:szCs w:val="22"/>
          </w:rPr>
          <w:t xml:space="preserve"> It is anticipated that this will be based on the </w:t>
        </w:r>
        <w:proofErr w:type="spellStart"/>
        <w:r w:rsidR="00E50040">
          <w:rPr>
            <w:rFonts w:asciiTheme="minorHAnsi" w:hAnsiTheme="minorHAnsi" w:cs="Arial"/>
            <w:color w:val="000000" w:themeColor="text1"/>
            <w:sz w:val="22"/>
            <w:szCs w:val="22"/>
          </w:rPr>
          <w:t>AppDynamics</w:t>
        </w:r>
        <w:proofErr w:type="spellEnd"/>
        <w:r w:rsidR="00E50040">
          <w:rPr>
            <w:rFonts w:asciiTheme="minorHAnsi" w:hAnsiTheme="minorHAnsi" w:cs="Arial"/>
            <w:color w:val="000000" w:themeColor="text1"/>
            <w:sz w:val="22"/>
            <w:szCs w:val="22"/>
          </w:rPr>
          <w:t xml:space="preserve"> product.</w:t>
        </w:r>
      </w:ins>
    </w:p>
    <w:p w14:paraId="08980109" w14:textId="77777777" w:rsidR="006F2660" w:rsidRPr="006F2660" w:rsidRDefault="006F2660" w:rsidP="005C64CA">
      <w:pPr>
        <w:pStyle w:val="rbsbody"/>
        <w:spacing w:before="0" w:beforeAutospacing="0" w:after="180" w:afterAutospacing="0" w:line="276" w:lineRule="auto"/>
        <w:ind w:left="720" w:hanging="360"/>
        <w:rPr>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t>4.</w:t>
      </w:r>
      <w:r w:rsidRPr="006F2660">
        <w:rPr>
          <w:rFonts w:asciiTheme="minorHAnsi" w:hAnsiTheme="minorHAnsi"/>
          <w:color w:val="000000" w:themeColor="text1"/>
          <w:sz w:val="22"/>
          <w:szCs w:val="22"/>
        </w:rPr>
        <w:t>    </w:t>
      </w:r>
      <w:r w:rsidRPr="006F2660">
        <w:rPr>
          <w:rStyle w:val="apple-converted-space"/>
          <w:rFonts w:asciiTheme="minorHAnsi" w:hAnsiTheme="minorHAnsi"/>
          <w:color w:val="000000" w:themeColor="text1"/>
          <w:sz w:val="22"/>
          <w:szCs w:val="22"/>
        </w:rPr>
        <w:t> </w:t>
      </w:r>
      <w:r w:rsidRPr="006F2660">
        <w:rPr>
          <w:rFonts w:asciiTheme="minorHAnsi" w:hAnsiTheme="minorHAnsi" w:cs="Arial"/>
          <w:color w:val="000000" w:themeColor="text1"/>
          <w:sz w:val="22"/>
          <w:szCs w:val="22"/>
        </w:rPr>
        <w:t>Security configuration:</w:t>
      </w:r>
    </w:p>
    <w:p w14:paraId="02D13291" w14:textId="2E8D8366" w:rsidR="003D749B" w:rsidRDefault="006F2660" w:rsidP="005C64CA">
      <w:pPr>
        <w:pStyle w:val="rbsbody"/>
        <w:spacing w:before="0" w:beforeAutospacing="0" w:after="180" w:afterAutospacing="0" w:line="276" w:lineRule="auto"/>
        <w:ind w:left="1440" w:hanging="360"/>
        <w:rPr>
          <w:rFonts w:asciiTheme="minorHAnsi" w:hAnsiTheme="minorHAnsi" w:cs="Arial"/>
          <w:color w:val="000000" w:themeColor="text1"/>
          <w:sz w:val="22"/>
          <w:szCs w:val="22"/>
        </w:rPr>
      </w:pPr>
      <w:r w:rsidRPr="006F2660">
        <w:rPr>
          <w:rFonts w:asciiTheme="minorHAnsi" w:hAnsiTheme="minorHAnsi" w:cs="Arial"/>
          <w:color w:val="000000" w:themeColor="text1"/>
          <w:sz w:val="22"/>
          <w:szCs w:val="22"/>
        </w:rPr>
        <w:lastRenderedPageBreak/>
        <w:t>a.</w:t>
      </w:r>
      <w:r w:rsidRPr="006F2660">
        <w:rPr>
          <w:rFonts w:asciiTheme="minorHAnsi" w:hAnsiTheme="minorHAnsi"/>
          <w:color w:val="000000" w:themeColor="text1"/>
          <w:sz w:val="22"/>
          <w:szCs w:val="22"/>
        </w:rPr>
        <w:t>    </w:t>
      </w:r>
      <w:r w:rsidRPr="006F2660">
        <w:rPr>
          <w:rFonts w:asciiTheme="minorHAnsi" w:hAnsiTheme="minorHAnsi" w:cs="Arial"/>
          <w:color w:val="000000" w:themeColor="text1"/>
          <w:sz w:val="22"/>
          <w:szCs w:val="22"/>
        </w:rPr>
        <w:t>The Ping Identity solution will be configured to ensure all settings enforce best practice and least privilege for setting up OAuth2, Open ID Connect profiles, client IDs, client secrets and credentials, authorisation policies. Clients of the platform also have obligations to ensure they adopt best practice in their implementation of client code to mitigate any protocol weaknesses and undertake appropriate risk assessment and penetration testing.</w:t>
      </w:r>
    </w:p>
    <w:p w14:paraId="71F7521E" w14:textId="56318E9F" w:rsidR="004717F1" w:rsidRDefault="00A465E8" w:rsidP="005C64CA">
      <w:pPr>
        <w:pStyle w:val="rbsbody"/>
        <w:spacing w:after="180" w:line="276" w:lineRule="auto"/>
        <w:ind w:left="1440" w:hanging="360"/>
        <w:rPr>
          <w:rFonts w:asciiTheme="minorHAnsi" w:hAnsiTheme="minorHAnsi" w:cs="Arial"/>
          <w:color w:val="000000" w:themeColor="text1"/>
          <w:sz w:val="22"/>
          <w:szCs w:val="22"/>
        </w:rPr>
      </w:pPr>
      <w:r>
        <w:rPr>
          <w:rFonts w:asciiTheme="minorHAnsi" w:hAnsiTheme="minorHAnsi" w:cs="Arial"/>
          <w:color w:val="000000" w:themeColor="text1"/>
          <w:sz w:val="22"/>
          <w:szCs w:val="22"/>
        </w:rPr>
        <w:t>b.</w:t>
      </w:r>
      <w:r>
        <w:rPr>
          <w:rFonts w:asciiTheme="minorHAnsi" w:hAnsiTheme="minorHAnsi" w:cs="Arial"/>
          <w:color w:val="000000" w:themeColor="text1"/>
          <w:sz w:val="22"/>
          <w:szCs w:val="22"/>
        </w:rPr>
        <w:tab/>
        <w:t xml:space="preserve">Root and intermediary Certificate Authority </w:t>
      </w:r>
      <w:r w:rsidR="00551FA2">
        <w:rPr>
          <w:rFonts w:asciiTheme="minorHAnsi" w:hAnsiTheme="minorHAnsi" w:cs="Arial"/>
          <w:color w:val="000000" w:themeColor="text1"/>
          <w:sz w:val="22"/>
          <w:szCs w:val="22"/>
        </w:rPr>
        <w:t xml:space="preserve">(CA) </w:t>
      </w:r>
      <w:r>
        <w:rPr>
          <w:rFonts w:asciiTheme="minorHAnsi" w:hAnsiTheme="minorHAnsi" w:cs="Arial"/>
          <w:color w:val="000000" w:themeColor="text1"/>
          <w:sz w:val="22"/>
          <w:szCs w:val="22"/>
        </w:rPr>
        <w:t xml:space="preserve">digital certificates of the </w:t>
      </w:r>
      <w:r w:rsidR="00F96C04">
        <w:rPr>
          <w:rFonts w:asciiTheme="minorHAnsi" w:hAnsiTheme="minorHAnsi" w:cs="Arial"/>
          <w:color w:val="000000" w:themeColor="text1"/>
          <w:sz w:val="22"/>
          <w:szCs w:val="22"/>
        </w:rPr>
        <w:t>Capgemini</w:t>
      </w:r>
      <w:r>
        <w:rPr>
          <w:rFonts w:asciiTheme="minorHAnsi" w:hAnsiTheme="minorHAnsi" w:cs="Arial"/>
          <w:color w:val="000000" w:themeColor="text1"/>
          <w:sz w:val="22"/>
          <w:szCs w:val="22"/>
        </w:rPr>
        <w:t xml:space="preserve"> internal enterprise PKI will be imported into PingFederate. This is important </w:t>
      </w:r>
      <w:r w:rsidRPr="00A465E8">
        <w:rPr>
          <w:rFonts w:asciiTheme="minorHAnsi" w:hAnsiTheme="minorHAnsi" w:cs="Arial"/>
          <w:color w:val="000000" w:themeColor="text1"/>
          <w:sz w:val="22"/>
          <w:szCs w:val="22"/>
        </w:rPr>
        <w:t xml:space="preserve">to establish </w:t>
      </w:r>
      <w:r w:rsidR="0065254B">
        <w:rPr>
          <w:rFonts w:asciiTheme="minorHAnsi" w:hAnsiTheme="minorHAnsi" w:cs="Arial"/>
          <w:color w:val="000000" w:themeColor="text1"/>
          <w:sz w:val="22"/>
          <w:szCs w:val="22"/>
        </w:rPr>
        <w:t xml:space="preserve">trust </w:t>
      </w:r>
      <w:r w:rsidRPr="00A465E8">
        <w:rPr>
          <w:rFonts w:asciiTheme="minorHAnsi" w:hAnsiTheme="minorHAnsi" w:cs="Arial"/>
          <w:color w:val="000000" w:themeColor="text1"/>
          <w:sz w:val="22"/>
          <w:szCs w:val="22"/>
        </w:rPr>
        <w:t xml:space="preserve">anchors used </w:t>
      </w:r>
      <w:r w:rsidR="0065254B">
        <w:rPr>
          <w:rFonts w:asciiTheme="minorHAnsi" w:hAnsiTheme="minorHAnsi" w:cs="Arial"/>
          <w:color w:val="000000" w:themeColor="text1"/>
          <w:sz w:val="22"/>
          <w:szCs w:val="22"/>
        </w:rPr>
        <w:t xml:space="preserve">for </w:t>
      </w:r>
      <w:r w:rsidRPr="00A465E8">
        <w:rPr>
          <w:rFonts w:asciiTheme="minorHAnsi" w:hAnsiTheme="minorHAnsi" w:cs="Arial"/>
          <w:color w:val="000000" w:themeColor="text1"/>
          <w:sz w:val="22"/>
          <w:szCs w:val="22"/>
        </w:rPr>
        <w:t>trust</w:t>
      </w:r>
      <w:r w:rsidR="0065254B">
        <w:rPr>
          <w:rFonts w:asciiTheme="minorHAnsi" w:hAnsiTheme="minorHAnsi" w:cs="Arial"/>
          <w:color w:val="000000" w:themeColor="text1"/>
          <w:sz w:val="22"/>
          <w:szCs w:val="22"/>
        </w:rPr>
        <w:t>ing</w:t>
      </w:r>
      <w:r w:rsidRPr="00A465E8">
        <w:rPr>
          <w:rFonts w:asciiTheme="minorHAnsi" w:hAnsiTheme="minorHAnsi" w:cs="Arial"/>
          <w:color w:val="000000" w:themeColor="text1"/>
          <w:sz w:val="22"/>
          <w:szCs w:val="22"/>
        </w:rPr>
        <w:t xml:space="preserve"> </w:t>
      </w:r>
      <w:r w:rsidR="0065254B">
        <w:rPr>
          <w:rFonts w:asciiTheme="minorHAnsi" w:hAnsiTheme="minorHAnsi" w:cs="Arial"/>
          <w:color w:val="000000" w:themeColor="text1"/>
          <w:sz w:val="22"/>
          <w:szCs w:val="22"/>
        </w:rPr>
        <w:t xml:space="preserve">digital </w:t>
      </w:r>
      <w:r w:rsidRPr="00A465E8">
        <w:rPr>
          <w:rFonts w:asciiTheme="minorHAnsi" w:hAnsiTheme="minorHAnsi" w:cs="Arial"/>
          <w:color w:val="000000" w:themeColor="text1"/>
          <w:sz w:val="22"/>
          <w:szCs w:val="22"/>
        </w:rPr>
        <w:t>certificates presented</w:t>
      </w:r>
      <w:r>
        <w:rPr>
          <w:rFonts w:asciiTheme="minorHAnsi" w:hAnsiTheme="minorHAnsi" w:cs="Arial"/>
          <w:color w:val="000000" w:themeColor="text1"/>
          <w:sz w:val="22"/>
          <w:szCs w:val="22"/>
        </w:rPr>
        <w:t xml:space="preserve"> </w:t>
      </w:r>
      <w:r w:rsidRPr="00A465E8">
        <w:rPr>
          <w:rFonts w:asciiTheme="minorHAnsi" w:hAnsiTheme="minorHAnsi" w:cs="Arial"/>
          <w:color w:val="000000" w:themeColor="text1"/>
          <w:sz w:val="22"/>
          <w:szCs w:val="22"/>
        </w:rPr>
        <w:t>during secure HTTPS connections.</w:t>
      </w:r>
      <w:r w:rsidR="00215089" w:rsidRPr="00215089">
        <w:t xml:space="preserve"> </w:t>
      </w:r>
    </w:p>
    <w:p w14:paraId="76795427" w14:textId="2F0ED4BF" w:rsidR="00551FA2" w:rsidRPr="006812A1" w:rsidRDefault="00D71E1B" w:rsidP="005C64CA">
      <w:pPr>
        <w:pStyle w:val="rbsbody"/>
        <w:spacing w:after="180" w:line="276" w:lineRule="auto"/>
        <w:ind w:left="1440" w:hanging="360"/>
        <w:rPr>
          <w:rFonts w:asciiTheme="minorHAnsi" w:hAnsiTheme="minorHAnsi" w:cs="Arial"/>
          <w:color w:val="000000" w:themeColor="text1"/>
          <w:sz w:val="22"/>
          <w:szCs w:val="22"/>
        </w:rPr>
      </w:pPr>
      <w:r>
        <w:rPr>
          <w:rFonts w:asciiTheme="minorHAnsi" w:hAnsiTheme="minorHAnsi" w:cs="Arial"/>
          <w:color w:val="000000" w:themeColor="text1"/>
          <w:sz w:val="22"/>
          <w:szCs w:val="22"/>
        </w:rPr>
        <w:tab/>
      </w:r>
      <w:r w:rsidR="0065254B">
        <w:rPr>
          <w:rFonts w:asciiTheme="minorHAnsi" w:hAnsiTheme="minorHAnsi" w:cs="Arial"/>
          <w:color w:val="000000" w:themeColor="text1"/>
          <w:sz w:val="22"/>
          <w:szCs w:val="22"/>
        </w:rPr>
        <w:t xml:space="preserve">The </w:t>
      </w:r>
      <w:r w:rsidR="006812A1">
        <w:rPr>
          <w:rFonts w:asciiTheme="minorHAnsi" w:hAnsiTheme="minorHAnsi" w:cs="Arial"/>
          <w:color w:val="000000" w:themeColor="text1"/>
          <w:sz w:val="22"/>
          <w:szCs w:val="22"/>
        </w:rPr>
        <w:t>CI</w:t>
      </w:r>
      <w:r w:rsidR="0065254B">
        <w:rPr>
          <w:rFonts w:asciiTheme="minorHAnsi" w:hAnsiTheme="minorHAnsi" w:cs="Arial"/>
          <w:color w:val="000000" w:themeColor="text1"/>
          <w:sz w:val="22"/>
          <w:szCs w:val="22"/>
        </w:rPr>
        <w:t xml:space="preserve"> </w:t>
      </w:r>
      <w:r w:rsidR="002269A6">
        <w:rPr>
          <w:rFonts w:asciiTheme="minorHAnsi" w:hAnsiTheme="minorHAnsi" w:cs="Arial"/>
          <w:color w:val="000000" w:themeColor="text1"/>
          <w:sz w:val="22"/>
          <w:szCs w:val="22"/>
        </w:rPr>
        <w:t xml:space="preserve">build automation toolset will be used to generate </w:t>
      </w:r>
      <w:r w:rsidR="002A18D8">
        <w:rPr>
          <w:rFonts w:asciiTheme="minorHAnsi" w:hAnsiTheme="minorHAnsi" w:cs="Arial"/>
          <w:color w:val="000000" w:themeColor="text1"/>
          <w:sz w:val="22"/>
          <w:szCs w:val="22"/>
        </w:rPr>
        <w:t xml:space="preserve">all </w:t>
      </w:r>
      <w:r w:rsidR="002269A6">
        <w:rPr>
          <w:rFonts w:asciiTheme="minorHAnsi" w:hAnsiTheme="minorHAnsi" w:cs="Arial"/>
          <w:color w:val="000000" w:themeColor="text1"/>
          <w:sz w:val="22"/>
          <w:szCs w:val="22"/>
        </w:rPr>
        <w:t xml:space="preserve">RSA key pairs and </w:t>
      </w:r>
      <w:r w:rsidR="002A18D8">
        <w:rPr>
          <w:rFonts w:asciiTheme="minorHAnsi" w:hAnsiTheme="minorHAnsi" w:cs="Arial"/>
          <w:color w:val="000000" w:themeColor="text1"/>
          <w:sz w:val="22"/>
          <w:szCs w:val="22"/>
        </w:rPr>
        <w:t xml:space="preserve">submit to various </w:t>
      </w:r>
      <w:r w:rsidR="006812A1">
        <w:rPr>
          <w:rFonts w:asciiTheme="minorHAnsi" w:hAnsiTheme="minorHAnsi" w:cs="Arial"/>
          <w:color w:val="000000" w:themeColor="text1"/>
          <w:sz w:val="22"/>
          <w:szCs w:val="22"/>
        </w:rPr>
        <w:t xml:space="preserve">Capgemini </w:t>
      </w:r>
      <w:r w:rsidR="002A18D8">
        <w:rPr>
          <w:rFonts w:asciiTheme="minorHAnsi" w:hAnsiTheme="minorHAnsi" w:cs="Arial"/>
          <w:color w:val="000000" w:themeColor="text1"/>
          <w:sz w:val="22"/>
          <w:szCs w:val="22"/>
        </w:rPr>
        <w:t xml:space="preserve">issuing certificate authorities to obtain digital certificates used by </w:t>
      </w:r>
      <w:r w:rsidR="007A6758">
        <w:rPr>
          <w:rFonts w:asciiTheme="minorHAnsi" w:hAnsiTheme="minorHAnsi" w:cs="Arial"/>
          <w:color w:val="000000" w:themeColor="text1"/>
          <w:sz w:val="22"/>
          <w:szCs w:val="22"/>
        </w:rPr>
        <w:t>PingFederate</w:t>
      </w:r>
      <w:r w:rsidR="002A18D8">
        <w:rPr>
          <w:rFonts w:asciiTheme="minorHAnsi" w:hAnsiTheme="minorHAnsi" w:cs="Arial"/>
          <w:color w:val="000000" w:themeColor="text1"/>
          <w:sz w:val="22"/>
          <w:szCs w:val="22"/>
        </w:rPr>
        <w:t xml:space="preserve"> to secure </w:t>
      </w:r>
      <w:r w:rsidR="004717F1" w:rsidRPr="004717F1">
        <w:rPr>
          <w:rFonts w:asciiTheme="minorHAnsi" w:hAnsiTheme="minorHAnsi" w:cs="Arial"/>
          <w:color w:val="000000" w:themeColor="text1"/>
          <w:sz w:val="22"/>
          <w:szCs w:val="22"/>
        </w:rPr>
        <w:t>client requests on the administrative console po</w:t>
      </w:r>
      <w:r w:rsidR="004717F1">
        <w:rPr>
          <w:rFonts w:asciiTheme="minorHAnsi" w:hAnsiTheme="minorHAnsi" w:cs="Arial"/>
          <w:color w:val="000000" w:themeColor="text1"/>
          <w:sz w:val="22"/>
          <w:szCs w:val="22"/>
        </w:rPr>
        <w:t xml:space="preserve">rt and on the </w:t>
      </w:r>
      <w:r w:rsidR="007A6758">
        <w:rPr>
          <w:rFonts w:asciiTheme="minorHAnsi" w:hAnsiTheme="minorHAnsi" w:cs="Arial"/>
          <w:color w:val="000000" w:themeColor="text1"/>
          <w:sz w:val="22"/>
          <w:szCs w:val="22"/>
        </w:rPr>
        <w:t>runtime</w:t>
      </w:r>
      <w:r w:rsidR="004717F1">
        <w:rPr>
          <w:rFonts w:asciiTheme="minorHAnsi" w:hAnsiTheme="minorHAnsi" w:cs="Arial"/>
          <w:color w:val="000000" w:themeColor="text1"/>
          <w:sz w:val="22"/>
          <w:szCs w:val="22"/>
        </w:rPr>
        <w:t xml:space="preserve"> engine </w:t>
      </w:r>
      <w:r w:rsidR="004717F1" w:rsidRPr="004717F1">
        <w:rPr>
          <w:rFonts w:asciiTheme="minorHAnsi" w:hAnsiTheme="minorHAnsi" w:cs="Arial"/>
          <w:color w:val="000000" w:themeColor="text1"/>
          <w:sz w:val="22"/>
          <w:szCs w:val="22"/>
        </w:rPr>
        <w:t>port.</w:t>
      </w:r>
      <w:r w:rsidR="00551FA2">
        <w:rPr>
          <w:rFonts w:asciiTheme="minorHAnsi" w:hAnsiTheme="minorHAnsi" w:cs="Arial"/>
          <w:color w:val="000000" w:themeColor="text1"/>
          <w:sz w:val="22"/>
          <w:szCs w:val="22"/>
        </w:rPr>
        <w:t xml:space="preserve"> All digital certificates used by the Ping Identity stack will use RSA 2048 bit key sizes with RSA2046Sha256 based signature algorithms. </w:t>
      </w:r>
      <w:r w:rsidR="004717F1">
        <w:rPr>
          <w:rFonts w:asciiTheme="minorHAnsi" w:hAnsiTheme="minorHAnsi" w:cs="Arial"/>
          <w:color w:val="000000" w:themeColor="text1"/>
          <w:sz w:val="22"/>
          <w:szCs w:val="22"/>
        </w:rPr>
        <w:t xml:space="preserve"> </w:t>
      </w:r>
      <w:r w:rsidR="007A367C">
        <w:rPr>
          <w:rFonts w:asciiTheme="minorHAnsi" w:hAnsiTheme="minorHAnsi" w:cs="Arial"/>
          <w:color w:val="000000" w:themeColor="text1"/>
          <w:sz w:val="22"/>
          <w:szCs w:val="22"/>
        </w:rPr>
        <w:t>All digital certificates shall</w:t>
      </w:r>
      <w:r w:rsidR="00DF4752">
        <w:rPr>
          <w:rFonts w:asciiTheme="minorHAnsi" w:hAnsiTheme="minorHAnsi" w:cs="Arial"/>
          <w:color w:val="000000" w:themeColor="text1"/>
          <w:sz w:val="22"/>
          <w:szCs w:val="22"/>
        </w:rPr>
        <w:t xml:space="preserve"> be imported into the PingFederate admin engines and will then</w:t>
      </w:r>
      <w:r w:rsidR="007A367C">
        <w:rPr>
          <w:rFonts w:asciiTheme="minorHAnsi" w:hAnsiTheme="minorHAnsi" w:cs="Arial"/>
          <w:color w:val="000000" w:themeColor="text1"/>
          <w:sz w:val="22"/>
          <w:szCs w:val="22"/>
        </w:rPr>
        <w:t xml:space="preserve"> </w:t>
      </w:r>
      <w:r w:rsidR="007A6758">
        <w:rPr>
          <w:rFonts w:asciiTheme="minorHAnsi" w:hAnsiTheme="minorHAnsi" w:cs="Arial"/>
          <w:color w:val="000000" w:themeColor="text1"/>
          <w:sz w:val="22"/>
          <w:szCs w:val="22"/>
        </w:rPr>
        <w:t xml:space="preserve">be </w:t>
      </w:r>
      <w:r w:rsidR="007A367C">
        <w:rPr>
          <w:rFonts w:asciiTheme="minorHAnsi" w:hAnsiTheme="minorHAnsi" w:cs="Arial"/>
          <w:color w:val="000000" w:themeColor="text1"/>
          <w:sz w:val="22"/>
          <w:szCs w:val="22"/>
        </w:rPr>
        <w:t>stored in a local trust store on</w:t>
      </w:r>
      <w:r w:rsidR="00DF4752">
        <w:rPr>
          <w:rFonts w:asciiTheme="minorHAnsi" w:hAnsiTheme="minorHAnsi" w:cs="Arial"/>
          <w:color w:val="000000" w:themeColor="text1"/>
          <w:sz w:val="22"/>
          <w:szCs w:val="22"/>
        </w:rPr>
        <w:t xml:space="preserve"> each</w:t>
      </w:r>
      <w:r w:rsidR="007A367C">
        <w:rPr>
          <w:rFonts w:asciiTheme="minorHAnsi" w:hAnsiTheme="minorHAnsi" w:cs="Arial"/>
          <w:color w:val="000000" w:themeColor="text1"/>
          <w:sz w:val="22"/>
          <w:szCs w:val="22"/>
        </w:rPr>
        <w:t xml:space="preserve"> instance filesystem.</w:t>
      </w:r>
      <w:r w:rsidR="003C5960">
        <w:rPr>
          <w:rFonts w:asciiTheme="minorHAnsi" w:hAnsiTheme="minorHAnsi" w:cs="Arial"/>
          <w:color w:val="000000" w:themeColor="text1"/>
          <w:sz w:val="22"/>
          <w:szCs w:val="22"/>
        </w:rPr>
        <w:t xml:space="preserve"> Note: it is not intended to enable certificate revocation checking using a certificate revocation list distribution point or</w:t>
      </w:r>
      <w:r w:rsidR="006812A1">
        <w:rPr>
          <w:rFonts w:asciiTheme="minorHAnsi" w:hAnsiTheme="minorHAnsi" w:cs="Arial"/>
          <w:color w:val="000000" w:themeColor="text1"/>
          <w:sz w:val="22"/>
          <w:szCs w:val="22"/>
        </w:rPr>
        <w:t xml:space="preserve"> OCSP responder on PingFederate itself.</w:t>
      </w:r>
    </w:p>
    <w:p w14:paraId="38CFADBB" w14:textId="19F42A48" w:rsidR="00AA5162" w:rsidRDefault="00AA5162" w:rsidP="005C64CA">
      <w:pPr>
        <w:pStyle w:val="rbsbody"/>
        <w:spacing w:after="180" w:line="276" w:lineRule="auto"/>
        <w:ind w:left="1440"/>
        <w:rPr>
          <w:ins w:id="1447" w:author="Barry O'Donohoe" w:date="2018-02-05T13:24:00Z"/>
          <w:rFonts w:asciiTheme="minorHAnsi" w:hAnsiTheme="minorHAnsi" w:cs="Arial"/>
          <w:color w:val="000000" w:themeColor="text1"/>
          <w:sz w:val="22"/>
          <w:szCs w:val="22"/>
        </w:rPr>
      </w:pPr>
      <w:r w:rsidRPr="00AA5162">
        <w:rPr>
          <w:rFonts w:asciiTheme="minorHAnsi" w:hAnsiTheme="minorHAnsi" w:cs="Arial"/>
          <w:color w:val="000000" w:themeColor="text1"/>
          <w:sz w:val="22"/>
          <w:szCs w:val="22"/>
        </w:rPr>
        <w:t xml:space="preserve">As an OpenID Provider, PingFederate </w:t>
      </w:r>
      <w:ins w:id="1448" w:author="Barry O'Donohoe" w:date="2018-02-05T13:25:00Z">
        <w:r w:rsidR="007D7564">
          <w:rPr>
            <w:rFonts w:asciiTheme="minorHAnsi" w:hAnsiTheme="minorHAnsi" w:cs="Arial"/>
            <w:color w:val="000000" w:themeColor="text1"/>
            <w:sz w:val="22"/>
            <w:szCs w:val="22"/>
          </w:rPr>
          <w:t xml:space="preserve">supports the </w:t>
        </w:r>
      </w:ins>
      <w:r w:rsidRPr="00AA5162">
        <w:rPr>
          <w:rFonts w:asciiTheme="minorHAnsi" w:hAnsiTheme="minorHAnsi" w:cs="Arial"/>
          <w:color w:val="000000" w:themeColor="text1"/>
          <w:sz w:val="22"/>
          <w:szCs w:val="22"/>
        </w:rPr>
        <w:t>generat</w:t>
      </w:r>
      <w:ins w:id="1449" w:author="Barry O'Donohoe" w:date="2018-02-05T13:25:00Z">
        <w:r w:rsidR="007D7564">
          <w:rPr>
            <w:rFonts w:asciiTheme="minorHAnsi" w:hAnsiTheme="minorHAnsi" w:cs="Arial"/>
            <w:color w:val="000000" w:themeColor="text1"/>
            <w:sz w:val="22"/>
            <w:szCs w:val="22"/>
          </w:rPr>
          <w:t>ion</w:t>
        </w:r>
      </w:ins>
      <w:del w:id="1450" w:author="Barry O'Donohoe" w:date="2018-02-05T13:25:00Z">
        <w:r w:rsidRPr="00AA5162" w:rsidDel="007D7564">
          <w:rPr>
            <w:rFonts w:asciiTheme="minorHAnsi" w:hAnsiTheme="minorHAnsi" w:cs="Arial"/>
            <w:color w:val="000000" w:themeColor="text1"/>
            <w:sz w:val="22"/>
            <w:szCs w:val="22"/>
          </w:rPr>
          <w:delText>es</w:delText>
        </w:r>
      </w:del>
      <w:r w:rsidRPr="00AA5162">
        <w:rPr>
          <w:rFonts w:asciiTheme="minorHAnsi" w:hAnsiTheme="minorHAnsi" w:cs="Arial"/>
          <w:color w:val="000000" w:themeColor="text1"/>
          <w:sz w:val="22"/>
          <w:szCs w:val="22"/>
        </w:rPr>
        <w:t xml:space="preserve"> and rotat</w:t>
      </w:r>
      <w:ins w:id="1451" w:author="Barry O'Donohoe" w:date="2018-02-05T13:25:00Z">
        <w:r w:rsidR="00B403E1">
          <w:rPr>
            <w:rFonts w:asciiTheme="minorHAnsi" w:hAnsiTheme="minorHAnsi" w:cs="Arial"/>
            <w:color w:val="000000" w:themeColor="text1"/>
            <w:sz w:val="22"/>
            <w:szCs w:val="22"/>
          </w:rPr>
          <w:t>ion of</w:t>
        </w:r>
      </w:ins>
      <w:del w:id="1452" w:author="Barry O'Donohoe" w:date="2018-02-05T13:25:00Z">
        <w:r w:rsidRPr="00AA5162" w:rsidDel="00B403E1">
          <w:rPr>
            <w:rFonts w:asciiTheme="minorHAnsi" w:hAnsiTheme="minorHAnsi" w:cs="Arial"/>
            <w:color w:val="000000" w:themeColor="text1"/>
            <w:sz w:val="22"/>
            <w:szCs w:val="22"/>
          </w:rPr>
          <w:delText>es</w:delText>
        </w:r>
      </w:del>
      <w:r w:rsidRPr="00AA5162">
        <w:rPr>
          <w:rFonts w:asciiTheme="minorHAnsi" w:hAnsiTheme="minorHAnsi" w:cs="Arial"/>
          <w:color w:val="000000" w:themeColor="text1"/>
          <w:sz w:val="22"/>
          <w:szCs w:val="22"/>
        </w:rPr>
        <w:t xml:space="preserve"> temporary asymmetric key pairs to sign ID Tokens for</w:t>
      </w:r>
      <w:r>
        <w:rPr>
          <w:rFonts w:asciiTheme="minorHAnsi" w:hAnsiTheme="minorHAnsi" w:cs="Arial"/>
          <w:color w:val="000000" w:themeColor="text1"/>
          <w:sz w:val="22"/>
          <w:szCs w:val="22"/>
        </w:rPr>
        <w:t xml:space="preserve"> </w:t>
      </w:r>
      <w:r w:rsidRPr="00AA5162">
        <w:rPr>
          <w:rFonts w:asciiTheme="minorHAnsi" w:hAnsiTheme="minorHAnsi" w:cs="Arial"/>
          <w:color w:val="000000" w:themeColor="text1"/>
          <w:sz w:val="22"/>
          <w:szCs w:val="22"/>
        </w:rPr>
        <w:t>Relying Parties</w:t>
      </w:r>
      <w:del w:id="1453" w:author="Barry O'Donohoe" w:date="2018-02-05T13:26:00Z">
        <w:r w:rsidRPr="00AA5162" w:rsidDel="00B403E1">
          <w:rPr>
            <w:rFonts w:asciiTheme="minorHAnsi" w:hAnsiTheme="minorHAnsi" w:cs="Arial"/>
            <w:color w:val="000000" w:themeColor="text1"/>
            <w:sz w:val="22"/>
            <w:szCs w:val="22"/>
          </w:rPr>
          <w:delText>.</w:delText>
        </w:r>
      </w:del>
      <w:ins w:id="1454" w:author="Barry O'Donohoe" w:date="2018-02-05T13:26:00Z">
        <w:r w:rsidR="00B403E1">
          <w:rPr>
            <w:rFonts w:asciiTheme="minorHAnsi" w:hAnsiTheme="minorHAnsi" w:cs="Arial"/>
            <w:color w:val="000000" w:themeColor="text1"/>
            <w:sz w:val="22"/>
            <w:szCs w:val="22"/>
          </w:rPr>
          <w:t xml:space="preserve"> - </w:t>
        </w:r>
      </w:ins>
      <w:del w:id="1455" w:author="Barry O'Donohoe" w:date="2018-02-05T13:26:00Z">
        <w:r w:rsidRPr="00AA5162" w:rsidDel="00B403E1">
          <w:rPr>
            <w:rFonts w:asciiTheme="minorHAnsi" w:hAnsiTheme="minorHAnsi" w:cs="Arial"/>
            <w:color w:val="000000" w:themeColor="text1"/>
            <w:sz w:val="22"/>
            <w:szCs w:val="22"/>
          </w:rPr>
          <w:delText xml:space="preserve"> T</w:delText>
        </w:r>
      </w:del>
      <w:ins w:id="1456" w:author="Barry O'Donohoe" w:date="2018-02-05T13:26:00Z">
        <w:r w:rsidR="00B403E1">
          <w:rPr>
            <w:rFonts w:asciiTheme="minorHAnsi" w:hAnsiTheme="minorHAnsi" w:cs="Arial"/>
            <w:color w:val="000000" w:themeColor="text1"/>
            <w:sz w:val="22"/>
            <w:szCs w:val="22"/>
          </w:rPr>
          <w:t>t</w:t>
        </w:r>
      </w:ins>
      <w:r w:rsidRPr="00AA5162">
        <w:rPr>
          <w:rFonts w:asciiTheme="minorHAnsi" w:hAnsiTheme="minorHAnsi" w:cs="Arial"/>
          <w:color w:val="000000" w:themeColor="text1"/>
          <w:sz w:val="22"/>
          <w:szCs w:val="22"/>
        </w:rPr>
        <w:t>hese in-memory short-term keys.</w:t>
      </w:r>
      <w:r w:rsidR="002F3D6B">
        <w:rPr>
          <w:rFonts w:asciiTheme="minorHAnsi" w:hAnsiTheme="minorHAnsi" w:cs="Arial"/>
          <w:color w:val="000000" w:themeColor="text1"/>
          <w:sz w:val="22"/>
          <w:szCs w:val="22"/>
        </w:rPr>
        <w:t xml:space="preserve"> </w:t>
      </w:r>
      <w:ins w:id="1457" w:author="Barry O'Donohoe" w:date="2018-02-05T13:26:00Z">
        <w:r w:rsidR="00B403E1">
          <w:rPr>
            <w:rFonts w:asciiTheme="minorHAnsi" w:hAnsiTheme="minorHAnsi" w:cs="Arial"/>
            <w:color w:val="000000" w:themeColor="text1"/>
            <w:sz w:val="22"/>
            <w:szCs w:val="22"/>
          </w:rPr>
          <w:t xml:space="preserve">In additional </w:t>
        </w:r>
      </w:ins>
      <w:r w:rsidR="002F3D6B" w:rsidRPr="002F3D6B">
        <w:rPr>
          <w:rFonts w:asciiTheme="minorHAnsi" w:hAnsiTheme="minorHAnsi" w:cs="Arial"/>
          <w:color w:val="000000" w:themeColor="text1"/>
          <w:sz w:val="22"/>
          <w:szCs w:val="22"/>
        </w:rPr>
        <w:t xml:space="preserve">PingFederate </w:t>
      </w:r>
      <w:del w:id="1458" w:author="Barry O'Donohoe" w:date="2018-02-05T13:26:00Z">
        <w:r w:rsidR="002F3D6B" w:rsidDel="00B403E1">
          <w:rPr>
            <w:rFonts w:asciiTheme="minorHAnsi" w:hAnsiTheme="minorHAnsi" w:cs="Arial"/>
            <w:color w:val="000000" w:themeColor="text1"/>
            <w:sz w:val="22"/>
            <w:szCs w:val="22"/>
          </w:rPr>
          <w:delText>will</w:delText>
        </w:r>
        <w:r w:rsidR="002F3D6B" w:rsidRPr="002F3D6B" w:rsidDel="00B403E1">
          <w:rPr>
            <w:rFonts w:asciiTheme="minorHAnsi" w:hAnsiTheme="minorHAnsi" w:cs="Arial"/>
            <w:color w:val="000000" w:themeColor="text1"/>
            <w:sz w:val="22"/>
            <w:szCs w:val="22"/>
          </w:rPr>
          <w:delText xml:space="preserve"> </w:delText>
        </w:r>
      </w:del>
      <w:ins w:id="1459" w:author="Barry O'Donohoe" w:date="2018-02-05T13:26:00Z">
        <w:r w:rsidR="00B403E1">
          <w:rPr>
            <w:rFonts w:asciiTheme="minorHAnsi" w:hAnsiTheme="minorHAnsi" w:cs="Arial"/>
            <w:color w:val="000000" w:themeColor="text1"/>
            <w:sz w:val="22"/>
            <w:szCs w:val="22"/>
          </w:rPr>
          <w:t xml:space="preserve">can </w:t>
        </w:r>
      </w:ins>
      <w:r w:rsidR="002F3D6B" w:rsidRPr="002F3D6B">
        <w:rPr>
          <w:rFonts w:asciiTheme="minorHAnsi" w:hAnsiTheme="minorHAnsi" w:cs="Arial"/>
          <w:color w:val="000000" w:themeColor="text1"/>
          <w:sz w:val="22"/>
          <w:szCs w:val="22"/>
        </w:rPr>
        <w:t xml:space="preserve">create and maintain </w:t>
      </w:r>
      <w:r w:rsidR="00F32F45">
        <w:rPr>
          <w:rFonts w:asciiTheme="minorHAnsi" w:hAnsiTheme="minorHAnsi" w:cs="Arial"/>
          <w:color w:val="000000" w:themeColor="text1"/>
          <w:sz w:val="22"/>
          <w:szCs w:val="22"/>
        </w:rPr>
        <w:t>server</w:t>
      </w:r>
      <w:r w:rsidR="002F3D6B" w:rsidRPr="002F3D6B">
        <w:rPr>
          <w:rFonts w:asciiTheme="minorHAnsi" w:hAnsiTheme="minorHAnsi" w:cs="Arial"/>
          <w:color w:val="000000" w:themeColor="text1"/>
          <w:sz w:val="22"/>
          <w:szCs w:val="22"/>
        </w:rPr>
        <w:t xml:space="preserve"> signing certificates, which you may use to sign</w:t>
      </w:r>
      <w:r w:rsidR="002F3D6B">
        <w:rPr>
          <w:rFonts w:asciiTheme="minorHAnsi" w:hAnsiTheme="minorHAnsi" w:cs="Arial"/>
          <w:color w:val="000000" w:themeColor="text1"/>
          <w:sz w:val="22"/>
          <w:szCs w:val="22"/>
        </w:rPr>
        <w:t xml:space="preserve"> </w:t>
      </w:r>
      <w:r w:rsidR="002F3D6B" w:rsidRPr="002F3D6B">
        <w:rPr>
          <w:rFonts w:asciiTheme="minorHAnsi" w:hAnsiTheme="minorHAnsi" w:cs="Arial"/>
          <w:color w:val="000000" w:themeColor="text1"/>
          <w:sz w:val="22"/>
          <w:szCs w:val="22"/>
        </w:rPr>
        <w:t>outgoing requests, responses, assertions, and access tokens. The same type of certificate is also used for decryption</w:t>
      </w:r>
      <w:r w:rsidR="002F3D6B">
        <w:rPr>
          <w:rFonts w:asciiTheme="minorHAnsi" w:hAnsiTheme="minorHAnsi" w:cs="Arial"/>
          <w:color w:val="000000" w:themeColor="text1"/>
          <w:sz w:val="22"/>
          <w:szCs w:val="22"/>
        </w:rPr>
        <w:t>.</w:t>
      </w:r>
    </w:p>
    <w:p w14:paraId="196BF80E" w14:textId="71D0A0FF" w:rsidR="0065080A" w:rsidRDefault="007D7564" w:rsidP="005C64CA">
      <w:pPr>
        <w:pStyle w:val="rbsbody"/>
        <w:spacing w:after="180" w:line="276" w:lineRule="auto"/>
        <w:ind w:left="1440"/>
        <w:rPr>
          <w:ins w:id="1460" w:author="Barry O'Donohoe [2]" w:date="2018-03-21T07:09:00Z"/>
          <w:rFonts w:asciiTheme="minorHAnsi" w:hAnsiTheme="minorHAnsi" w:cs="Arial"/>
          <w:color w:val="000000" w:themeColor="text1"/>
          <w:sz w:val="22"/>
          <w:szCs w:val="22"/>
        </w:rPr>
      </w:pPr>
      <w:ins w:id="1461" w:author="Barry O'Donohoe" w:date="2018-02-05T13:25:00Z">
        <w:r>
          <w:rPr>
            <w:rFonts w:asciiTheme="minorHAnsi" w:hAnsiTheme="minorHAnsi" w:cs="Arial"/>
            <w:color w:val="000000" w:themeColor="text1"/>
            <w:sz w:val="22"/>
            <w:szCs w:val="22"/>
          </w:rPr>
          <w:t>From PingFederate version 9.</w:t>
        </w:r>
      </w:ins>
      <w:ins w:id="1462" w:author="Barry O'Donohoe [2]" w:date="2018-03-21T06:57:00Z">
        <w:r w:rsidR="006F5043">
          <w:rPr>
            <w:rFonts w:asciiTheme="minorHAnsi" w:hAnsiTheme="minorHAnsi" w:cs="Arial"/>
            <w:color w:val="000000" w:themeColor="text1"/>
            <w:sz w:val="22"/>
            <w:szCs w:val="22"/>
          </w:rPr>
          <w:t>0</w:t>
        </w:r>
      </w:ins>
      <w:ins w:id="1463" w:author="Barry O'Donohoe" w:date="2018-02-05T13:25:00Z">
        <w:del w:id="1464" w:author="Barry O'Donohoe [2]" w:date="2018-03-21T06:57:00Z">
          <w:r w:rsidDel="002E467D">
            <w:rPr>
              <w:rFonts w:asciiTheme="minorHAnsi" w:hAnsiTheme="minorHAnsi" w:cs="Arial"/>
              <w:color w:val="000000" w:themeColor="text1"/>
              <w:sz w:val="22"/>
              <w:szCs w:val="22"/>
            </w:rPr>
            <w:delText>0</w:delText>
          </w:r>
        </w:del>
        <w:r>
          <w:rPr>
            <w:rFonts w:asciiTheme="minorHAnsi" w:hAnsiTheme="minorHAnsi" w:cs="Arial"/>
            <w:color w:val="000000" w:themeColor="text1"/>
            <w:sz w:val="22"/>
            <w:szCs w:val="22"/>
          </w:rPr>
          <w:t>, the product does include the feature to permit an e</w:t>
        </w:r>
      </w:ins>
      <w:ins w:id="1465" w:author="Barry O'Donohoe" w:date="2018-02-05T13:26:00Z">
        <w:r w:rsidR="00B403E1">
          <w:rPr>
            <w:rFonts w:asciiTheme="minorHAnsi" w:hAnsiTheme="minorHAnsi" w:cs="Arial"/>
            <w:color w:val="000000" w:themeColor="text1"/>
            <w:sz w:val="22"/>
            <w:szCs w:val="22"/>
          </w:rPr>
          <w:t xml:space="preserve">xternally generated </w:t>
        </w:r>
      </w:ins>
      <w:ins w:id="1466" w:author="Barry O'Donohoe" w:date="2018-02-05T13:28:00Z">
        <w:r w:rsidR="00B403E1">
          <w:rPr>
            <w:rFonts w:asciiTheme="minorHAnsi" w:hAnsiTheme="minorHAnsi" w:cs="Arial"/>
            <w:color w:val="000000" w:themeColor="text1"/>
            <w:sz w:val="22"/>
            <w:szCs w:val="22"/>
          </w:rPr>
          <w:t xml:space="preserve">certificate to be used as the basis for digitally signing </w:t>
        </w:r>
        <w:proofErr w:type="spellStart"/>
        <w:r w:rsidR="00B403E1">
          <w:rPr>
            <w:rFonts w:asciiTheme="minorHAnsi" w:hAnsiTheme="minorHAnsi" w:cs="Arial"/>
            <w:color w:val="000000" w:themeColor="text1"/>
            <w:sz w:val="22"/>
            <w:szCs w:val="22"/>
          </w:rPr>
          <w:t>id</w:t>
        </w:r>
      </w:ins>
      <w:ins w:id="1467" w:author="Barry O'Donohoe [2]" w:date="2018-03-21T07:09:00Z">
        <w:r w:rsidR="0065080A">
          <w:rPr>
            <w:rFonts w:asciiTheme="minorHAnsi" w:hAnsiTheme="minorHAnsi" w:cs="Arial"/>
            <w:color w:val="000000" w:themeColor="text1"/>
            <w:sz w:val="22"/>
            <w:szCs w:val="22"/>
          </w:rPr>
          <w:t>_</w:t>
        </w:r>
      </w:ins>
      <w:ins w:id="1468" w:author="Barry O'Donohoe" w:date="2018-02-05T13:28:00Z">
        <w:del w:id="1469" w:author="Barry O'Donohoe [2]" w:date="2018-03-21T07:09:00Z">
          <w:r w:rsidR="00B403E1" w:rsidDel="0065080A">
            <w:rPr>
              <w:rFonts w:asciiTheme="minorHAnsi" w:hAnsiTheme="minorHAnsi" w:cs="Arial"/>
              <w:color w:val="000000" w:themeColor="text1"/>
              <w:sz w:val="22"/>
              <w:szCs w:val="22"/>
            </w:rPr>
            <w:delText>_</w:delText>
          </w:r>
        </w:del>
        <w:r w:rsidR="00B403E1">
          <w:rPr>
            <w:rFonts w:asciiTheme="minorHAnsi" w:hAnsiTheme="minorHAnsi" w:cs="Arial"/>
            <w:color w:val="000000" w:themeColor="text1"/>
            <w:sz w:val="22"/>
            <w:szCs w:val="22"/>
          </w:rPr>
          <w:t>tokens</w:t>
        </w:r>
        <w:proofErr w:type="spellEnd"/>
        <w:r w:rsidR="00B403E1">
          <w:rPr>
            <w:rFonts w:asciiTheme="minorHAnsi" w:hAnsiTheme="minorHAnsi" w:cs="Arial"/>
            <w:color w:val="000000" w:themeColor="text1"/>
            <w:sz w:val="22"/>
            <w:szCs w:val="22"/>
          </w:rPr>
          <w:t xml:space="preserve"> – this is critical to achieve full compliance with the Open Banking Security Profile standard.</w:t>
        </w:r>
      </w:ins>
      <w:ins w:id="1470" w:author="Barry O'Donohoe [2]" w:date="2018-03-21T06:57:00Z">
        <w:r w:rsidR="006F5043">
          <w:rPr>
            <w:rFonts w:asciiTheme="minorHAnsi" w:hAnsiTheme="minorHAnsi" w:cs="Arial"/>
            <w:color w:val="000000" w:themeColor="text1"/>
            <w:sz w:val="22"/>
            <w:szCs w:val="22"/>
          </w:rPr>
          <w:t xml:space="preserve"> One of the challenges</w:t>
        </w:r>
      </w:ins>
      <w:ins w:id="1471" w:author="Barry O'Donohoe [2]" w:date="2018-03-21T07:03:00Z">
        <w:r w:rsidR="00CD422F">
          <w:rPr>
            <w:rFonts w:asciiTheme="minorHAnsi" w:hAnsiTheme="minorHAnsi" w:cs="Arial"/>
            <w:color w:val="000000" w:themeColor="text1"/>
            <w:sz w:val="22"/>
            <w:szCs w:val="22"/>
          </w:rPr>
          <w:t xml:space="preserve"> with the implementation of the </w:t>
        </w:r>
      </w:ins>
      <w:ins w:id="1472" w:author="Barry O'Donohoe [2]" w:date="2018-03-21T07:04:00Z">
        <w:r w:rsidR="0061674E">
          <w:rPr>
            <w:rFonts w:asciiTheme="minorHAnsi" w:hAnsiTheme="minorHAnsi" w:cs="Arial"/>
            <w:color w:val="000000" w:themeColor="text1"/>
            <w:sz w:val="22"/>
            <w:szCs w:val="22"/>
          </w:rPr>
          <w:t xml:space="preserve">new </w:t>
        </w:r>
      </w:ins>
      <w:ins w:id="1473" w:author="Barry O'Donohoe [2]" w:date="2018-03-21T07:03:00Z">
        <w:r w:rsidR="00CD422F">
          <w:rPr>
            <w:rFonts w:asciiTheme="minorHAnsi" w:hAnsiTheme="minorHAnsi" w:cs="Arial"/>
            <w:color w:val="000000" w:themeColor="text1"/>
            <w:sz w:val="22"/>
            <w:szCs w:val="22"/>
          </w:rPr>
          <w:t>feature in PingFedera</w:t>
        </w:r>
        <w:r w:rsidR="004875EA">
          <w:rPr>
            <w:rFonts w:asciiTheme="minorHAnsi" w:hAnsiTheme="minorHAnsi" w:cs="Arial"/>
            <w:color w:val="000000" w:themeColor="text1"/>
            <w:sz w:val="22"/>
            <w:szCs w:val="22"/>
          </w:rPr>
          <w:t xml:space="preserve">te </w:t>
        </w:r>
        <w:r w:rsidR="00CD422F">
          <w:rPr>
            <w:rFonts w:asciiTheme="minorHAnsi" w:hAnsiTheme="minorHAnsi" w:cs="Arial"/>
            <w:color w:val="000000" w:themeColor="text1"/>
            <w:sz w:val="22"/>
            <w:szCs w:val="22"/>
          </w:rPr>
          <w:t xml:space="preserve">is </w:t>
        </w:r>
        <w:r w:rsidR="00CD422F" w:rsidRPr="00CD422F">
          <w:rPr>
            <w:rFonts w:asciiTheme="minorHAnsi" w:hAnsiTheme="minorHAnsi" w:cs="Arial"/>
            <w:color w:val="000000" w:themeColor="text1"/>
            <w:sz w:val="22"/>
            <w:szCs w:val="22"/>
          </w:rPr>
          <w:t xml:space="preserve">that the KID </w:t>
        </w:r>
      </w:ins>
      <w:ins w:id="1474" w:author="Barry O'Donohoe [2]" w:date="2018-03-21T07:05:00Z">
        <w:r w:rsidR="0061674E">
          <w:rPr>
            <w:rFonts w:asciiTheme="minorHAnsi" w:hAnsiTheme="minorHAnsi" w:cs="Arial"/>
            <w:color w:val="000000" w:themeColor="text1"/>
            <w:sz w:val="22"/>
            <w:szCs w:val="22"/>
          </w:rPr>
          <w:t xml:space="preserve">(Key ID) </w:t>
        </w:r>
      </w:ins>
      <w:ins w:id="1475" w:author="Barry O'Donohoe [2]" w:date="2018-03-21T07:03:00Z">
        <w:r w:rsidR="00CD422F" w:rsidRPr="00CD422F">
          <w:rPr>
            <w:rFonts w:asciiTheme="minorHAnsi" w:hAnsiTheme="minorHAnsi" w:cs="Arial"/>
            <w:color w:val="000000" w:themeColor="text1"/>
            <w:sz w:val="22"/>
            <w:szCs w:val="22"/>
          </w:rPr>
          <w:t xml:space="preserve">value does not agree with that derived from the OBIE directory. Therefore, the FAPI conformance suite (or any client for that matter) cannot identity and obtain the correct public key from the OB hosted JWKS endpoint as the OP issued </w:t>
        </w:r>
        <w:proofErr w:type="spellStart"/>
        <w:r w:rsidR="00CD422F" w:rsidRPr="00CD422F">
          <w:rPr>
            <w:rFonts w:asciiTheme="minorHAnsi" w:hAnsiTheme="minorHAnsi" w:cs="Arial"/>
            <w:color w:val="000000" w:themeColor="text1"/>
            <w:sz w:val="22"/>
            <w:szCs w:val="22"/>
          </w:rPr>
          <w:t>id_token</w:t>
        </w:r>
        <w:proofErr w:type="spellEnd"/>
        <w:r w:rsidR="00CD422F" w:rsidRPr="00CD422F">
          <w:rPr>
            <w:rFonts w:asciiTheme="minorHAnsi" w:hAnsiTheme="minorHAnsi" w:cs="Arial"/>
            <w:color w:val="000000" w:themeColor="text1"/>
            <w:sz w:val="22"/>
            <w:szCs w:val="22"/>
          </w:rPr>
          <w:t xml:space="preserve"> KID in </w:t>
        </w:r>
      </w:ins>
      <w:ins w:id="1476" w:author="Barry O'Donohoe [2]" w:date="2018-03-21T07:10:00Z">
        <w:r w:rsidR="004875EA">
          <w:rPr>
            <w:rFonts w:asciiTheme="minorHAnsi" w:hAnsiTheme="minorHAnsi" w:cs="Arial"/>
            <w:color w:val="000000" w:themeColor="text1"/>
            <w:sz w:val="22"/>
            <w:szCs w:val="22"/>
          </w:rPr>
          <w:t xml:space="preserve">the </w:t>
        </w:r>
        <w:proofErr w:type="spellStart"/>
        <w:r w:rsidR="004875EA">
          <w:rPr>
            <w:rFonts w:asciiTheme="minorHAnsi" w:hAnsiTheme="minorHAnsi" w:cs="Arial"/>
            <w:color w:val="000000" w:themeColor="text1"/>
            <w:sz w:val="22"/>
            <w:szCs w:val="22"/>
          </w:rPr>
          <w:t>id_token</w:t>
        </w:r>
        <w:proofErr w:type="spellEnd"/>
        <w:r w:rsidR="004875EA">
          <w:rPr>
            <w:rFonts w:asciiTheme="minorHAnsi" w:hAnsiTheme="minorHAnsi" w:cs="Arial"/>
            <w:color w:val="000000" w:themeColor="text1"/>
            <w:sz w:val="22"/>
            <w:szCs w:val="22"/>
          </w:rPr>
          <w:t xml:space="preserve"> JWS (JSON Web Signature) header </w:t>
        </w:r>
      </w:ins>
      <w:ins w:id="1477" w:author="Barry O'Donohoe [2]" w:date="2018-03-21T07:03:00Z">
        <w:r w:rsidR="00CD422F" w:rsidRPr="00CD422F">
          <w:rPr>
            <w:rFonts w:asciiTheme="minorHAnsi" w:hAnsiTheme="minorHAnsi" w:cs="Arial"/>
            <w:color w:val="000000" w:themeColor="text1"/>
            <w:sz w:val="22"/>
            <w:szCs w:val="22"/>
          </w:rPr>
          <w:t>is a different value.</w:t>
        </w:r>
      </w:ins>
    </w:p>
    <w:p w14:paraId="58151E0C" w14:textId="618DC909" w:rsidR="0065080A" w:rsidRDefault="0061674E" w:rsidP="005C64CA">
      <w:pPr>
        <w:pStyle w:val="rbsbody"/>
        <w:spacing w:after="180" w:line="276" w:lineRule="auto"/>
        <w:ind w:left="1440"/>
        <w:rPr>
          <w:ins w:id="1478" w:author="Barry O'Donohoe [2]" w:date="2018-03-21T07:09:00Z"/>
          <w:rFonts w:asciiTheme="minorHAnsi" w:hAnsiTheme="minorHAnsi" w:cs="Arial"/>
          <w:color w:val="000000" w:themeColor="text1"/>
          <w:sz w:val="22"/>
          <w:szCs w:val="22"/>
        </w:rPr>
      </w:pPr>
      <w:ins w:id="1479" w:author="Barry O'Donohoe [2]" w:date="2018-03-21T07:05:00Z">
        <w:r>
          <w:rPr>
            <w:rFonts w:asciiTheme="minorHAnsi" w:hAnsiTheme="minorHAnsi" w:cs="Arial"/>
            <w:color w:val="000000" w:themeColor="text1"/>
            <w:sz w:val="22"/>
            <w:szCs w:val="22"/>
          </w:rPr>
          <w:t xml:space="preserve">This </w:t>
        </w:r>
        <w:r w:rsidR="00F9008F">
          <w:rPr>
            <w:rFonts w:asciiTheme="minorHAnsi" w:hAnsiTheme="minorHAnsi" w:cs="Arial"/>
            <w:color w:val="000000" w:themeColor="text1"/>
            <w:sz w:val="22"/>
            <w:szCs w:val="22"/>
          </w:rPr>
          <w:t>has been co</w:t>
        </w:r>
      </w:ins>
      <w:ins w:id="1480" w:author="Barry O'Donohoe [2]" w:date="2018-03-21T07:10:00Z">
        <w:r w:rsidR="004875EA">
          <w:rPr>
            <w:rFonts w:asciiTheme="minorHAnsi" w:hAnsiTheme="minorHAnsi" w:cs="Arial"/>
            <w:color w:val="000000" w:themeColor="text1"/>
            <w:sz w:val="22"/>
            <w:szCs w:val="22"/>
          </w:rPr>
          <w:t>n</w:t>
        </w:r>
      </w:ins>
      <w:ins w:id="1481" w:author="Barry O'Donohoe [2]" w:date="2018-03-21T07:05:00Z">
        <w:r w:rsidR="00F9008F">
          <w:rPr>
            <w:rFonts w:asciiTheme="minorHAnsi" w:hAnsiTheme="minorHAnsi" w:cs="Arial"/>
            <w:color w:val="000000" w:themeColor="text1"/>
            <w:sz w:val="22"/>
            <w:szCs w:val="22"/>
          </w:rPr>
          <w:t xml:space="preserve">veyed to and confirmed by PingFederate Product Owner and will be fixed in version 9.0.3 </w:t>
        </w:r>
      </w:ins>
      <w:ins w:id="1482" w:author="Barry O'Donohoe [2]" w:date="2018-03-21T07:06:00Z">
        <w:r w:rsidR="00F9008F">
          <w:rPr>
            <w:rFonts w:asciiTheme="minorHAnsi" w:hAnsiTheme="minorHAnsi" w:cs="Arial"/>
            <w:color w:val="000000" w:themeColor="text1"/>
            <w:sz w:val="22"/>
            <w:szCs w:val="22"/>
          </w:rPr>
          <w:t>expected in the next couple of months</w:t>
        </w:r>
      </w:ins>
      <w:ins w:id="1483" w:author="Barry O'Donohoe [2]" w:date="2018-03-21T07:10:00Z">
        <w:r w:rsidR="004875EA">
          <w:rPr>
            <w:rFonts w:asciiTheme="minorHAnsi" w:hAnsiTheme="minorHAnsi" w:cs="Arial"/>
            <w:color w:val="000000" w:themeColor="text1"/>
            <w:sz w:val="22"/>
            <w:szCs w:val="22"/>
          </w:rPr>
          <w:t xml:space="preserve"> (</w:t>
        </w:r>
        <w:r w:rsidR="005C0F38">
          <w:rPr>
            <w:rFonts w:asciiTheme="minorHAnsi" w:hAnsiTheme="minorHAnsi" w:cs="Arial"/>
            <w:color w:val="000000" w:themeColor="text1"/>
            <w:sz w:val="22"/>
            <w:szCs w:val="22"/>
          </w:rPr>
          <w:t>tentative May 2018)</w:t>
        </w:r>
      </w:ins>
      <w:ins w:id="1484" w:author="Barry O'Donohoe [2]" w:date="2018-03-21T07:06:00Z">
        <w:r w:rsidR="00F9008F">
          <w:rPr>
            <w:rFonts w:asciiTheme="minorHAnsi" w:hAnsiTheme="minorHAnsi" w:cs="Arial"/>
            <w:color w:val="000000" w:themeColor="text1"/>
            <w:sz w:val="22"/>
            <w:szCs w:val="22"/>
          </w:rPr>
          <w:t xml:space="preserve">. This will mean a partial implementation only in the meantime whereby the </w:t>
        </w:r>
        <w:r w:rsidR="00D642F4">
          <w:rPr>
            <w:rFonts w:asciiTheme="minorHAnsi" w:hAnsiTheme="minorHAnsi" w:cs="Arial"/>
            <w:color w:val="000000" w:themeColor="text1"/>
            <w:sz w:val="22"/>
            <w:szCs w:val="22"/>
          </w:rPr>
          <w:t xml:space="preserve">PingFederate as OpenID provider will digitally sign the </w:t>
        </w:r>
        <w:proofErr w:type="spellStart"/>
        <w:r w:rsidR="00D642F4">
          <w:rPr>
            <w:rFonts w:asciiTheme="minorHAnsi" w:hAnsiTheme="minorHAnsi" w:cs="Arial"/>
            <w:color w:val="000000" w:themeColor="text1"/>
            <w:sz w:val="22"/>
            <w:szCs w:val="22"/>
          </w:rPr>
          <w:t>id_token</w:t>
        </w:r>
        <w:proofErr w:type="spellEnd"/>
        <w:r w:rsidR="00D642F4">
          <w:rPr>
            <w:rFonts w:asciiTheme="minorHAnsi" w:hAnsiTheme="minorHAnsi" w:cs="Arial"/>
            <w:color w:val="000000" w:themeColor="text1"/>
            <w:sz w:val="22"/>
            <w:szCs w:val="22"/>
          </w:rPr>
          <w:t xml:space="preserve"> using an OB Directory issued cer</w:t>
        </w:r>
      </w:ins>
      <w:ins w:id="1485" w:author="Barry O'Donohoe [2]" w:date="2018-03-21T07:07:00Z">
        <w:r w:rsidR="00D642F4">
          <w:rPr>
            <w:rFonts w:asciiTheme="minorHAnsi" w:hAnsiTheme="minorHAnsi" w:cs="Arial"/>
            <w:color w:val="000000" w:themeColor="text1"/>
            <w:sz w:val="22"/>
            <w:szCs w:val="22"/>
          </w:rPr>
          <w:t xml:space="preserve">tificate, but the PingFederate hosted JWKS will need to be used instead of the OB hosted one – this is of no significance to the TPP client or end user and will be transparent. </w:t>
        </w:r>
      </w:ins>
    </w:p>
    <w:p w14:paraId="77980A6B" w14:textId="5E17F4BF" w:rsidR="007D7564" w:rsidRDefault="00D642F4" w:rsidP="005C64CA">
      <w:pPr>
        <w:pStyle w:val="rbsbody"/>
        <w:spacing w:after="180" w:line="276" w:lineRule="auto"/>
        <w:ind w:left="1440"/>
        <w:rPr>
          <w:ins w:id="1486" w:author="Barry O'Donohoe [2]" w:date="2018-03-21T07:09:00Z"/>
          <w:rFonts w:asciiTheme="minorHAnsi" w:hAnsiTheme="minorHAnsi" w:cs="Arial"/>
          <w:color w:val="000000" w:themeColor="text1"/>
          <w:sz w:val="22"/>
          <w:szCs w:val="22"/>
        </w:rPr>
      </w:pPr>
      <w:ins w:id="1487" w:author="Barry O'Donohoe [2]" w:date="2018-03-21T07:07:00Z">
        <w:r>
          <w:rPr>
            <w:rFonts w:asciiTheme="minorHAnsi" w:hAnsiTheme="minorHAnsi" w:cs="Arial"/>
            <w:color w:val="000000" w:themeColor="text1"/>
            <w:sz w:val="22"/>
            <w:szCs w:val="22"/>
          </w:rPr>
          <w:t>It does mean that an OB initiated or m</w:t>
        </w:r>
      </w:ins>
      <w:ins w:id="1488" w:author="Barry O'Donohoe [2]" w:date="2018-03-21T07:08:00Z">
        <w:r>
          <w:rPr>
            <w:rFonts w:asciiTheme="minorHAnsi" w:hAnsiTheme="minorHAnsi" w:cs="Arial"/>
            <w:color w:val="000000" w:themeColor="text1"/>
            <w:sz w:val="22"/>
            <w:szCs w:val="22"/>
          </w:rPr>
          <w:t xml:space="preserve">anaged </w:t>
        </w:r>
        <w:r w:rsidR="00807928">
          <w:rPr>
            <w:rFonts w:asciiTheme="minorHAnsi" w:hAnsiTheme="minorHAnsi" w:cs="Arial"/>
            <w:color w:val="000000" w:themeColor="text1"/>
            <w:sz w:val="22"/>
            <w:szCs w:val="22"/>
          </w:rPr>
          <w:t xml:space="preserve">certificate revocation would necessitate the PingFederate key to be updated so </w:t>
        </w:r>
        <w:r w:rsidR="006C6741">
          <w:rPr>
            <w:rFonts w:asciiTheme="minorHAnsi" w:hAnsiTheme="minorHAnsi" w:cs="Arial"/>
            <w:color w:val="000000" w:themeColor="text1"/>
            <w:sz w:val="22"/>
            <w:szCs w:val="22"/>
          </w:rPr>
          <w:t>that the JWKS reflects the correct status (ordinarily the OB host</w:t>
        </w:r>
      </w:ins>
      <w:ins w:id="1489" w:author="Barry O'Donohoe [2]" w:date="2018-03-21T07:09:00Z">
        <w:r w:rsidR="006C6741">
          <w:rPr>
            <w:rFonts w:asciiTheme="minorHAnsi" w:hAnsiTheme="minorHAnsi" w:cs="Arial"/>
            <w:color w:val="000000" w:themeColor="text1"/>
            <w:sz w:val="22"/>
            <w:szCs w:val="22"/>
          </w:rPr>
          <w:t>ed JWKS would be automatically updated to remove the revoked public key from the JWKS end</w:t>
        </w:r>
        <w:r w:rsidR="0065080A">
          <w:rPr>
            <w:rFonts w:asciiTheme="minorHAnsi" w:hAnsiTheme="minorHAnsi" w:cs="Arial"/>
            <w:color w:val="000000" w:themeColor="text1"/>
            <w:sz w:val="22"/>
            <w:szCs w:val="22"/>
          </w:rPr>
          <w:t>point).</w:t>
        </w:r>
      </w:ins>
    </w:p>
    <w:p w14:paraId="3735AF6F" w14:textId="21980979" w:rsidR="0065080A" w:rsidRDefault="0065080A" w:rsidP="005C64CA">
      <w:pPr>
        <w:pStyle w:val="rbsbody"/>
        <w:spacing w:after="180" w:line="276" w:lineRule="auto"/>
        <w:ind w:left="1440"/>
        <w:rPr>
          <w:ins w:id="1490" w:author="Barry O'Donohoe [2]" w:date="2018-03-21T07:09:00Z"/>
          <w:rFonts w:asciiTheme="minorHAnsi" w:hAnsiTheme="minorHAnsi" w:cs="Arial"/>
          <w:color w:val="000000" w:themeColor="text1"/>
          <w:sz w:val="22"/>
          <w:szCs w:val="22"/>
        </w:rPr>
      </w:pPr>
    </w:p>
    <w:p w14:paraId="60B019C2" w14:textId="77777777" w:rsidR="0065080A" w:rsidRPr="00AA5162" w:rsidRDefault="0065080A" w:rsidP="005C64CA">
      <w:pPr>
        <w:pStyle w:val="rbsbody"/>
        <w:spacing w:after="180" w:line="276" w:lineRule="auto"/>
        <w:ind w:left="1440"/>
        <w:rPr>
          <w:rFonts w:asciiTheme="minorHAnsi" w:hAnsiTheme="minorHAnsi" w:cs="Arial"/>
          <w:color w:val="000000" w:themeColor="text1"/>
          <w:sz w:val="22"/>
          <w:szCs w:val="22"/>
        </w:rPr>
      </w:pPr>
    </w:p>
    <w:p w14:paraId="62E80E53" w14:textId="04E9F99D" w:rsidR="00787F84" w:rsidRPr="006F2660" w:rsidRDefault="00787F84" w:rsidP="000D31DF">
      <w:pPr>
        <w:pStyle w:val="Heading2"/>
      </w:pPr>
      <w:bookmarkStart w:id="1491" w:name="_Toc502910682"/>
      <w:r>
        <w:t>Cryptographic Key Inventory</w:t>
      </w:r>
      <w:bookmarkEnd w:id="1491"/>
      <w:r w:rsidR="003D749B">
        <w:tab/>
      </w:r>
    </w:p>
    <w:tbl>
      <w:tblPr>
        <w:tblW w:w="10713" w:type="dxa"/>
        <w:tblInd w:w="-311" w:type="dxa"/>
        <w:tblCellMar>
          <w:left w:w="0" w:type="dxa"/>
          <w:right w:w="0" w:type="dxa"/>
        </w:tblCellMar>
        <w:tblLook w:val="04A0" w:firstRow="1" w:lastRow="0" w:firstColumn="1" w:lastColumn="0" w:noHBand="0" w:noVBand="1"/>
      </w:tblPr>
      <w:tblGrid>
        <w:gridCol w:w="1138"/>
        <w:gridCol w:w="1508"/>
        <w:gridCol w:w="1172"/>
        <w:gridCol w:w="1797"/>
        <w:gridCol w:w="2850"/>
        <w:gridCol w:w="1169"/>
        <w:gridCol w:w="1079"/>
      </w:tblGrid>
      <w:tr w:rsidR="002E2D63" w14:paraId="442DB728" w14:textId="77777777" w:rsidTr="001414D0">
        <w:trPr>
          <w:cantSplit/>
          <w:tblHeader/>
        </w:trPr>
        <w:tc>
          <w:tcPr>
            <w:tcW w:w="1138" w:type="dxa"/>
            <w:tcBorders>
              <w:top w:val="nil"/>
              <w:left w:val="nil"/>
              <w:bottom w:val="nil"/>
              <w:right w:val="nil"/>
            </w:tcBorders>
            <w:shd w:val="clear" w:color="auto" w:fill="D9D9D9"/>
            <w:tcMar>
              <w:top w:w="0" w:type="dxa"/>
              <w:left w:w="108" w:type="dxa"/>
              <w:bottom w:w="0" w:type="dxa"/>
              <w:right w:w="108" w:type="dxa"/>
            </w:tcMar>
            <w:hideMark/>
          </w:tcPr>
          <w:p w14:paraId="7B7A80BB" w14:textId="396BC66B" w:rsidR="002E2D63" w:rsidRDefault="002E2D63">
            <w:pPr>
              <w:rPr>
                <w:rFonts w:ascii="Calibri" w:hAnsi="Calibri"/>
                <w:sz w:val="22"/>
                <w:szCs w:val="22"/>
              </w:rPr>
            </w:pPr>
            <w:r>
              <w:rPr>
                <w:rFonts w:ascii="Calibri" w:hAnsi="Calibri"/>
                <w:b/>
                <w:bCs/>
                <w:sz w:val="16"/>
                <w:szCs w:val="16"/>
              </w:rPr>
              <w:t>Component Name</w:t>
            </w:r>
          </w:p>
        </w:tc>
        <w:tc>
          <w:tcPr>
            <w:tcW w:w="1508" w:type="dxa"/>
            <w:tcBorders>
              <w:top w:val="nil"/>
              <w:left w:val="nil"/>
              <w:bottom w:val="nil"/>
              <w:right w:val="nil"/>
            </w:tcBorders>
            <w:shd w:val="clear" w:color="auto" w:fill="D9D9D9"/>
            <w:tcMar>
              <w:top w:w="0" w:type="dxa"/>
              <w:left w:w="108" w:type="dxa"/>
              <w:bottom w:w="0" w:type="dxa"/>
              <w:right w:w="108" w:type="dxa"/>
            </w:tcMar>
            <w:hideMark/>
          </w:tcPr>
          <w:p w14:paraId="25A98C6F" w14:textId="591C9F70" w:rsidR="002E2D63" w:rsidRDefault="002E2D63">
            <w:pPr>
              <w:rPr>
                <w:rFonts w:ascii="Calibri" w:hAnsi="Calibri"/>
                <w:sz w:val="22"/>
                <w:szCs w:val="22"/>
              </w:rPr>
            </w:pPr>
            <w:r>
              <w:rPr>
                <w:rFonts w:ascii="Calibri" w:hAnsi="Calibri"/>
                <w:b/>
                <w:bCs/>
                <w:sz w:val="16"/>
                <w:szCs w:val="16"/>
              </w:rPr>
              <w:t>Key Name</w:t>
            </w:r>
          </w:p>
        </w:tc>
        <w:tc>
          <w:tcPr>
            <w:tcW w:w="1172" w:type="dxa"/>
            <w:tcBorders>
              <w:top w:val="nil"/>
              <w:left w:val="nil"/>
              <w:bottom w:val="nil"/>
              <w:right w:val="nil"/>
            </w:tcBorders>
            <w:shd w:val="clear" w:color="auto" w:fill="D9D9D9"/>
            <w:tcMar>
              <w:top w:w="0" w:type="dxa"/>
              <w:left w:w="108" w:type="dxa"/>
              <w:bottom w:w="0" w:type="dxa"/>
              <w:right w:w="108" w:type="dxa"/>
            </w:tcMar>
            <w:hideMark/>
          </w:tcPr>
          <w:p w14:paraId="747D3398" w14:textId="77777777" w:rsidR="002E2D63" w:rsidRDefault="002E2D63">
            <w:pPr>
              <w:rPr>
                <w:rFonts w:ascii="Calibri" w:hAnsi="Calibri"/>
                <w:sz w:val="22"/>
                <w:szCs w:val="22"/>
              </w:rPr>
            </w:pPr>
            <w:r>
              <w:rPr>
                <w:rFonts w:ascii="Calibri" w:hAnsi="Calibri"/>
                <w:b/>
                <w:bCs/>
                <w:sz w:val="16"/>
                <w:szCs w:val="16"/>
              </w:rPr>
              <w:t>Purpose of Cryptography</w:t>
            </w:r>
          </w:p>
        </w:tc>
        <w:tc>
          <w:tcPr>
            <w:tcW w:w="1797" w:type="dxa"/>
            <w:tcBorders>
              <w:top w:val="nil"/>
              <w:left w:val="nil"/>
              <w:bottom w:val="nil"/>
              <w:right w:val="nil"/>
            </w:tcBorders>
            <w:shd w:val="clear" w:color="auto" w:fill="D9D9D9"/>
            <w:tcMar>
              <w:top w:w="0" w:type="dxa"/>
              <w:left w:w="108" w:type="dxa"/>
              <w:bottom w:w="0" w:type="dxa"/>
              <w:right w:w="108" w:type="dxa"/>
            </w:tcMar>
            <w:hideMark/>
          </w:tcPr>
          <w:p w14:paraId="0231540B" w14:textId="77777777" w:rsidR="002E2D63" w:rsidRDefault="002E2D63">
            <w:pPr>
              <w:rPr>
                <w:rFonts w:ascii="Calibri" w:hAnsi="Calibri"/>
                <w:sz w:val="22"/>
                <w:szCs w:val="22"/>
              </w:rPr>
            </w:pPr>
            <w:r>
              <w:rPr>
                <w:rFonts w:ascii="Calibri" w:hAnsi="Calibri"/>
                <w:b/>
                <w:bCs/>
                <w:sz w:val="16"/>
                <w:szCs w:val="16"/>
              </w:rPr>
              <w:t>Public Key Signer (CA)</w:t>
            </w:r>
          </w:p>
        </w:tc>
        <w:tc>
          <w:tcPr>
            <w:tcW w:w="2850" w:type="dxa"/>
            <w:tcBorders>
              <w:top w:val="nil"/>
              <w:left w:val="nil"/>
              <w:bottom w:val="nil"/>
              <w:right w:val="nil"/>
            </w:tcBorders>
            <w:shd w:val="clear" w:color="auto" w:fill="D9D9D9"/>
            <w:tcMar>
              <w:top w:w="0" w:type="dxa"/>
              <w:left w:w="108" w:type="dxa"/>
              <w:bottom w:w="0" w:type="dxa"/>
              <w:right w:w="108" w:type="dxa"/>
            </w:tcMar>
            <w:hideMark/>
          </w:tcPr>
          <w:p w14:paraId="3971ED5B" w14:textId="77777777" w:rsidR="002E2D63" w:rsidRDefault="002E2D63">
            <w:pPr>
              <w:rPr>
                <w:rFonts w:ascii="Calibri" w:hAnsi="Calibri"/>
                <w:sz w:val="22"/>
                <w:szCs w:val="22"/>
              </w:rPr>
            </w:pPr>
            <w:r>
              <w:rPr>
                <w:rFonts w:ascii="Calibri" w:hAnsi="Calibri"/>
                <w:b/>
                <w:bCs/>
                <w:sz w:val="16"/>
                <w:szCs w:val="16"/>
              </w:rPr>
              <w:t>Private Key Location</w:t>
            </w:r>
          </w:p>
        </w:tc>
        <w:tc>
          <w:tcPr>
            <w:tcW w:w="1169" w:type="dxa"/>
            <w:tcBorders>
              <w:top w:val="nil"/>
              <w:left w:val="nil"/>
              <w:bottom w:val="nil"/>
              <w:right w:val="nil"/>
            </w:tcBorders>
            <w:shd w:val="clear" w:color="auto" w:fill="D9D9D9"/>
            <w:tcMar>
              <w:top w:w="0" w:type="dxa"/>
              <w:left w:w="108" w:type="dxa"/>
              <w:bottom w:w="0" w:type="dxa"/>
              <w:right w:w="108" w:type="dxa"/>
            </w:tcMar>
            <w:hideMark/>
          </w:tcPr>
          <w:p w14:paraId="62ABA136" w14:textId="77777777" w:rsidR="002E2D63" w:rsidRDefault="002E2D63">
            <w:pPr>
              <w:rPr>
                <w:rFonts w:ascii="Calibri" w:hAnsi="Calibri"/>
                <w:sz w:val="22"/>
                <w:szCs w:val="22"/>
              </w:rPr>
            </w:pPr>
            <w:r>
              <w:rPr>
                <w:rFonts w:ascii="Calibri" w:hAnsi="Calibri"/>
                <w:b/>
                <w:bCs/>
                <w:sz w:val="16"/>
                <w:szCs w:val="16"/>
              </w:rPr>
              <w:t>Key Owner</w:t>
            </w:r>
          </w:p>
        </w:tc>
        <w:tc>
          <w:tcPr>
            <w:tcW w:w="1079" w:type="dxa"/>
            <w:tcBorders>
              <w:top w:val="nil"/>
              <w:left w:val="nil"/>
              <w:bottom w:val="nil"/>
              <w:right w:val="nil"/>
            </w:tcBorders>
            <w:shd w:val="clear" w:color="auto" w:fill="D9D9D9"/>
            <w:tcMar>
              <w:top w:w="0" w:type="dxa"/>
              <w:left w:w="108" w:type="dxa"/>
              <w:bottom w:w="0" w:type="dxa"/>
              <w:right w:w="108" w:type="dxa"/>
            </w:tcMar>
            <w:hideMark/>
          </w:tcPr>
          <w:p w14:paraId="6D548DB3" w14:textId="77777777" w:rsidR="002E2D63" w:rsidRDefault="002E2D63">
            <w:pPr>
              <w:rPr>
                <w:rFonts w:ascii="Calibri" w:hAnsi="Calibri"/>
                <w:sz w:val="22"/>
                <w:szCs w:val="22"/>
              </w:rPr>
            </w:pPr>
            <w:r>
              <w:rPr>
                <w:rFonts w:ascii="Calibri" w:hAnsi="Calibri"/>
                <w:b/>
                <w:bCs/>
                <w:sz w:val="16"/>
                <w:szCs w:val="16"/>
              </w:rPr>
              <w:t>Key Support Team</w:t>
            </w:r>
          </w:p>
        </w:tc>
      </w:tr>
      <w:tr w:rsidR="00EA363E" w14:paraId="5654BDC9" w14:textId="77777777" w:rsidTr="001414D0">
        <w:trPr>
          <w:cantSplit/>
        </w:trPr>
        <w:tc>
          <w:tcPr>
            <w:tcW w:w="1138" w:type="dxa"/>
            <w:tcBorders>
              <w:top w:val="single" w:sz="8" w:space="0" w:color="808080"/>
              <w:left w:val="single" w:sz="8" w:space="0" w:color="808080"/>
              <w:bottom w:val="single" w:sz="8" w:space="0" w:color="808080"/>
              <w:right w:val="single" w:sz="8" w:space="0" w:color="808080"/>
            </w:tcBorders>
            <w:tcMar>
              <w:top w:w="0" w:type="dxa"/>
              <w:left w:w="108" w:type="dxa"/>
              <w:bottom w:w="0" w:type="dxa"/>
              <w:right w:w="108" w:type="dxa"/>
            </w:tcMar>
          </w:tcPr>
          <w:p w14:paraId="3DB1D935" w14:textId="25D04386" w:rsidR="00EA363E" w:rsidRDefault="00EA363E">
            <w:pPr>
              <w:rPr>
                <w:rFonts w:ascii="Calibri" w:hAnsi="Calibri"/>
                <w:color w:val="00B0F0"/>
                <w:sz w:val="16"/>
                <w:szCs w:val="16"/>
              </w:rPr>
            </w:pPr>
            <w:r>
              <w:rPr>
                <w:rFonts w:ascii="Calibri" w:hAnsi="Calibri"/>
                <w:color w:val="00B0F0"/>
                <w:sz w:val="16"/>
                <w:szCs w:val="16"/>
              </w:rPr>
              <w:t>PingFederate</w:t>
            </w:r>
          </w:p>
        </w:tc>
        <w:tc>
          <w:tcPr>
            <w:tcW w:w="1508" w:type="dxa"/>
            <w:tcBorders>
              <w:top w:val="single" w:sz="8" w:space="0" w:color="808080"/>
              <w:left w:val="nil"/>
              <w:bottom w:val="single" w:sz="8" w:space="0" w:color="808080"/>
              <w:right w:val="single" w:sz="8" w:space="0" w:color="808080"/>
            </w:tcBorders>
            <w:tcMar>
              <w:top w:w="0" w:type="dxa"/>
              <w:left w:w="108" w:type="dxa"/>
              <w:bottom w:w="0" w:type="dxa"/>
              <w:right w:w="108" w:type="dxa"/>
            </w:tcMar>
          </w:tcPr>
          <w:p w14:paraId="6AE69E11" w14:textId="5B0D58BF" w:rsidR="00EA363E" w:rsidRPr="001414D0" w:rsidRDefault="00EA363E">
            <w:pPr>
              <w:rPr>
                <w:rFonts w:ascii="Calibri" w:hAnsi="Calibri"/>
                <w:sz w:val="16"/>
                <w:szCs w:val="22"/>
              </w:rPr>
            </w:pPr>
            <w:r w:rsidRPr="000D2547">
              <w:rPr>
                <w:rFonts w:ascii="Calibri" w:hAnsi="Calibri"/>
                <w:sz w:val="16"/>
                <w:szCs w:val="22"/>
              </w:rPr>
              <w:t>ADMIN (1 x Certificate &amp; Key)</w:t>
            </w:r>
            <w:r>
              <w:rPr>
                <w:rFonts w:ascii="Calibri" w:hAnsi="Calibri"/>
                <w:sz w:val="16"/>
                <w:szCs w:val="22"/>
              </w:rPr>
              <w:t>, ENGINE (</w:t>
            </w:r>
            <w:r w:rsidRPr="000D2547">
              <w:rPr>
                <w:rFonts w:ascii="Calibri" w:hAnsi="Calibri"/>
                <w:sz w:val="16"/>
                <w:szCs w:val="22"/>
              </w:rPr>
              <w:t>1 x Certificate &amp; Key)</w:t>
            </w:r>
          </w:p>
        </w:tc>
        <w:tc>
          <w:tcPr>
            <w:tcW w:w="1172" w:type="dxa"/>
            <w:tcBorders>
              <w:top w:val="single" w:sz="8" w:space="0" w:color="808080"/>
              <w:left w:val="nil"/>
              <w:bottom w:val="single" w:sz="8" w:space="0" w:color="808080"/>
              <w:right w:val="single" w:sz="8" w:space="0" w:color="808080"/>
            </w:tcBorders>
            <w:tcMar>
              <w:top w:w="0" w:type="dxa"/>
              <w:left w:w="108" w:type="dxa"/>
              <w:bottom w:w="0" w:type="dxa"/>
              <w:right w:w="108" w:type="dxa"/>
            </w:tcMar>
          </w:tcPr>
          <w:p w14:paraId="6833BDCE" w14:textId="77777777" w:rsidR="00EA363E" w:rsidRDefault="00EA363E" w:rsidP="00CF541F">
            <w:pPr>
              <w:rPr>
                <w:rFonts w:ascii="Calibri" w:hAnsi="Calibri"/>
                <w:color w:val="00B0F0"/>
                <w:sz w:val="16"/>
                <w:szCs w:val="16"/>
              </w:rPr>
            </w:pPr>
            <w:r>
              <w:rPr>
                <w:rFonts w:ascii="Calibri" w:hAnsi="Calibri"/>
                <w:color w:val="00B0F0"/>
                <w:sz w:val="16"/>
                <w:szCs w:val="16"/>
              </w:rPr>
              <w:t>Server authentication &amp;</w:t>
            </w:r>
          </w:p>
          <w:p w14:paraId="2C4AEDE2" w14:textId="24056D84" w:rsidR="00EA363E" w:rsidRDefault="00EA363E">
            <w:pPr>
              <w:rPr>
                <w:rFonts w:ascii="Calibri" w:hAnsi="Calibri"/>
                <w:color w:val="00B0F0"/>
                <w:sz w:val="16"/>
                <w:szCs w:val="16"/>
              </w:rPr>
            </w:pPr>
            <w:r>
              <w:rPr>
                <w:rFonts w:ascii="Calibri" w:hAnsi="Calibri"/>
                <w:color w:val="00B0F0"/>
                <w:sz w:val="16"/>
                <w:szCs w:val="16"/>
              </w:rPr>
              <w:t>Protection of data in flight</w:t>
            </w:r>
          </w:p>
        </w:tc>
        <w:tc>
          <w:tcPr>
            <w:tcW w:w="1797" w:type="dxa"/>
            <w:tcBorders>
              <w:top w:val="single" w:sz="8" w:space="0" w:color="808080"/>
              <w:left w:val="nil"/>
              <w:bottom w:val="single" w:sz="8" w:space="0" w:color="808080"/>
              <w:right w:val="single" w:sz="8" w:space="0" w:color="808080"/>
            </w:tcBorders>
            <w:tcMar>
              <w:top w:w="0" w:type="dxa"/>
              <w:left w:w="108" w:type="dxa"/>
              <w:bottom w:w="0" w:type="dxa"/>
              <w:right w:w="108" w:type="dxa"/>
            </w:tcMar>
          </w:tcPr>
          <w:p w14:paraId="5194CCBE" w14:textId="5C4C5ED4" w:rsidR="00EA363E" w:rsidRDefault="006812A1">
            <w:pPr>
              <w:rPr>
                <w:rFonts w:ascii="Calibri" w:hAnsi="Calibri"/>
                <w:sz w:val="16"/>
                <w:szCs w:val="16"/>
              </w:rPr>
            </w:pPr>
            <w:r>
              <w:rPr>
                <w:rFonts w:ascii="Calibri" w:hAnsi="Calibri"/>
                <w:sz w:val="16"/>
                <w:szCs w:val="16"/>
              </w:rPr>
              <w:t xml:space="preserve">Capgemini </w:t>
            </w:r>
            <w:r w:rsidR="00EA363E">
              <w:rPr>
                <w:rFonts w:ascii="Calibri" w:hAnsi="Calibri"/>
                <w:sz w:val="16"/>
                <w:szCs w:val="16"/>
              </w:rPr>
              <w:t>Internal Enterprise PKI</w:t>
            </w:r>
          </w:p>
        </w:tc>
        <w:tc>
          <w:tcPr>
            <w:tcW w:w="2850" w:type="dxa"/>
            <w:tcBorders>
              <w:top w:val="single" w:sz="8" w:space="0" w:color="808080"/>
              <w:left w:val="nil"/>
              <w:bottom w:val="single" w:sz="8" w:space="0" w:color="808080"/>
              <w:right w:val="single" w:sz="8" w:space="0" w:color="808080"/>
            </w:tcBorders>
            <w:tcMar>
              <w:top w:w="0" w:type="dxa"/>
              <w:left w:w="108" w:type="dxa"/>
              <w:bottom w:w="0" w:type="dxa"/>
              <w:right w:w="108" w:type="dxa"/>
            </w:tcMar>
          </w:tcPr>
          <w:p w14:paraId="547F8677" w14:textId="170A4206" w:rsidR="00EA363E" w:rsidRDefault="00EA363E" w:rsidP="006812A1">
            <w:pPr>
              <w:rPr>
                <w:rFonts w:ascii="Calibri" w:hAnsi="Calibri"/>
                <w:color w:val="00B0F0"/>
                <w:sz w:val="16"/>
                <w:szCs w:val="16"/>
              </w:rPr>
            </w:pPr>
            <w:r>
              <w:rPr>
                <w:rFonts w:ascii="Calibri" w:hAnsi="Calibri"/>
                <w:color w:val="00B0F0"/>
                <w:sz w:val="16"/>
                <w:szCs w:val="16"/>
              </w:rPr>
              <w:t xml:space="preserve">Private Keys will be centrally generated by the </w:t>
            </w:r>
            <w:r w:rsidR="006812A1">
              <w:rPr>
                <w:rFonts w:ascii="Calibri" w:hAnsi="Calibri"/>
                <w:color w:val="00B0F0"/>
                <w:sz w:val="16"/>
                <w:szCs w:val="16"/>
              </w:rPr>
              <w:t xml:space="preserve">CI </w:t>
            </w:r>
            <w:r>
              <w:rPr>
                <w:rFonts w:ascii="Calibri" w:hAnsi="Calibri"/>
                <w:color w:val="00B0F0"/>
                <w:sz w:val="16"/>
                <w:szCs w:val="16"/>
              </w:rPr>
              <w:t xml:space="preserve"> build automation tooling and pushed to the server where they will be held in local Java Key Store based trust store protected by filesystem controls.</w:t>
            </w:r>
          </w:p>
        </w:tc>
        <w:tc>
          <w:tcPr>
            <w:tcW w:w="1169" w:type="dxa"/>
            <w:tcBorders>
              <w:top w:val="single" w:sz="8" w:space="0" w:color="808080"/>
              <w:left w:val="nil"/>
              <w:bottom w:val="single" w:sz="8" w:space="0" w:color="808080"/>
              <w:right w:val="single" w:sz="8" w:space="0" w:color="808080"/>
            </w:tcBorders>
            <w:tcMar>
              <w:top w:w="0" w:type="dxa"/>
              <w:left w:w="108" w:type="dxa"/>
              <w:bottom w:w="0" w:type="dxa"/>
              <w:right w:w="108" w:type="dxa"/>
            </w:tcMar>
          </w:tcPr>
          <w:p w14:paraId="6547CC17" w14:textId="77777777" w:rsidR="00EA363E" w:rsidRDefault="00EA363E" w:rsidP="00CF541F">
            <w:pPr>
              <w:rPr>
                <w:rFonts w:ascii="Calibri" w:hAnsi="Calibri"/>
                <w:sz w:val="22"/>
                <w:szCs w:val="22"/>
              </w:rPr>
            </w:pPr>
            <w:r>
              <w:rPr>
                <w:rFonts w:ascii="Calibri" w:hAnsi="Calibri"/>
                <w:color w:val="00B0F0"/>
                <w:sz w:val="16"/>
                <w:szCs w:val="16"/>
              </w:rPr>
              <w:t>&lt;&lt;Service Owner TBC&gt;&gt;</w:t>
            </w:r>
          </w:p>
          <w:p w14:paraId="3B565D38" w14:textId="0E6D741D" w:rsidR="00EA363E" w:rsidRDefault="00EA363E">
            <w:pPr>
              <w:rPr>
                <w:rFonts w:ascii="Calibri" w:hAnsi="Calibri"/>
                <w:color w:val="00B0F0"/>
                <w:sz w:val="16"/>
                <w:szCs w:val="16"/>
              </w:rPr>
            </w:pPr>
            <w:r>
              <w:rPr>
                <w:rFonts w:ascii="Calibri" w:hAnsi="Calibri"/>
                <w:sz w:val="16"/>
                <w:szCs w:val="16"/>
              </w:rPr>
              <w:t> </w:t>
            </w:r>
          </w:p>
        </w:tc>
        <w:tc>
          <w:tcPr>
            <w:tcW w:w="1079" w:type="dxa"/>
            <w:tcBorders>
              <w:top w:val="single" w:sz="8" w:space="0" w:color="808080"/>
              <w:left w:val="nil"/>
              <w:bottom w:val="single" w:sz="8" w:space="0" w:color="808080"/>
              <w:right w:val="single" w:sz="8" w:space="0" w:color="808080"/>
            </w:tcBorders>
            <w:tcMar>
              <w:top w:w="0" w:type="dxa"/>
              <w:left w:w="108" w:type="dxa"/>
              <w:bottom w:w="0" w:type="dxa"/>
              <w:right w:w="108" w:type="dxa"/>
            </w:tcMar>
          </w:tcPr>
          <w:p w14:paraId="180C2347" w14:textId="77777777" w:rsidR="00EA363E" w:rsidRDefault="00EA363E" w:rsidP="00CF541F">
            <w:pPr>
              <w:rPr>
                <w:rFonts w:ascii="Calibri" w:hAnsi="Calibri"/>
                <w:sz w:val="22"/>
                <w:szCs w:val="22"/>
              </w:rPr>
            </w:pPr>
            <w:r>
              <w:rPr>
                <w:rFonts w:ascii="Calibri" w:hAnsi="Calibri"/>
                <w:color w:val="00B0F0"/>
                <w:sz w:val="16"/>
                <w:szCs w:val="16"/>
              </w:rPr>
              <w:t>&lt;&lt;App Support team TBC&gt;&gt;</w:t>
            </w:r>
          </w:p>
          <w:p w14:paraId="7B430CF3" w14:textId="24B20AC0" w:rsidR="00EA363E" w:rsidRDefault="00EA363E">
            <w:pPr>
              <w:rPr>
                <w:rFonts w:ascii="Calibri" w:hAnsi="Calibri"/>
                <w:color w:val="00B0F0"/>
                <w:sz w:val="16"/>
                <w:szCs w:val="16"/>
              </w:rPr>
            </w:pPr>
            <w:r>
              <w:rPr>
                <w:rFonts w:ascii="Calibri" w:hAnsi="Calibri"/>
                <w:sz w:val="16"/>
                <w:szCs w:val="16"/>
              </w:rPr>
              <w:t> </w:t>
            </w:r>
          </w:p>
        </w:tc>
      </w:tr>
    </w:tbl>
    <w:p w14:paraId="0DFB16F0" w14:textId="0339AD0C" w:rsidR="00787F84" w:rsidRDefault="00EA363E" w:rsidP="00EA363E">
      <w:pPr>
        <w:jc w:val="center"/>
        <w:rPr>
          <w:rFonts w:ascii="Calibri" w:hAnsi="Calibri"/>
          <w:color w:val="000000"/>
          <w:sz w:val="22"/>
          <w:szCs w:val="22"/>
        </w:rPr>
      </w:pPr>
      <w:r>
        <w:rPr>
          <w:rFonts w:ascii="Calibri" w:hAnsi="Calibri"/>
          <w:color w:val="000000"/>
          <w:sz w:val="22"/>
          <w:szCs w:val="22"/>
        </w:rPr>
        <w:t>Note: All certificates will use 2048 bit RSA key sizes with SHA-256 based signature algorithms.</w:t>
      </w:r>
    </w:p>
    <w:p w14:paraId="7ACA1893" w14:textId="77777777" w:rsidR="006812A1" w:rsidRDefault="006812A1" w:rsidP="006812A1">
      <w:pPr>
        <w:pStyle w:val="Heading1"/>
        <w:rPr>
          <w:rFonts w:asciiTheme="minorHAnsi" w:hAnsiTheme="minorHAnsi"/>
        </w:rPr>
        <w:sectPr w:rsidR="006812A1" w:rsidSect="00785564">
          <w:headerReference w:type="first" r:id="rId26"/>
          <w:footerReference w:type="first" r:id="rId27"/>
          <w:pgSz w:w="11906" w:h="16838"/>
          <w:pgMar w:top="720" w:right="720" w:bottom="720" w:left="720" w:header="567" w:footer="567" w:gutter="0"/>
          <w:cols w:space="720"/>
          <w:docGrid w:linePitch="326"/>
        </w:sectPr>
      </w:pPr>
      <w:bookmarkStart w:id="1492" w:name="_Toc329071018"/>
    </w:p>
    <w:p w14:paraId="3CC35AF4" w14:textId="1D5F72FB" w:rsidR="005D767A" w:rsidRPr="00854841" w:rsidRDefault="00262F98" w:rsidP="006812A1">
      <w:pPr>
        <w:pStyle w:val="Heading1"/>
        <w:rPr>
          <w:rFonts w:asciiTheme="minorHAnsi" w:hAnsiTheme="minorHAnsi"/>
        </w:rPr>
      </w:pPr>
      <w:bookmarkStart w:id="1493" w:name="_Toc502910683"/>
      <w:bookmarkEnd w:id="1492"/>
      <w:r>
        <w:rPr>
          <w:rFonts w:asciiTheme="minorHAnsi" w:hAnsiTheme="minorHAnsi"/>
        </w:rPr>
        <w:lastRenderedPageBreak/>
        <w:t>Integration design – Authentication &amp; consent</w:t>
      </w:r>
      <w:bookmarkEnd w:id="1493"/>
    </w:p>
    <w:p w14:paraId="4A0152E4" w14:textId="52DA2C26" w:rsidR="00B93FC3" w:rsidRDefault="00B93FC3" w:rsidP="00F61498">
      <w:pPr>
        <w:pStyle w:val="preface6"/>
        <w:numPr>
          <w:ilvl w:val="0"/>
          <w:numId w:val="0"/>
        </w:numPr>
        <w:spacing w:line="276" w:lineRule="auto"/>
        <w:ind w:left="720"/>
        <w:rPr>
          <w:rFonts w:asciiTheme="minorHAnsi" w:hAnsiTheme="minorHAnsi"/>
          <w:i w:val="0"/>
          <w:sz w:val="22"/>
          <w:szCs w:val="22"/>
        </w:rPr>
      </w:pPr>
      <w:r>
        <w:rPr>
          <w:rFonts w:asciiTheme="minorHAnsi" w:hAnsiTheme="minorHAnsi"/>
          <w:i w:val="0"/>
          <w:sz w:val="22"/>
          <w:szCs w:val="22"/>
        </w:rPr>
        <w:t xml:space="preserve">The following </w:t>
      </w:r>
      <w:r w:rsidR="002B7525">
        <w:rPr>
          <w:rFonts w:asciiTheme="minorHAnsi" w:hAnsiTheme="minorHAnsi"/>
          <w:i w:val="0"/>
          <w:sz w:val="22"/>
          <w:szCs w:val="22"/>
        </w:rPr>
        <w:t>narrative summari</w:t>
      </w:r>
      <w:r w:rsidR="009F5160">
        <w:rPr>
          <w:rFonts w:asciiTheme="minorHAnsi" w:hAnsiTheme="minorHAnsi"/>
          <w:i w:val="0"/>
          <w:sz w:val="22"/>
          <w:szCs w:val="22"/>
        </w:rPr>
        <w:t>s</w:t>
      </w:r>
      <w:r w:rsidR="002B7525">
        <w:rPr>
          <w:rFonts w:asciiTheme="minorHAnsi" w:hAnsiTheme="minorHAnsi"/>
          <w:i w:val="0"/>
          <w:sz w:val="22"/>
          <w:szCs w:val="22"/>
        </w:rPr>
        <w:t xml:space="preserve">es the steps involved in the authentication and consent </w:t>
      </w:r>
      <w:r w:rsidR="00262F98">
        <w:rPr>
          <w:rFonts w:asciiTheme="minorHAnsi" w:hAnsiTheme="minorHAnsi"/>
          <w:i w:val="0"/>
          <w:sz w:val="22"/>
          <w:szCs w:val="22"/>
        </w:rPr>
        <w:t xml:space="preserve">customer journey </w:t>
      </w:r>
      <w:r w:rsidR="002B7525">
        <w:rPr>
          <w:rFonts w:asciiTheme="minorHAnsi" w:hAnsiTheme="minorHAnsi"/>
          <w:i w:val="0"/>
          <w:sz w:val="22"/>
          <w:szCs w:val="22"/>
        </w:rPr>
        <w:t>as</w:t>
      </w:r>
      <w:r w:rsidR="009F5160">
        <w:rPr>
          <w:rFonts w:asciiTheme="minorHAnsi" w:hAnsiTheme="minorHAnsi"/>
          <w:i w:val="0"/>
          <w:sz w:val="22"/>
          <w:szCs w:val="22"/>
        </w:rPr>
        <w:t xml:space="preserve"> part of an authorisation grant (not some steps have been simplified to focus more on the authentication and con</w:t>
      </w:r>
      <w:r w:rsidR="00F61498">
        <w:rPr>
          <w:rFonts w:asciiTheme="minorHAnsi" w:hAnsiTheme="minorHAnsi"/>
          <w:i w:val="0"/>
          <w:sz w:val="22"/>
          <w:szCs w:val="22"/>
        </w:rPr>
        <w:t>sent authorisation integration)</w:t>
      </w:r>
      <w:r>
        <w:rPr>
          <w:rFonts w:asciiTheme="minorHAnsi" w:hAnsiTheme="minorHAnsi"/>
          <w:i w:val="0"/>
          <w:sz w:val="22"/>
          <w:szCs w:val="22"/>
        </w:rPr>
        <w:t>:</w:t>
      </w:r>
    </w:p>
    <w:p w14:paraId="2871709A" w14:textId="27D12D47" w:rsidR="00B93FC3" w:rsidRDefault="00B93FC3"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TPP private component initiating an accounts or payments request to setup the transaction following a client credentials grant and receiving an </w:t>
      </w:r>
      <w:proofErr w:type="spellStart"/>
      <w:r>
        <w:rPr>
          <w:rFonts w:asciiTheme="minorHAnsi" w:hAnsiTheme="minorHAnsi"/>
          <w:i w:val="0"/>
          <w:sz w:val="22"/>
          <w:szCs w:val="22"/>
        </w:rPr>
        <w:t>intent_id</w:t>
      </w:r>
      <w:proofErr w:type="spellEnd"/>
    </w:p>
    <w:p w14:paraId="249D2408" w14:textId="5701EE16" w:rsidR="00B93FC3" w:rsidRDefault="00B93FC3"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TPP preparing and sending OIDC connect request object to the OP authorisation endpoint to initiate the authorisation grant via customer user agent,</w:t>
      </w:r>
    </w:p>
    <w:p w14:paraId="020D5F8B" w14:textId="4A8955BA" w:rsidR="00B93FC3" w:rsidRDefault="00B93FC3"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OP validation of the consent object to check intent – type and status</w:t>
      </w:r>
      <w:r w:rsidR="00262F98">
        <w:rPr>
          <w:rFonts w:asciiTheme="minorHAnsi" w:hAnsiTheme="minorHAnsi"/>
          <w:i w:val="0"/>
          <w:sz w:val="22"/>
          <w:szCs w:val="22"/>
        </w:rPr>
        <w:t>.</w:t>
      </w:r>
    </w:p>
    <w:p w14:paraId="3E7B9B3D" w14:textId="1E55BC5C" w:rsidR="00B93FC3" w:rsidRDefault="002B7525"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OP initiates</w:t>
      </w:r>
      <w:r w:rsidR="00B93FC3">
        <w:rPr>
          <w:rFonts w:asciiTheme="minorHAnsi" w:hAnsiTheme="minorHAnsi"/>
          <w:i w:val="0"/>
          <w:sz w:val="22"/>
          <w:szCs w:val="22"/>
        </w:rPr>
        <w:t xml:space="preserve"> the authentication journey through the reference ID adapter redirecting to the authentication login</w:t>
      </w:r>
      <w:r>
        <w:rPr>
          <w:rFonts w:asciiTheme="minorHAnsi" w:hAnsiTheme="minorHAnsi"/>
          <w:i w:val="0"/>
          <w:sz w:val="22"/>
          <w:szCs w:val="22"/>
        </w:rPr>
        <w:t xml:space="preserve"> URL (passing dynamic resume path URL)</w:t>
      </w:r>
      <w:ins w:id="1494" w:author="Barry O'Donohoe" w:date="2018-02-05T13:30:00Z">
        <w:r w:rsidR="00B403E1">
          <w:rPr>
            <w:rFonts w:asciiTheme="minorHAnsi" w:hAnsiTheme="minorHAnsi"/>
            <w:i w:val="0"/>
            <w:sz w:val="22"/>
            <w:szCs w:val="22"/>
          </w:rPr>
          <w:t xml:space="preserve"> – this is triggered by a scope based selector as outlined in section 3.</w:t>
        </w:r>
      </w:ins>
      <w:ins w:id="1495" w:author="Barry O'Donohoe" w:date="2018-02-05T13:31:00Z">
        <w:r w:rsidR="00B403E1">
          <w:rPr>
            <w:rFonts w:asciiTheme="minorHAnsi" w:hAnsiTheme="minorHAnsi"/>
            <w:i w:val="0"/>
            <w:sz w:val="22"/>
            <w:szCs w:val="22"/>
          </w:rPr>
          <w:t>4</w:t>
        </w:r>
      </w:ins>
    </w:p>
    <w:p w14:paraId="5B348978" w14:textId="5ED023F1" w:rsidR="00B93FC3" w:rsidRDefault="0041138D" w:rsidP="0051729F">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Customer interaction with authentication web application to authenticate themselves (</w:t>
      </w:r>
      <w:ins w:id="1496" w:author="Barry O'Donohoe [2]" w:date="2018-03-12T13:42:00Z">
        <w:r w:rsidR="00C00615">
          <w:rPr>
            <w:rFonts w:asciiTheme="minorHAnsi" w:hAnsiTheme="minorHAnsi"/>
            <w:i w:val="0"/>
            <w:sz w:val="22"/>
            <w:szCs w:val="22"/>
          </w:rPr>
          <w:t>user ID</w:t>
        </w:r>
        <w:r w:rsidR="0051729F" w:rsidRPr="0051729F">
          <w:rPr>
            <w:rFonts w:asciiTheme="minorHAnsi" w:hAnsiTheme="minorHAnsi"/>
            <w:i w:val="0"/>
            <w:sz w:val="22"/>
            <w:szCs w:val="22"/>
          </w:rPr>
          <w:t>, Password and HID Push Notification Accept through a Signature</w:t>
        </w:r>
      </w:ins>
      <w:del w:id="1497" w:author="Barry O'Donohoe [2]" w:date="2018-03-12T13:42:00Z">
        <w:r w:rsidDel="0051729F">
          <w:rPr>
            <w:rFonts w:asciiTheme="minorHAnsi" w:hAnsiTheme="minorHAnsi"/>
            <w:i w:val="0"/>
            <w:sz w:val="22"/>
            <w:szCs w:val="22"/>
          </w:rPr>
          <w:delText>userid and OTP</w:delText>
        </w:r>
      </w:del>
      <w:r>
        <w:rPr>
          <w:rFonts w:asciiTheme="minorHAnsi" w:hAnsiTheme="minorHAnsi"/>
          <w:i w:val="0"/>
          <w:sz w:val="22"/>
          <w:szCs w:val="22"/>
        </w:rPr>
        <w:t>).</w:t>
      </w:r>
    </w:p>
    <w:p w14:paraId="55985932" w14:textId="621627DB" w:rsidR="002B7525" w:rsidRDefault="002B7525"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Authentication application </w:t>
      </w:r>
      <w:r w:rsidR="0033768F">
        <w:rPr>
          <w:rFonts w:asciiTheme="minorHAnsi" w:hAnsiTheme="minorHAnsi"/>
          <w:i w:val="0"/>
          <w:sz w:val="22"/>
          <w:szCs w:val="22"/>
        </w:rPr>
        <w:t>invokes</w:t>
      </w:r>
      <w:r>
        <w:rPr>
          <w:rFonts w:asciiTheme="minorHAnsi" w:hAnsiTheme="minorHAnsi"/>
          <w:i w:val="0"/>
          <w:sz w:val="22"/>
          <w:szCs w:val="22"/>
        </w:rPr>
        <w:t xml:space="preserve"> the PingFederate </w:t>
      </w:r>
      <w:proofErr w:type="spellStart"/>
      <w:r>
        <w:rPr>
          <w:rFonts w:asciiTheme="minorHAnsi" w:hAnsiTheme="minorHAnsi"/>
          <w:i w:val="0"/>
          <w:sz w:val="22"/>
          <w:szCs w:val="22"/>
        </w:rPr>
        <w:t>dropoff</w:t>
      </w:r>
      <w:proofErr w:type="spellEnd"/>
      <w:r>
        <w:rPr>
          <w:rFonts w:asciiTheme="minorHAnsi" w:hAnsiTheme="minorHAnsi"/>
          <w:i w:val="0"/>
          <w:sz w:val="22"/>
          <w:szCs w:val="22"/>
        </w:rPr>
        <w:t xml:space="preserve"> endpoint using MA-TLS following successful logon to </w:t>
      </w:r>
      <w:proofErr w:type="spellStart"/>
      <w:r>
        <w:rPr>
          <w:rFonts w:asciiTheme="minorHAnsi" w:hAnsiTheme="minorHAnsi"/>
          <w:i w:val="0"/>
          <w:sz w:val="22"/>
          <w:szCs w:val="22"/>
        </w:rPr>
        <w:t>dropoff</w:t>
      </w:r>
      <w:proofErr w:type="spellEnd"/>
      <w:r>
        <w:rPr>
          <w:rFonts w:asciiTheme="minorHAnsi" w:hAnsiTheme="minorHAnsi"/>
          <w:i w:val="0"/>
          <w:sz w:val="22"/>
          <w:szCs w:val="22"/>
        </w:rPr>
        <w:t xml:space="preserve"> user identity attributes.</w:t>
      </w:r>
    </w:p>
    <w:p w14:paraId="00E685C7" w14:textId="52EE4B91" w:rsidR="002B7525" w:rsidRDefault="002B7525"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PingFederate returning a short-lived (ephemeral) reference ID value to the Authentication Application.</w:t>
      </w:r>
    </w:p>
    <w:p w14:paraId="4C7F83C0" w14:textId="2EC04C90" w:rsidR="002B7525" w:rsidRDefault="002B7525"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Authentication application builds a redirect URI based upon the OP </w:t>
      </w:r>
      <w:r w:rsidR="009F5160">
        <w:rPr>
          <w:rFonts w:asciiTheme="minorHAnsi" w:hAnsiTheme="minorHAnsi"/>
          <w:i w:val="0"/>
          <w:sz w:val="22"/>
          <w:szCs w:val="22"/>
        </w:rPr>
        <w:t xml:space="preserve">base </w:t>
      </w:r>
      <w:r>
        <w:rPr>
          <w:rFonts w:asciiTheme="minorHAnsi" w:hAnsiTheme="minorHAnsi"/>
          <w:i w:val="0"/>
          <w:sz w:val="22"/>
          <w:szCs w:val="22"/>
        </w:rPr>
        <w:t>URL + dynamic resume path + ref ID.</w:t>
      </w:r>
    </w:p>
    <w:p w14:paraId="38FA5DA4" w14:textId="7009997D" w:rsidR="002B7525" w:rsidRDefault="002B7525"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PingFederate update</w:t>
      </w:r>
      <w:r w:rsidR="009F5160">
        <w:rPr>
          <w:rFonts w:asciiTheme="minorHAnsi" w:hAnsiTheme="minorHAnsi"/>
          <w:i w:val="0"/>
          <w:sz w:val="22"/>
          <w:szCs w:val="22"/>
        </w:rPr>
        <w:t>s</w:t>
      </w:r>
      <w:r>
        <w:rPr>
          <w:rFonts w:asciiTheme="minorHAnsi" w:hAnsiTheme="minorHAnsi"/>
          <w:i w:val="0"/>
          <w:sz w:val="22"/>
          <w:szCs w:val="22"/>
        </w:rPr>
        <w:t xml:space="preserve"> session status with the authenticated user principal details.</w:t>
      </w:r>
    </w:p>
    <w:p w14:paraId="4D172D3B" w14:textId="5F644EC9" w:rsidR="002B7525" w:rsidRDefault="002B7525"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OP initiates the </w:t>
      </w:r>
      <w:r w:rsidR="0033768F">
        <w:rPr>
          <w:rFonts w:asciiTheme="minorHAnsi" w:hAnsiTheme="minorHAnsi"/>
          <w:i w:val="0"/>
          <w:sz w:val="22"/>
          <w:szCs w:val="22"/>
        </w:rPr>
        <w:t>consent</w:t>
      </w:r>
      <w:r>
        <w:rPr>
          <w:rFonts w:asciiTheme="minorHAnsi" w:hAnsiTheme="minorHAnsi"/>
          <w:i w:val="0"/>
          <w:sz w:val="22"/>
          <w:szCs w:val="22"/>
        </w:rPr>
        <w:t xml:space="preserve"> journey through the reference ID adapter redirecting to the </w:t>
      </w:r>
      <w:r w:rsidR="0033768F">
        <w:rPr>
          <w:rFonts w:asciiTheme="minorHAnsi" w:hAnsiTheme="minorHAnsi"/>
          <w:i w:val="0"/>
          <w:sz w:val="22"/>
          <w:szCs w:val="22"/>
        </w:rPr>
        <w:t xml:space="preserve">consent </w:t>
      </w:r>
      <w:r>
        <w:rPr>
          <w:rFonts w:asciiTheme="minorHAnsi" w:hAnsiTheme="minorHAnsi"/>
          <w:i w:val="0"/>
          <w:sz w:val="22"/>
          <w:szCs w:val="22"/>
        </w:rPr>
        <w:t>URL (</w:t>
      </w:r>
      <w:r w:rsidR="0033768F">
        <w:rPr>
          <w:rFonts w:asciiTheme="minorHAnsi" w:hAnsiTheme="minorHAnsi"/>
          <w:i w:val="0"/>
          <w:sz w:val="22"/>
          <w:szCs w:val="22"/>
        </w:rPr>
        <w:t>passing dynamic resume path URL &amp; Ref ID</w:t>
      </w:r>
      <w:r w:rsidR="009F5160">
        <w:rPr>
          <w:rFonts w:asciiTheme="minorHAnsi" w:hAnsiTheme="minorHAnsi"/>
          <w:i w:val="0"/>
          <w:sz w:val="22"/>
          <w:szCs w:val="22"/>
        </w:rPr>
        <w:t>)</w:t>
      </w:r>
    </w:p>
    <w:p w14:paraId="0D2F1225" w14:textId="376CC5D9" w:rsidR="002B7525" w:rsidRDefault="002B7525"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Customer </w:t>
      </w:r>
      <w:r w:rsidR="0033768F">
        <w:rPr>
          <w:rFonts w:asciiTheme="minorHAnsi" w:hAnsiTheme="minorHAnsi"/>
          <w:i w:val="0"/>
          <w:sz w:val="22"/>
          <w:szCs w:val="22"/>
        </w:rPr>
        <w:t>user agent redirected to the</w:t>
      </w:r>
      <w:r>
        <w:rPr>
          <w:rFonts w:asciiTheme="minorHAnsi" w:hAnsiTheme="minorHAnsi"/>
          <w:i w:val="0"/>
          <w:sz w:val="22"/>
          <w:szCs w:val="22"/>
        </w:rPr>
        <w:t xml:space="preserve"> </w:t>
      </w:r>
      <w:r w:rsidR="0033768F">
        <w:rPr>
          <w:rFonts w:asciiTheme="minorHAnsi" w:hAnsiTheme="minorHAnsi"/>
          <w:i w:val="0"/>
          <w:sz w:val="22"/>
          <w:szCs w:val="22"/>
        </w:rPr>
        <w:t>consent</w:t>
      </w:r>
      <w:r>
        <w:rPr>
          <w:rFonts w:asciiTheme="minorHAnsi" w:hAnsiTheme="minorHAnsi"/>
          <w:i w:val="0"/>
          <w:sz w:val="22"/>
          <w:szCs w:val="22"/>
        </w:rPr>
        <w:t xml:space="preserve"> web application to </w:t>
      </w:r>
      <w:r w:rsidR="0033768F">
        <w:rPr>
          <w:rFonts w:asciiTheme="minorHAnsi" w:hAnsiTheme="minorHAnsi"/>
          <w:i w:val="0"/>
          <w:sz w:val="22"/>
          <w:szCs w:val="22"/>
        </w:rPr>
        <w:t>view consent for authorisation</w:t>
      </w:r>
      <w:r>
        <w:rPr>
          <w:rFonts w:asciiTheme="minorHAnsi" w:hAnsiTheme="minorHAnsi"/>
          <w:i w:val="0"/>
          <w:sz w:val="22"/>
          <w:szCs w:val="22"/>
        </w:rPr>
        <w:t>.</w:t>
      </w:r>
    </w:p>
    <w:p w14:paraId="0E823FE7" w14:textId="7424C242" w:rsidR="0033768F" w:rsidRDefault="0033768F"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Consent application invokes the PingFederate pickup endpoint using MA-TLS using Ref ID to pick</w:t>
      </w:r>
      <w:r w:rsidR="00CB0B4F">
        <w:rPr>
          <w:rFonts w:asciiTheme="minorHAnsi" w:hAnsiTheme="minorHAnsi"/>
          <w:i w:val="0"/>
          <w:sz w:val="22"/>
          <w:szCs w:val="22"/>
        </w:rPr>
        <w:t>-</w:t>
      </w:r>
      <w:r>
        <w:rPr>
          <w:rFonts w:asciiTheme="minorHAnsi" w:hAnsiTheme="minorHAnsi"/>
          <w:i w:val="0"/>
          <w:sz w:val="22"/>
          <w:szCs w:val="22"/>
        </w:rPr>
        <w:t>up user identity and intent id attributes.</w:t>
      </w:r>
    </w:p>
    <w:p w14:paraId="37976DE1" w14:textId="18B399C1" w:rsidR="0033768F" w:rsidRPr="0033768F" w:rsidRDefault="0033768F" w:rsidP="00F61498">
      <w:pPr>
        <w:pStyle w:val="preface6"/>
        <w:numPr>
          <w:ilvl w:val="0"/>
          <w:numId w:val="48"/>
        </w:numPr>
        <w:spacing w:line="276" w:lineRule="auto"/>
        <w:rPr>
          <w:rFonts w:asciiTheme="minorHAnsi" w:hAnsiTheme="minorHAnsi"/>
          <w:i w:val="0"/>
          <w:sz w:val="22"/>
          <w:szCs w:val="22"/>
        </w:rPr>
      </w:pPr>
      <w:r w:rsidRPr="0033768F">
        <w:rPr>
          <w:rFonts w:asciiTheme="minorHAnsi" w:hAnsiTheme="minorHAnsi"/>
          <w:i w:val="0"/>
          <w:sz w:val="22"/>
          <w:szCs w:val="22"/>
        </w:rPr>
        <w:t>PingFederate returns the attribute value</w:t>
      </w:r>
      <w:r w:rsidR="009F5160">
        <w:rPr>
          <w:rFonts w:asciiTheme="minorHAnsi" w:hAnsiTheme="minorHAnsi"/>
          <w:i w:val="0"/>
          <w:sz w:val="22"/>
          <w:szCs w:val="22"/>
        </w:rPr>
        <w:t>s</w:t>
      </w:r>
      <w:r w:rsidRPr="0033768F">
        <w:rPr>
          <w:rFonts w:asciiTheme="minorHAnsi" w:hAnsiTheme="minorHAnsi"/>
          <w:i w:val="0"/>
          <w:sz w:val="22"/>
          <w:szCs w:val="22"/>
        </w:rPr>
        <w:t xml:space="preserve"> to the consent application.</w:t>
      </w:r>
    </w:p>
    <w:p w14:paraId="4A2F3D91" w14:textId="66594A3D" w:rsidR="0033768F" w:rsidRDefault="0033768F"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Customer interaction with consent web application to view and accept consent </w:t>
      </w:r>
      <w:r w:rsidR="00CB0B4F">
        <w:rPr>
          <w:rFonts w:asciiTheme="minorHAnsi" w:hAnsiTheme="minorHAnsi"/>
          <w:i w:val="0"/>
          <w:sz w:val="22"/>
          <w:szCs w:val="22"/>
        </w:rPr>
        <w:t>choo</w:t>
      </w:r>
      <w:r>
        <w:rPr>
          <w:rFonts w:asciiTheme="minorHAnsi" w:hAnsiTheme="minorHAnsi"/>
          <w:i w:val="0"/>
          <w:sz w:val="22"/>
          <w:szCs w:val="22"/>
        </w:rPr>
        <w:t>sing the correct account</w:t>
      </w:r>
    </w:p>
    <w:p w14:paraId="61D7C385" w14:textId="19FDEB05" w:rsidR="002B7525" w:rsidRDefault="0033768F"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Consent </w:t>
      </w:r>
      <w:r w:rsidR="002B7525">
        <w:rPr>
          <w:rFonts w:asciiTheme="minorHAnsi" w:hAnsiTheme="minorHAnsi"/>
          <w:i w:val="0"/>
          <w:sz w:val="22"/>
          <w:szCs w:val="22"/>
        </w:rPr>
        <w:t xml:space="preserve">application </w:t>
      </w:r>
      <w:r>
        <w:rPr>
          <w:rFonts w:asciiTheme="minorHAnsi" w:hAnsiTheme="minorHAnsi"/>
          <w:i w:val="0"/>
          <w:sz w:val="22"/>
          <w:szCs w:val="22"/>
        </w:rPr>
        <w:t>invokes</w:t>
      </w:r>
      <w:r w:rsidR="002B7525">
        <w:rPr>
          <w:rFonts w:asciiTheme="minorHAnsi" w:hAnsiTheme="minorHAnsi"/>
          <w:i w:val="0"/>
          <w:sz w:val="22"/>
          <w:szCs w:val="22"/>
        </w:rPr>
        <w:t xml:space="preserve"> the PingFederate </w:t>
      </w:r>
      <w:proofErr w:type="spellStart"/>
      <w:r w:rsidR="002B7525">
        <w:rPr>
          <w:rFonts w:asciiTheme="minorHAnsi" w:hAnsiTheme="minorHAnsi"/>
          <w:i w:val="0"/>
          <w:sz w:val="22"/>
          <w:szCs w:val="22"/>
        </w:rPr>
        <w:t>dropoff</w:t>
      </w:r>
      <w:proofErr w:type="spellEnd"/>
      <w:r w:rsidR="002B7525">
        <w:rPr>
          <w:rFonts w:asciiTheme="minorHAnsi" w:hAnsiTheme="minorHAnsi"/>
          <w:i w:val="0"/>
          <w:sz w:val="22"/>
          <w:szCs w:val="22"/>
        </w:rPr>
        <w:t xml:space="preserve"> endpoint using MA-TLS following successful logon to </w:t>
      </w:r>
      <w:proofErr w:type="spellStart"/>
      <w:r w:rsidR="002B7525">
        <w:rPr>
          <w:rFonts w:asciiTheme="minorHAnsi" w:hAnsiTheme="minorHAnsi"/>
          <w:i w:val="0"/>
          <w:sz w:val="22"/>
          <w:szCs w:val="22"/>
        </w:rPr>
        <w:t>dropoff</w:t>
      </w:r>
      <w:proofErr w:type="spellEnd"/>
      <w:r w:rsidR="002B7525">
        <w:rPr>
          <w:rFonts w:asciiTheme="minorHAnsi" w:hAnsiTheme="minorHAnsi"/>
          <w:i w:val="0"/>
          <w:sz w:val="22"/>
          <w:szCs w:val="22"/>
        </w:rPr>
        <w:t xml:space="preserve"> </w:t>
      </w:r>
      <w:r w:rsidR="009F5160">
        <w:rPr>
          <w:rFonts w:asciiTheme="minorHAnsi" w:hAnsiTheme="minorHAnsi"/>
          <w:i w:val="0"/>
          <w:sz w:val="22"/>
          <w:szCs w:val="22"/>
        </w:rPr>
        <w:t xml:space="preserve">consent status </w:t>
      </w:r>
      <w:r w:rsidR="002B7525">
        <w:rPr>
          <w:rFonts w:asciiTheme="minorHAnsi" w:hAnsiTheme="minorHAnsi"/>
          <w:i w:val="0"/>
          <w:sz w:val="22"/>
          <w:szCs w:val="22"/>
        </w:rPr>
        <w:t>attributes.</w:t>
      </w:r>
    </w:p>
    <w:p w14:paraId="2D74BA5B" w14:textId="6536CADD" w:rsidR="002B7525" w:rsidRDefault="009F5160"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PingFederate returns</w:t>
      </w:r>
      <w:r w:rsidR="002B7525">
        <w:rPr>
          <w:rFonts w:asciiTheme="minorHAnsi" w:hAnsiTheme="minorHAnsi"/>
          <w:i w:val="0"/>
          <w:sz w:val="22"/>
          <w:szCs w:val="22"/>
        </w:rPr>
        <w:t xml:space="preserve"> a short-lived (ephemeral) reference ID value to the </w:t>
      </w:r>
      <w:r>
        <w:rPr>
          <w:rFonts w:asciiTheme="minorHAnsi" w:hAnsiTheme="minorHAnsi"/>
          <w:i w:val="0"/>
          <w:sz w:val="22"/>
          <w:szCs w:val="22"/>
        </w:rPr>
        <w:t xml:space="preserve">Consent </w:t>
      </w:r>
      <w:r w:rsidR="002B7525">
        <w:rPr>
          <w:rFonts w:asciiTheme="minorHAnsi" w:hAnsiTheme="minorHAnsi"/>
          <w:i w:val="0"/>
          <w:sz w:val="22"/>
          <w:szCs w:val="22"/>
        </w:rPr>
        <w:t>Application.</w:t>
      </w:r>
    </w:p>
    <w:p w14:paraId="721E0441" w14:textId="4643C6B7" w:rsidR="002B7525" w:rsidRDefault="009F5160"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Authentication </w:t>
      </w:r>
      <w:r w:rsidR="002B7525">
        <w:rPr>
          <w:rFonts w:asciiTheme="minorHAnsi" w:hAnsiTheme="minorHAnsi"/>
          <w:i w:val="0"/>
          <w:sz w:val="22"/>
          <w:szCs w:val="22"/>
        </w:rPr>
        <w:t>application builds a redirect URI based upon the OP URL + dynamic resume path + ref ID.</w:t>
      </w:r>
    </w:p>
    <w:p w14:paraId="04963198" w14:textId="77DBD8E7" w:rsidR="002B7525" w:rsidRDefault="002B7525"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PingFederate update</w:t>
      </w:r>
      <w:r w:rsidR="0033768F">
        <w:rPr>
          <w:rFonts w:asciiTheme="minorHAnsi" w:hAnsiTheme="minorHAnsi"/>
          <w:i w:val="0"/>
          <w:sz w:val="22"/>
          <w:szCs w:val="22"/>
        </w:rPr>
        <w:t>s</w:t>
      </w:r>
      <w:r>
        <w:rPr>
          <w:rFonts w:asciiTheme="minorHAnsi" w:hAnsiTheme="minorHAnsi"/>
          <w:i w:val="0"/>
          <w:sz w:val="22"/>
          <w:szCs w:val="22"/>
        </w:rPr>
        <w:t xml:space="preserve"> session status with the </w:t>
      </w:r>
      <w:r w:rsidR="009F5160">
        <w:rPr>
          <w:rFonts w:asciiTheme="minorHAnsi" w:hAnsiTheme="minorHAnsi"/>
          <w:i w:val="0"/>
          <w:sz w:val="22"/>
          <w:szCs w:val="22"/>
        </w:rPr>
        <w:t>consent</w:t>
      </w:r>
      <w:r>
        <w:rPr>
          <w:rFonts w:asciiTheme="minorHAnsi" w:hAnsiTheme="minorHAnsi"/>
          <w:i w:val="0"/>
          <w:sz w:val="22"/>
          <w:szCs w:val="22"/>
        </w:rPr>
        <w:t xml:space="preserve"> </w:t>
      </w:r>
      <w:r w:rsidR="009F5160">
        <w:rPr>
          <w:rFonts w:asciiTheme="minorHAnsi" w:hAnsiTheme="minorHAnsi"/>
          <w:i w:val="0"/>
          <w:sz w:val="22"/>
          <w:szCs w:val="22"/>
        </w:rPr>
        <w:t>attributes</w:t>
      </w:r>
      <w:r>
        <w:rPr>
          <w:rFonts w:asciiTheme="minorHAnsi" w:hAnsiTheme="minorHAnsi"/>
          <w:i w:val="0"/>
          <w:sz w:val="22"/>
          <w:szCs w:val="22"/>
        </w:rPr>
        <w:t>.</w:t>
      </w:r>
    </w:p>
    <w:p w14:paraId="1B4E9E65" w14:textId="7D3E0F9C" w:rsidR="009F5160" w:rsidRDefault="009F5160"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PingFederate issues the authorisation code and </w:t>
      </w:r>
      <w:proofErr w:type="spellStart"/>
      <w:r>
        <w:rPr>
          <w:rFonts w:asciiTheme="minorHAnsi" w:hAnsiTheme="minorHAnsi"/>
          <w:i w:val="0"/>
          <w:sz w:val="22"/>
          <w:szCs w:val="22"/>
        </w:rPr>
        <w:t>id_token</w:t>
      </w:r>
      <w:proofErr w:type="spellEnd"/>
      <w:r>
        <w:rPr>
          <w:rFonts w:asciiTheme="minorHAnsi" w:hAnsiTheme="minorHAnsi"/>
          <w:i w:val="0"/>
          <w:sz w:val="22"/>
          <w:szCs w:val="22"/>
        </w:rPr>
        <w:t xml:space="preserve"> to the TPP private component (server)</w:t>
      </w:r>
    </w:p>
    <w:p w14:paraId="05BEA149" w14:textId="06987C9F" w:rsidR="009F5160" w:rsidRDefault="009F5160"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TPP validates the authorisation code and </w:t>
      </w:r>
      <w:proofErr w:type="spellStart"/>
      <w:r>
        <w:rPr>
          <w:rFonts w:asciiTheme="minorHAnsi" w:hAnsiTheme="minorHAnsi"/>
          <w:i w:val="0"/>
          <w:sz w:val="22"/>
          <w:szCs w:val="22"/>
        </w:rPr>
        <w:t>id_token</w:t>
      </w:r>
      <w:proofErr w:type="spellEnd"/>
      <w:r>
        <w:rPr>
          <w:rFonts w:asciiTheme="minorHAnsi" w:hAnsiTheme="minorHAnsi"/>
          <w:i w:val="0"/>
          <w:sz w:val="22"/>
          <w:szCs w:val="22"/>
        </w:rPr>
        <w:t xml:space="preserve"> before calling OP to exchange </w:t>
      </w:r>
      <w:proofErr w:type="spellStart"/>
      <w:r>
        <w:rPr>
          <w:rFonts w:asciiTheme="minorHAnsi" w:hAnsiTheme="minorHAnsi"/>
          <w:i w:val="0"/>
          <w:sz w:val="22"/>
          <w:szCs w:val="22"/>
        </w:rPr>
        <w:t>auth</w:t>
      </w:r>
      <w:proofErr w:type="spellEnd"/>
      <w:r>
        <w:rPr>
          <w:rFonts w:asciiTheme="minorHAnsi" w:hAnsiTheme="minorHAnsi"/>
          <w:i w:val="0"/>
          <w:sz w:val="22"/>
          <w:szCs w:val="22"/>
        </w:rPr>
        <w:t xml:space="preserve"> code for an access token.</w:t>
      </w:r>
    </w:p>
    <w:p w14:paraId="232C5DA8" w14:textId="77777777" w:rsidR="009F5160" w:rsidRDefault="009F5160"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OP validates authorisation code and returns the access token </w:t>
      </w:r>
    </w:p>
    <w:p w14:paraId="14EDEC8C" w14:textId="1FD789D5" w:rsidR="009F5160" w:rsidRDefault="009F5160"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lastRenderedPageBreak/>
        <w:t>TPP invokes the accounts or payments API to submit the request</w:t>
      </w:r>
    </w:p>
    <w:p w14:paraId="4F4B891A" w14:textId="393BAEBB" w:rsidR="009F5160" w:rsidRDefault="009F5160" w:rsidP="00F61498">
      <w:pPr>
        <w:pStyle w:val="preface6"/>
        <w:numPr>
          <w:ilvl w:val="0"/>
          <w:numId w:val="48"/>
        </w:numPr>
        <w:spacing w:line="276" w:lineRule="auto"/>
        <w:rPr>
          <w:rFonts w:asciiTheme="minorHAnsi" w:hAnsiTheme="minorHAnsi"/>
          <w:i w:val="0"/>
          <w:sz w:val="22"/>
          <w:szCs w:val="22"/>
        </w:rPr>
      </w:pPr>
      <w:proofErr w:type="spellStart"/>
      <w:r>
        <w:rPr>
          <w:rFonts w:asciiTheme="minorHAnsi" w:hAnsiTheme="minorHAnsi"/>
          <w:i w:val="0"/>
          <w:sz w:val="22"/>
          <w:szCs w:val="22"/>
        </w:rPr>
        <w:t>Mulesoft</w:t>
      </w:r>
      <w:proofErr w:type="spellEnd"/>
      <w:r>
        <w:rPr>
          <w:rFonts w:asciiTheme="minorHAnsi" w:hAnsiTheme="minorHAnsi"/>
          <w:i w:val="0"/>
          <w:sz w:val="22"/>
          <w:szCs w:val="22"/>
        </w:rPr>
        <w:t xml:space="preserve"> invokes the PingFederate introspection endpoint to validate the access token and obtain claims</w:t>
      </w:r>
    </w:p>
    <w:p w14:paraId="7A5BE5F5" w14:textId="58B2C1D8" w:rsidR="009F5160" w:rsidRDefault="009F5160"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 xml:space="preserve">PingFederate returns the access token status and a set of related claims to </w:t>
      </w:r>
      <w:proofErr w:type="spellStart"/>
      <w:r>
        <w:rPr>
          <w:rFonts w:asciiTheme="minorHAnsi" w:hAnsiTheme="minorHAnsi"/>
          <w:i w:val="0"/>
          <w:sz w:val="22"/>
          <w:szCs w:val="22"/>
        </w:rPr>
        <w:t>mulesoft</w:t>
      </w:r>
      <w:proofErr w:type="spellEnd"/>
    </w:p>
    <w:p w14:paraId="3D225847" w14:textId="59C17A9B" w:rsidR="009F5160" w:rsidRDefault="009F5160" w:rsidP="00F61498">
      <w:pPr>
        <w:pStyle w:val="preface6"/>
        <w:numPr>
          <w:ilvl w:val="0"/>
          <w:numId w:val="48"/>
        </w:numPr>
        <w:spacing w:line="276" w:lineRule="auto"/>
        <w:rPr>
          <w:rFonts w:asciiTheme="minorHAnsi" w:hAnsiTheme="minorHAnsi"/>
          <w:i w:val="0"/>
          <w:sz w:val="22"/>
          <w:szCs w:val="22"/>
        </w:rPr>
      </w:pPr>
      <w:proofErr w:type="spellStart"/>
      <w:r>
        <w:rPr>
          <w:rFonts w:asciiTheme="minorHAnsi" w:hAnsiTheme="minorHAnsi"/>
          <w:i w:val="0"/>
          <w:sz w:val="22"/>
          <w:szCs w:val="22"/>
        </w:rPr>
        <w:t>Mulesoft</w:t>
      </w:r>
      <w:proofErr w:type="spellEnd"/>
      <w:r>
        <w:rPr>
          <w:rFonts w:asciiTheme="minorHAnsi" w:hAnsiTheme="minorHAnsi"/>
          <w:i w:val="0"/>
          <w:sz w:val="22"/>
          <w:szCs w:val="22"/>
        </w:rPr>
        <w:t xml:space="preserve"> enforces the access policies based on the API request and permits the request to pass to the microservice resource server</w:t>
      </w:r>
    </w:p>
    <w:p w14:paraId="6E897A3A" w14:textId="04B9F1A0" w:rsidR="009F5160" w:rsidRDefault="009F5160" w:rsidP="00F61498">
      <w:pPr>
        <w:pStyle w:val="preface6"/>
        <w:numPr>
          <w:ilvl w:val="0"/>
          <w:numId w:val="48"/>
        </w:numPr>
        <w:spacing w:line="276" w:lineRule="auto"/>
        <w:rPr>
          <w:rFonts w:asciiTheme="minorHAnsi" w:hAnsiTheme="minorHAnsi"/>
          <w:i w:val="0"/>
          <w:sz w:val="22"/>
          <w:szCs w:val="22"/>
        </w:rPr>
      </w:pPr>
      <w:r>
        <w:rPr>
          <w:rFonts w:asciiTheme="minorHAnsi" w:hAnsiTheme="minorHAnsi"/>
          <w:i w:val="0"/>
          <w:sz w:val="22"/>
          <w:szCs w:val="22"/>
        </w:rPr>
        <w:t>API Resource server processes the API request and returns the API response and payload.</w:t>
      </w:r>
    </w:p>
    <w:p w14:paraId="27AA4782" w14:textId="3EC816E9" w:rsidR="002B7525" w:rsidRDefault="009F5160" w:rsidP="009F5160">
      <w:pPr>
        <w:pStyle w:val="Heading2"/>
      </w:pPr>
      <w:bookmarkStart w:id="1498" w:name="_Toc502910684"/>
      <w:r>
        <w:t xml:space="preserve">Authentication &amp; Consent </w:t>
      </w:r>
      <w:r w:rsidR="002B7525">
        <w:t xml:space="preserve">Component </w:t>
      </w:r>
      <w:r>
        <w:t>Interaction D</w:t>
      </w:r>
      <w:r w:rsidR="002B7525">
        <w:t>iagram</w:t>
      </w:r>
      <w:bookmarkEnd w:id="1498"/>
      <w:r w:rsidR="002B7525">
        <w:t xml:space="preserve"> </w:t>
      </w:r>
    </w:p>
    <w:p w14:paraId="1D23BBE4" w14:textId="2AF6F005" w:rsidR="009F5160" w:rsidRDefault="009F5160" w:rsidP="009F5160">
      <w:pPr>
        <w:pStyle w:val="preface6"/>
        <w:numPr>
          <w:ilvl w:val="0"/>
          <w:numId w:val="0"/>
        </w:numPr>
        <w:ind w:left="720"/>
        <w:rPr>
          <w:rFonts w:asciiTheme="minorHAnsi" w:hAnsiTheme="minorHAnsi"/>
          <w:i w:val="0"/>
          <w:sz w:val="22"/>
          <w:szCs w:val="22"/>
        </w:rPr>
      </w:pPr>
      <w:r>
        <w:rPr>
          <w:rFonts w:asciiTheme="minorHAnsi" w:hAnsiTheme="minorHAnsi"/>
          <w:i w:val="0"/>
          <w:sz w:val="22"/>
          <w:szCs w:val="22"/>
        </w:rPr>
        <w:t>The diagram below depicts a high-level view of the interactions involved during the authorisation grant from an authentication and consent perspective</w:t>
      </w:r>
    </w:p>
    <w:p w14:paraId="0CA2FD71" w14:textId="152820FC" w:rsidR="009F5160" w:rsidRDefault="00647D2C" w:rsidP="009F5160">
      <w:pPr>
        <w:pStyle w:val="preface6"/>
        <w:numPr>
          <w:ilvl w:val="0"/>
          <w:numId w:val="0"/>
        </w:numPr>
        <w:ind w:left="720"/>
        <w:rPr>
          <w:rFonts w:asciiTheme="minorHAnsi" w:hAnsiTheme="minorHAnsi"/>
          <w:i w:val="0"/>
          <w:sz w:val="22"/>
          <w:szCs w:val="22"/>
        </w:rPr>
      </w:pPr>
      <w:del w:id="1499" w:author="Barry O'Donohoe" w:date="2017-12-14T16:38:00Z">
        <w:r w:rsidDel="002B0265">
          <w:rPr>
            <w:rFonts w:asciiTheme="minorHAnsi" w:hAnsiTheme="minorHAnsi"/>
            <w:i w:val="0"/>
            <w:noProof/>
            <w:sz w:val="22"/>
            <w:szCs w:val="22"/>
            <w:rPrChange w:id="1500" w:author="Unknown">
              <w:rPr>
                <w:noProof/>
              </w:rPr>
            </w:rPrChange>
          </w:rPr>
          <w:drawing>
            <wp:inline distT="0" distB="0" distL="0" distR="0" wp14:anchorId="188FFBDB" wp14:editId="19A66A24">
              <wp:extent cx="6109335" cy="4720746"/>
              <wp:effectExtent l="0" t="0" r="1206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OI - AuthnConsentv0.2 Flow v0.2.png"/>
                      <pic:cNvPicPr/>
                    </pic:nvPicPr>
                    <pic:blipFill>
                      <a:blip r:embed="rId28">
                        <a:extLst>
                          <a:ext uri="{28A0092B-C50C-407E-A947-70E740481C1C}">
                            <a14:useLocalDpi xmlns:a14="http://schemas.microsoft.com/office/drawing/2010/main" val="0"/>
                          </a:ext>
                        </a:extLst>
                      </a:blip>
                      <a:stretch>
                        <a:fillRect/>
                      </a:stretch>
                    </pic:blipFill>
                    <pic:spPr>
                      <a:xfrm>
                        <a:off x="0" y="0"/>
                        <a:ext cx="6125435" cy="4733186"/>
                      </a:xfrm>
                      <a:prstGeom prst="rect">
                        <a:avLst/>
                      </a:prstGeom>
                    </pic:spPr>
                  </pic:pic>
                </a:graphicData>
              </a:graphic>
            </wp:inline>
          </w:drawing>
        </w:r>
      </w:del>
      <w:ins w:id="1501" w:author="Barry O'Donohoe" w:date="2017-12-14T16:38:00Z">
        <w:r w:rsidR="002B0265">
          <w:rPr>
            <w:rFonts w:asciiTheme="minorHAnsi" w:hAnsiTheme="minorHAnsi"/>
            <w:i w:val="0"/>
            <w:noProof/>
            <w:sz w:val="22"/>
            <w:szCs w:val="22"/>
            <w:rPrChange w:id="1502" w:author="Unknown">
              <w:rPr>
                <w:noProof/>
              </w:rPr>
            </w:rPrChange>
          </w:rPr>
          <w:drawing>
            <wp:inline distT="0" distB="0" distL="0" distR="0" wp14:anchorId="3F8624BC" wp14:editId="20CA7920">
              <wp:extent cx="6638290" cy="5129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I - High Level Design - AuthN%2FConsent Flow v0.3.png"/>
                      <pic:cNvPicPr/>
                    </pic:nvPicPr>
                    <pic:blipFill>
                      <a:blip r:embed="rId29">
                        <a:extLst>
                          <a:ext uri="{28A0092B-C50C-407E-A947-70E740481C1C}">
                            <a14:useLocalDpi xmlns:a14="http://schemas.microsoft.com/office/drawing/2010/main" val="0"/>
                          </a:ext>
                        </a:extLst>
                      </a:blip>
                      <a:stretch>
                        <a:fillRect/>
                      </a:stretch>
                    </pic:blipFill>
                    <pic:spPr>
                      <a:xfrm>
                        <a:off x="0" y="0"/>
                        <a:ext cx="6638290" cy="5129530"/>
                      </a:xfrm>
                      <a:prstGeom prst="rect">
                        <a:avLst/>
                      </a:prstGeom>
                    </pic:spPr>
                  </pic:pic>
                </a:graphicData>
              </a:graphic>
            </wp:inline>
          </w:drawing>
        </w:r>
      </w:ins>
    </w:p>
    <w:p w14:paraId="4A861739" w14:textId="3B37ABC6" w:rsidR="002B7525" w:rsidRDefault="00647D2C" w:rsidP="00647D2C">
      <w:pPr>
        <w:pStyle w:val="preface6"/>
        <w:numPr>
          <w:ilvl w:val="0"/>
          <w:numId w:val="0"/>
        </w:numPr>
        <w:ind w:left="720"/>
        <w:jc w:val="center"/>
        <w:rPr>
          <w:rFonts w:asciiTheme="minorHAnsi" w:hAnsiTheme="minorHAnsi"/>
          <w:i w:val="0"/>
          <w:sz w:val="22"/>
          <w:szCs w:val="22"/>
        </w:rPr>
      </w:pPr>
      <w:r>
        <w:rPr>
          <w:rFonts w:asciiTheme="minorHAnsi" w:hAnsiTheme="minorHAnsi"/>
          <w:b/>
          <w:i w:val="0"/>
          <w:sz w:val="22"/>
          <w:szCs w:val="22"/>
        </w:rPr>
        <w:t>Figure 3</w:t>
      </w:r>
      <w:r w:rsidRPr="00CF1AA0">
        <w:rPr>
          <w:rFonts w:asciiTheme="minorHAnsi" w:hAnsiTheme="minorHAnsi"/>
          <w:b/>
          <w:i w:val="0"/>
          <w:sz w:val="22"/>
          <w:szCs w:val="22"/>
        </w:rPr>
        <w:t xml:space="preserve"> –</w:t>
      </w:r>
      <w:r>
        <w:rPr>
          <w:rFonts w:asciiTheme="minorHAnsi" w:hAnsiTheme="minorHAnsi"/>
          <w:b/>
          <w:i w:val="0"/>
          <w:sz w:val="22"/>
          <w:szCs w:val="22"/>
        </w:rPr>
        <w:t xml:space="preserve"> </w:t>
      </w:r>
      <w:r w:rsidR="00421476">
        <w:rPr>
          <w:rFonts w:asciiTheme="minorHAnsi" w:hAnsiTheme="minorHAnsi"/>
          <w:b/>
          <w:i w:val="0"/>
          <w:sz w:val="22"/>
          <w:szCs w:val="22"/>
        </w:rPr>
        <w:t xml:space="preserve">Authentication &amp; Consent </w:t>
      </w:r>
      <w:r>
        <w:rPr>
          <w:rFonts w:asciiTheme="minorHAnsi" w:hAnsiTheme="minorHAnsi"/>
          <w:b/>
          <w:i w:val="0"/>
          <w:sz w:val="22"/>
          <w:szCs w:val="22"/>
        </w:rPr>
        <w:t>Integration Design</w:t>
      </w:r>
    </w:p>
    <w:p w14:paraId="135982B0" w14:textId="334E9459" w:rsidR="002951E9" w:rsidRDefault="00421476" w:rsidP="00E442A7">
      <w:pPr>
        <w:pStyle w:val="preface6"/>
        <w:numPr>
          <w:ilvl w:val="0"/>
          <w:numId w:val="0"/>
        </w:numPr>
        <w:ind w:left="720"/>
        <w:rPr>
          <w:rFonts w:asciiTheme="minorHAnsi" w:hAnsiTheme="minorHAnsi"/>
          <w:i w:val="0"/>
          <w:sz w:val="22"/>
          <w:szCs w:val="22"/>
        </w:rPr>
      </w:pPr>
      <w:r>
        <w:rPr>
          <w:rFonts w:asciiTheme="minorHAnsi" w:hAnsiTheme="minorHAnsi"/>
          <w:i w:val="0"/>
          <w:sz w:val="22"/>
          <w:szCs w:val="22"/>
        </w:rPr>
        <w:t xml:space="preserve">The following </w:t>
      </w:r>
      <w:r w:rsidR="00E442A7">
        <w:rPr>
          <w:rFonts w:asciiTheme="minorHAnsi" w:hAnsiTheme="minorHAnsi"/>
          <w:i w:val="0"/>
          <w:sz w:val="22"/>
          <w:szCs w:val="22"/>
        </w:rPr>
        <w:t>UML Sequence Diagram</w:t>
      </w:r>
      <w:r w:rsidR="00BD615F">
        <w:rPr>
          <w:rFonts w:asciiTheme="minorHAnsi" w:hAnsiTheme="minorHAnsi"/>
          <w:i w:val="0"/>
          <w:sz w:val="22"/>
          <w:szCs w:val="22"/>
        </w:rPr>
        <w:t xml:space="preserve"> covering the logon </w:t>
      </w:r>
      <w:r w:rsidR="006812A1">
        <w:rPr>
          <w:rFonts w:asciiTheme="minorHAnsi" w:hAnsiTheme="minorHAnsi"/>
          <w:i w:val="0"/>
          <w:sz w:val="22"/>
          <w:szCs w:val="22"/>
        </w:rPr>
        <w:t xml:space="preserve">and consent </w:t>
      </w:r>
      <w:r w:rsidR="00BD615F">
        <w:rPr>
          <w:rFonts w:asciiTheme="minorHAnsi" w:hAnsiTheme="minorHAnsi"/>
          <w:i w:val="0"/>
          <w:sz w:val="22"/>
          <w:szCs w:val="22"/>
        </w:rPr>
        <w:t>journey happy case flow.</w:t>
      </w:r>
    </w:p>
    <w:p w14:paraId="545DBC2B" w14:textId="77777777" w:rsidR="00B01409" w:rsidRDefault="00B01409" w:rsidP="00E442A7">
      <w:pPr>
        <w:pStyle w:val="preface6"/>
        <w:numPr>
          <w:ilvl w:val="0"/>
          <w:numId w:val="0"/>
        </w:numPr>
        <w:ind w:left="720" w:hanging="1260"/>
        <w:rPr>
          <w:rFonts w:asciiTheme="minorHAnsi" w:hAnsiTheme="minorHAnsi"/>
          <w:i w:val="0"/>
          <w:sz w:val="22"/>
          <w:szCs w:val="22"/>
        </w:rPr>
      </w:pPr>
    </w:p>
    <w:p w14:paraId="2B08ABB1" w14:textId="77777777" w:rsidR="00B01409" w:rsidRDefault="00B01409" w:rsidP="00E442A7">
      <w:pPr>
        <w:pStyle w:val="preface6"/>
        <w:numPr>
          <w:ilvl w:val="0"/>
          <w:numId w:val="0"/>
        </w:numPr>
        <w:ind w:left="720" w:hanging="1260"/>
        <w:rPr>
          <w:rFonts w:asciiTheme="minorHAnsi" w:hAnsiTheme="minorHAnsi"/>
          <w:i w:val="0"/>
          <w:sz w:val="22"/>
          <w:szCs w:val="22"/>
        </w:rPr>
      </w:pPr>
    </w:p>
    <w:p w14:paraId="06AF78A0" w14:textId="77777777" w:rsidR="00B01409" w:rsidRDefault="00B01409" w:rsidP="00E442A7">
      <w:pPr>
        <w:pStyle w:val="preface6"/>
        <w:numPr>
          <w:ilvl w:val="0"/>
          <w:numId w:val="0"/>
        </w:numPr>
        <w:ind w:left="720" w:hanging="1260"/>
        <w:rPr>
          <w:rFonts w:asciiTheme="minorHAnsi" w:hAnsiTheme="minorHAnsi"/>
          <w:i w:val="0"/>
          <w:sz w:val="22"/>
          <w:szCs w:val="22"/>
        </w:rPr>
      </w:pPr>
    </w:p>
    <w:p w14:paraId="14B34501" w14:textId="77777777" w:rsidR="00B01409" w:rsidRDefault="00B01409" w:rsidP="00E442A7">
      <w:pPr>
        <w:pStyle w:val="preface6"/>
        <w:numPr>
          <w:ilvl w:val="0"/>
          <w:numId w:val="0"/>
        </w:numPr>
        <w:ind w:left="720" w:hanging="1260"/>
        <w:rPr>
          <w:rFonts w:asciiTheme="minorHAnsi" w:hAnsiTheme="minorHAnsi"/>
          <w:i w:val="0"/>
          <w:sz w:val="22"/>
          <w:szCs w:val="22"/>
        </w:rPr>
      </w:pPr>
    </w:p>
    <w:p w14:paraId="3C6AF7A7" w14:textId="77777777" w:rsidR="00B01409" w:rsidRDefault="00B01409" w:rsidP="00E442A7">
      <w:pPr>
        <w:pStyle w:val="preface6"/>
        <w:numPr>
          <w:ilvl w:val="0"/>
          <w:numId w:val="0"/>
        </w:numPr>
        <w:ind w:left="720" w:hanging="1260"/>
        <w:rPr>
          <w:rFonts w:asciiTheme="minorHAnsi" w:hAnsiTheme="minorHAnsi"/>
          <w:i w:val="0"/>
          <w:sz w:val="22"/>
          <w:szCs w:val="22"/>
        </w:rPr>
      </w:pPr>
    </w:p>
    <w:p w14:paraId="6EAB95A9" w14:textId="6E9C0F39" w:rsidR="00B01409" w:rsidDel="002B0265" w:rsidRDefault="00B01409" w:rsidP="00E442A7">
      <w:pPr>
        <w:pStyle w:val="preface6"/>
        <w:numPr>
          <w:ilvl w:val="0"/>
          <w:numId w:val="0"/>
        </w:numPr>
        <w:ind w:left="720" w:hanging="1260"/>
        <w:rPr>
          <w:del w:id="1503" w:author="Barry O'Donohoe" w:date="2017-12-14T16:40:00Z"/>
          <w:rFonts w:asciiTheme="minorHAnsi" w:hAnsiTheme="minorHAnsi"/>
          <w:i w:val="0"/>
          <w:sz w:val="22"/>
          <w:szCs w:val="22"/>
        </w:rPr>
      </w:pPr>
      <w:bookmarkStart w:id="1504" w:name="_Toc502910685"/>
      <w:bookmarkEnd w:id="1504"/>
    </w:p>
    <w:p w14:paraId="4B264BE5" w14:textId="289D63C3" w:rsidR="00B01409" w:rsidRDefault="00B01409" w:rsidP="00CC45E1">
      <w:pPr>
        <w:pStyle w:val="Heading2"/>
      </w:pPr>
      <w:bookmarkStart w:id="1505" w:name="_Toc502910686"/>
      <w:r>
        <w:t>Consent &amp; Authentication Sequence Flow Diagram</w:t>
      </w:r>
      <w:bookmarkEnd w:id="1505"/>
    </w:p>
    <w:p w14:paraId="173A5D25" w14:textId="77777777" w:rsidR="00B01409" w:rsidRDefault="00B01409" w:rsidP="00E442A7">
      <w:pPr>
        <w:pStyle w:val="preface6"/>
        <w:numPr>
          <w:ilvl w:val="0"/>
          <w:numId w:val="0"/>
        </w:numPr>
        <w:ind w:left="720" w:hanging="1260"/>
        <w:rPr>
          <w:rFonts w:asciiTheme="minorHAnsi" w:hAnsiTheme="minorHAnsi"/>
          <w:i w:val="0"/>
          <w:sz w:val="22"/>
          <w:szCs w:val="22"/>
        </w:rPr>
      </w:pPr>
    </w:p>
    <w:p w14:paraId="7C2B80C3" w14:textId="0F6E8D48" w:rsidR="00E442A7" w:rsidRDefault="00B01409" w:rsidP="00CC45E1">
      <w:pPr>
        <w:pStyle w:val="preface6"/>
        <w:numPr>
          <w:ilvl w:val="0"/>
          <w:numId w:val="0"/>
        </w:numPr>
        <w:ind w:left="720" w:right="-346" w:hanging="1260"/>
        <w:rPr>
          <w:ins w:id="1506" w:author="Barry O'Donohoe" w:date="2017-12-14T16:40:00Z"/>
          <w:rFonts w:asciiTheme="minorHAnsi" w:hAnsiTheme="minorHAnsi"/>
          <w:i w:val="0"/>
          <w:sz w:val="22"/>
          <w:szCs w:val="22"/>
        </w:rPr>
      </w:pPr>
      <w:r>
        <w:rPr>
          <w:rFonts w:asciiTheme="minorHAnsi" w:hAnsiTheme="minorHAnsi"/>
          <w:i w:val="0"/>
          <w:noProof/>
          <w:sz w:val="22"/>
          <w:szCs w:val="22"/>
        </w:rPr>
        <w:drawing>
          <wp:inline distT="0" distB="0" distL="0" distR="0" wp14:anchorId="1F2EC35F" wp14:editId="1D019BD6">
            <wp:extent cx="6638290" cy="4384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OI - High Level Design - Logon&amp;Consent Sequence (2).png"/>
                    <pic:cNvPicPr/>
                  </pic:nvPicPr>
                  <pic:blipFill>
                    <a:blip r:embed="rId30">
                      <a:extLst>
                        <a:ext uri="{28A0092B-C50C-407E-A947-70E740481C1C}">
                          <a14:useLocalDpi xmlns:a14="http://schemas.microsoft.com/office/drawing/2010/main" val="0"/>
                        </a:ext>
                      </a:extLst>
                    </a:blip>
                    <a:stretch>
                      <a:fillRect/>
                    </a:stretch>
                  </pic:blipFill>
                  <pic:spPr>
                    <a:xfrm>
                      <a:off x="0" y="0"/>
                      <a:ext cx="6638290" cy="4384675"/>
                    </a:xfrm>
                    <a:prstGeom prst="rect">
                      <a:avLst/>
                    </a:prstGeom>
                  </pic:spPr>
                </pic:pic>
              </a:graphicData>
            </a:graphic>
          </wp:inline>
        </w:drawing>
      </w:r>
    </w:p>
    <w:p w14:paraId="2007B27D" w14:textId="604D32AD" w:rsidR="002B0265" w:rsidRDefault="002B0265">
      <w:pPr>
        <w:pStyle w:val="Heading2"/>
        <w:rPr>
          <w:ins w:id="1507" w:author="Barry O'Donohoe" w:date="2017-12-14T16:44:00Z"/>
        </w:rPr>
        <w:pPrChange w:id="1508" w:author="Barry O'Donohoe" w:date="2017-12-14T16:41:00Z">
          <w:pPr>
            <w:pStyle w:val="preface6"/>
            <w:numPr>
              <w:ilvl w:val="0"/>
              <w:numId w:val="0"/>
            </w:numPr>
            <w:ind w:left="720" w:right="-346" w:hanging="1260"/>
          </w:pPr>
        </w:pPrChange>
      </w:pPr>
      <w:bookmarkStart w:id="1509" w:name="_Toc502910687"/>
      <w:ins w:id="1510" w:author="Barry O'Donohoe" w:date="2017-12-14T16:44:00Z">
        <w:r>
          <w:t>Pingfederate agentless integration kit</w:t>
        </w:r>
        <w:bookmarkEnd w:id="1509"/>
      </w:ins>
    </w:p>
    <w:p w14:paraId="1AE53EBF" w14:textId="628FDD85" w:rsidR="002B0265" w:rsidRDefault="00C66068">
      <w:pPr>
        <w:pStyle w:val="Heading5"/>
        <w:numPr>
          <w:ilvl w:val="0"/>
          <w:numId w:val="0"/>
        </w:numPr>
        <w:rPr>
          <w:ins w:id="1511" w:author="Barry O'Donohoe" w:date="2017-12-14T16:56:00Z"/>
          <w:rFonts w:asciiTheme="minorHAnsi" w:hAnsiTheme="minorHAnsi"/>
          <w:sz w:val="22"/>
          <w:szCs w:val="22"/>
        </w:rPr>
        <w:pPrChange w:id="1512" w:author="Barry O'Donohoe" w:date="2017-12-14T16:45:00Z">
          <w:pPr>
            <w:pStyle w:val="preface6"/>
            <w:numPr>
              <w:ilvl w:val="0"/>
              <w:numId w:val="0"/>
            </w:numPr>
            <w:ind w:left="720" w:right="-346" w:hanging="1260"/>
          </w:pPr>
        </w:pPrChange>
      </w:pPr>
      <w:ins w:id="1513" w:author="Barry O'Donohoe" w:date="2017-12-14T16:54:00Z">
        <w:r w:rsidRPr="00C66068">
          <w:rPr>
            <w:rFonts w:asciiTheme="minorHAnsi" w:hAnsiTheme="minorHAnsi"/>
            <w:sz w:val="22"/>
            <w:szCs w:val="22"/>
          </w:rPr>
          <w:t xml:space="preserve">The PingFederate Agentless Integration Kit includes the </w:t>
        </w:r>
        <w:proofErr w:type="spellStart"/>
        <w:r w:rsidRPr="00C66068">
          <w:rPr>
            <w:rFonts w:asciiTheme="minorHAnsi" w:hAnsiTheme="minorHAnsi"/>
            <w:sz w:val="22"/>
            <w:szCs w:val="22"/>
          </w:rPr>
          <w:t>ReferenceID</w:t>
        </w:r>
        <w:proofErr w:type="spellEnd"/>
        <w:r w:rsidRPr="00C66068">
          <w:rPr>
            <w:rFonts w:asciiTheme="minorHAnsi" w:hAnsiTheme="minorHAnsi"/>
            <w:sz w:val="22"/>
            <w:szCs w:val="22"/>
          </w:rPr>
          <w:t xml:space="preserve"> Adapter, which </w:t>
        </w:r>
      </w:ins>
      <w:ins w:id="1514" w:author="Barry O'Donohoe" w:date="2017-12-14T19:08:00Z">
        <w:r w:rsidR="00A10C1B">
          <w:rPr>
            <w:rFonts w:asciiTheme="minorHAnsi" w:hAnsiTheme="minorHAnsi"/>
            <w:sz w:val="22"/>
            <w:szCs w:val="22"/>
          </w:rPr>
          <w:t>enables</w:t>
        </w:r>
      </w:ins>
      <w:ins w:id="1515" w:author="Barry O'Donohoe" w:date="2017-12-14T16:54:00Z">
        <w:r w:rsidRPr="00C66068">
          <w:rPr>
            <w:rFonts w:asciiTheme="minorHAnsi" w:hAnsiTheme="minorHAnsi"/>
            <w:sz w:val="22"/>
            <w:szCs w:val="22"/>
          </w:rPr>
          <w:t xml:space="preserve"> applications </w:t>
        </w:r>
      </w:ins>
      <w:ins w:id="1516" w:author="Barry O'Donohoe" w:date="2017-12-14T19:08:00Z">
        <w:r w:rsidR="00A10C1B">
          <w:rPr>
            <w:rFonts w:asciiTheme="minorHAnsi" w:hAnsiTheme="minorHAnsi"/>
            <w:sz w:val="22"/>
            <w:szCs w:val="22"/>
          </w:rPr>
          <w:t xml:space="preserve">to integrate </w:t>
        </w:r>
      </w:ins>
      <w:ins w:id="1517" w:author="Barry O'Donohoe" w:date="2017-12-14T16:54:00Z">
        <w:r w:rsidRPr="00C66068">
          <w:rPr>
            <w:rFonts w:asciiTheme="minorHAnsi" w:hAnsiTheme="minorHAnsi"/>
            <w:sz w:val="22"/>
            <w:szCs w:val="22"/>
          </w:rPr>
          <w:t>with PingFederate server acting as either an Identity Provider (</w:t>
        </w:r>
        <w:proofErr w:type="spellStart"/>
        <w:r w:rsidRPr="00C66068">
          <w:rPr>
            <w:rFonts w:asciiTheme="minorHAnsi" w:hAnsiTheme="minorHAnsi"/>
            <w:sz w:val="22"/>
            <w:szCs w:val="22"/>
          </w:rPr>
          <w:t>IdP</w:t>
        </w:r>
        <w:proofErr w:type="spellEnd"/>
        <w:r w:rsidRPr="00C66068">
          <w:rPr>
            <w:rFonts w:asciiTheme="minorHAnsi" w:hAnsiTheme="minorHAnsi"/>
            <w:sz w:val="22"/>
            <w:szCs w:val="22"/>
          </w:rPr>
          <w:t>) or a Service Provider (SP)</w:t>
        </w:r>
        <w:r>
          <w:rPr>
            <w:rFonts w:asciiTheme="minorHAnsi" w:hAnsiTheme="minorHAnsi"/>
            <w:sz w:val="22"/>
            <w:szCs w:val="22"/>
          </w:rPr>
          <w:t>. In the context of this project and the Capgemini API Platform, the authentication application will act as an Identity Provider and PingFederate will delegate fully the user authentication journey</w:t>
        </w:r>
      </w:ins>
      <w:ins w:id="1518" w:author="Barry O'Donohoe" w:date="2017-12-14T16:56:00Z">
        <w:r w:rsidR="00550B85">
          <w:rPr>
            <w:rFonts w:asciiTheme="minorHAnsi" w:hAnsiTheme="minorHAnsi"/>
            <w:sz w:val="22"/>
            <w:szCs w:val="22"/>
          </w:rPr>
          <w:t xml:space="preserve"> to it</w:t>
        </w:r>
      </w:ins>
      <w:ins w:id="1519" w:author="Barry O'Donohoe" w:date="2017-12-14T16:54:00Z">
        <w:r>
          <w:rPr>
            <w:rFonts w:asciiTheme="minorHAnsi" w:hAnsiTheme="minorHAnsi"/>
            <w:sz w:val="22"/>
            <w:szCs w:val="22"/>
          </w:rPr>
          <w:t>.</w:t>
        </w:r>
      </w:ins>
    </w:p>
    <w:p w14:paraId="5537200A" w14:textId="35DED0C4" w:rsidR="00550B85" w:rsidRDefault="00550B85">
      <w:pPr>
        <w:pStyle w:val="Heading5"/>
        <w:numPr>
          <w:ilvl w:val="0"/>
          <w:numId w:val="0"/>
        </w:numPr>
        <w:rPr>
          <w:ins w:id="1520" w:author="Barry O'Donohoe" w:date="2017-12-14T16:58:00Z"/>
          <w:rFonts w:asciiTheme="minorHAnsi" w:hAnsiTheme="minorHAnsi"/>
          <w:sz w:val="22"/>
          <w:szCs w:val="22"/>
        </w:rPr>
        <w:pPrChange w:id="1521" w:author="Barry O'Donohoe" w:date="2017-12-14T16:45:00Z">
          <w:pPr>
            <w:pStyle w:val="preface6"/>
            <w:numPr>
              <w:ilvl w:val="0"/>
              <w:numId w:val="0"/>
            </w:numPr>
            <w:ind w:left="720" w:right="-346" w:hanging="1260"/>
          </w:pPr>
        </w:pPrChange>
      </w:pPr>
      <w:ins w:id="1522" w:author="Barry O'Donohoe" w:date="2017-12-14T16:56:00Z">
        <w:r>
          <w:rPr>
            <w:rFonts w:asciiTheme="minorHAnsi" w:hAnsiTheme="minorHAnsi"/>
            <w:sz w:val="22"/>
            <w:szCs w:val="22"/>
          </w:rPr>
          <w:t xml:space="preserve">The benefit of this adapter is that it’s a standard off-the-shelf </w:t>
        </w:r>
      </w:ins>
      <w:ins w:id="1523" w:author="Barry O'Donohoe" w:date="2017-12-14T16:57:00Z">
        <w:r>
          <w:rPr>
            <w:rFonts w:asciiTheme="minorHAnsi" w:hAnsiTheme="minorHAnsi"/>
            <w:sz w:val="22"/>
            <w:szCs w:val="22"/>
          </w:rPr>
          <w:t>adapter</w:t>
        </w:r>
      </w:ins>
      <w:ins w:id="1524" w:author="Barry O'Donohoe" w:date="2017-12-14T16:56:00Z">
        <w:r>
          <w:rPr>
            <w:rFonts w:asciiTheme="minorHAnsi" w:hAnsiTheme="minorHAnsi"/>
            <w:sz w:val="22"/>
            <w:szCs w:val="22"/>
          </w:rPr>
          <w:t xml:space="preserve"> </w:t>
        </w:r>
      </w:ins>
      <w:ins w:id="1525" w:author="Barry O'Donohoe" w:date="2017-12-14T16:57:00Z">
        <w:r>
          <w:rPr>
            <w:rFonts w:asciiTheme="minorHAnsi" w:hAnsiTheme="minorHAnsi"/>
            <w:sz w:val="22"/>
            <w:szCs w:val="22"/>
          </w:rPr>
          <w:t xml:space="preserve">supplied by PingFederate and it follows a lightweight integration approach whereby the Identity Provider application does not need to deploy any agent software in order to interface with PingFederate instead </w:t>
        </w:r>
      </w:ins>
      <w:ins w:id="1526" w:author="Barry O'Donohoe" w:date="2017-12-14T16:58:00Z">
        <w:r w:rsidRPr="00550B85">
          <w:rPr>
            <w:rFonts w:asciiTheme="minorHAnsi" w:hAnsiTheme="minorHAnsi"/>
            <w:sz w:val="22"/>
            <w:szCs w:val="22"/>
          </w:rPr>
          <w:t>user attributes are passed via direct HTTP calls between t</w:t>
        </w:r>
        <w:r w:rsidR="00A10C1B">
          <w:rPr>
            <w:rFonts w:asciiTheme="minorHAnsi" w:hAnsiTheme="minorHAnsi"/>
            <w:sz w:val="22"/>
            <w:szCs w:val="22"/>
          </w:rPr>
          <w:t xml:space="preserve">he application and PingFederate through a </w:t>
        </w:r>
      </w:ins>
      <w:ins w:id="1527" w:author="Barry O'Donohoe" w:date="2017-12-14T19:08:00Z">
        <w:r w:rsidR="00A10C1B">
          <w:rPr>
            <w:rFonts w:asciiTheme="minorHAnsi" w:hAnsiTheme="minorHAnsi"/>
            <w:sz w:val="22"/>
            <w:szCs w:val="22"/>
          </w:rPr>
          <w:t>‘back-channel’ and internal server based interface.</w:t>
        </w:r>
      </w:ins>
    </w:p>
    <w:p w14:paraId="39D03D56" w14:textId="2C3AE92E" w:rsidR="00550B85" w:rsidRDefault="00550B85">
      <w:pPr>
        <w:pStyle w:val="Heading5"/>
        <w:numPr>
          <w:ilvl w:val="0"/>
          <w:numId w:val="0"/>
        </w:numPr>
        <w:rPr>
          <w:ins w:id="1528" w:author="Barry O'Donohoe" w:date="2017-12-14T16:58:00Z"/>
          <w:rFonts w:asciiTheme="minorHAnsi" w:hAnsiTheme="minorHAnsi"/>
          <w:sz w:val="22"/>
          <w:szCs w:val="22"/>
        </w:rPr>
        <w:pPrChange w:id="1529" w:author="Barry O'Donohoe" w:date="2017-12-14T16:45:00Z">
          <w:pPr>
            <w:pStyle w:val="preface6"/>
            <w:numPr>
              <w:ilvl w:val="0"/>
              <w:numId w:val="0"/>
            </w:numPr>
            <w:ind w:left="720" w:right="-346" w:hanging="1260"/>
          </w:pPr>
        </w:pPrChange>
      </w:pPr>
      <w:ins w:id="1530" w:author="Barry O'Donohoe" w:date="2017-12-14T16:58:00Z">
        <w:r w:rsidRPr="00550B85">
          <w:rPr>
            <w:rFonts w:asciiTheme="minorHAnsi" w:hAnsiTheme="minorHAnsi"/>
            <w:sz w:val="22"/>
            <w:szCs w:val="22"/>
          </w:rPr>
          <w:t xml:space="preserve">For </w:t>
        </w:r>
        <w:proofErr w:type="spellStart"/>
        <w:r w:rsidRPr="00550B85">
          <w:rPr>
            <w:rFonts w:asciiTheme="minorHAnsi" w:hAnsiTheme="minorHAnsi"/>
            <w:sz w:val="22"/>
            <w:szCs w:val="22"/>
          </w:rPr>
          <w:t>IdP</w:t>
        </w:r>
        <w:proofErr w:type="spellEnd"/>
        <w:r w:rsidRPr="00550B85">
          <w:rPr>
            <w:rFonts w:asciiTheme="minorHAnsi" w:hAnsiTheme="minorHAnsi"/>
            <w:sz w:val="22"/>
            <w:szCs w:val="22"/>
          </w:rPr>
          <w:t xml:space="preserve"> integration, after </w:t>
        </w:r>
      </w:ins>
      <w:ins w:id="1531" w:author="Barry O'Donohoe" w:date="2017-12-14T19:13:00Z">
        <w:r w:rsidR="00905907">
          <w:rPr>
            <w:rFonts w:asciiTheme="minorHAnsi" w:hAnsiTheme="minorHAnsi"/>
            <w:sz w:val="22"/>
            <w:szCs w:val="22"/>
          </w:rPr>
          <w:t xml:space="preserve">successful </w:t>
        </w:r>
      </w:ins>
      <w:ins w:id="1532" w:author="Barry O'Donohoe" w:date="2017-12-14T16:58:00Z">
        <w:r w:rsidRPr="00550B85">
          <w:rPr>
            <w:rFonts w:asciiTheme="minorHAnsi" w:hAnsiTheme="minorHAnsi"/>
            <w:sz w:val="22"/>
            <w:szCs w:val="22"/>
          </w:rPr>
          <w:t xml:space="preserve">user authentication, the application makes a direct HTTP call to PingFederate </w:t>
        </w:r>
      </w:ins>
      <w:ins w:id="1533" w:author="Barry O'Donohoe" w:date="2017-12-14T19:13:00Z">
        <w:r w:rsidR="00905907">
          <w:rPr>
            <w:rFonts w:asciiTheme="minorHAnsi" w:hAnsiTheme="minorHAnsi"/>
            <w:sz w:val="22"/>
            <w:szCs w:val="22"/>
          </w:rPr>
          <w:t xml:space="preserve">to drop-off </w:t>
        </w:r>
      </w:ins>
      <w:ins w:id="1534" w:author="Barry O'Donohoe" w:date="2017-12-14T16:58:00Z">
        <w:r w:rsidRPr="00550B85">
          <w:rPr>
            <w:rFonts w:asciiTheme="minorHAnsi" w:hAnsiTheme="minorHAnsi"/>
            <w:sz w:val="22"/>
            <w:szCs w:val="22"/>
          </w:rPr>
          <w:t>user attributes</w:t>
        </w:r>
      </w:ins>
      <w:ins w:id="1535" w:author="Barry O'Donohoe" w:date="2017-12-14T19:13:00Z">
        <w:r w:rsidR="00905907">
          <w:rPr>
            <w:rFonts w:asciiTheme="minorHAnsi" w:hAnsiTheme="minorHAnsi"/>
            <w:sz w:val="22"/>
            <w:szCs w:val="22"/>
          </w:rPr>
          <w:t xml:space="preserve"> about the </w:t>
        </w:r>
      </w:ins>
      <w:ins w:id="1536" w:author="Barry O'Donohoe" w:date="2017-12-14T19:14:00Z">
        <w:r w:rsidR="00905907">
          <w:rPr>
            <w:rFonts w:asciiTheme="minorHAnsi" w:hAnsiTheme="minorHAnsi"/>
            <w:sz w:val="22"/>
            <w:szCs w:val="22"/>
          </w:rPr>
          <w:t>authenticated user principal and any supporting metadata including authentication time and any pertinent role or attribute based information</w:t>
        </w:r>
      </w:ins>
      <w:ins w:id="1537" w:author="Barry O'Donohoe" w:date="2017-12-14T16:58:00Z">
        <w:r w:rsidRPr="00550B85">
          <w:rPr>
            <w:rFonts w:asciiTheme="minorHAnsi" w:hAnsiTheme="minorHAnsi"/>
            <w:sz w:val="22"/>
            <w:szCs w:val="22"/>
          </w:rPr>
          <w:t xml:space="preserve">, which PingFederate temporarily stores, </w:t>
        </w:r>
      </w:ins>
      <w:ins w:id="1538" w:author="Barry O'Donohoe" w:date="2017-12-14T19:14:00Z">
        <w:r w:rsidR="00905907">
          <w:rPr>
            <w:rFonts w:asciiTheme="minorHAnsi" w:hAnsiTheme="minorHAnsi"/>
            <w:sz w:val="22"/>
            <w:szCs w:val="22"/>
          </w:rPr>
          <w:t xml:space="preserve">returning </w:t>
        </w:r>
      </w:ins>
      <w:ins w:id="1539" w:author="Barry O'Donohoe" w:date="2017-12-14T16:58:00Z">
        <w:r w:rsidRPr="00550B85">
          <w:rPr>
            <w:rFonts w:asciiTheme="minorHAnsi" w:hAnsiTheme="minorHAnsi"/>
            <w:sz w:val="22"/>
            <w:szCs w:val="22"/>
          </w:rPr>
          <w:t xml:space="preserve">a reference </w:t>
        </w:r>
      </w:ins>
      <w:ins w:id="1540" w:author="Barry O'Donohoe" w:date="2017-12-14T19:15:00Z">
        <w:r w:rsidR="00905907">
          <w:rPr>
            <w:rFonts w:asciiTheme="minorHAnsi" w:hAnsiTheme="minorHAnsi"/>
            <w:sz w:val="22"/>
            <w:szCs w:val="22"/>
          </w:rPr>
          <w:t xml:space="preserve">(ID) </w:t>
        </w:r>
      </w:ins>
      <w:ins w:id="1541" w:author="Barry O'Donohoe" w:date="2017-12-14T16:58:00Z">
        <w:r w:rsidRPr="00550B85">
          <w:rPr>
            <w:rFonts w:asciiTheme="minorHAnsi" w:hAnsiTheme="minorHAnsi"/>
            <w:sz w:val="22"/>
            <w:szCs w:val="22"/>
          </w:rPr>
          <w:t xml:space="preserve">to them in the HTTP response. The </w:t>
        </w:r>
        <w:proofErr w:type="spellStart"/>
        <w:r w:rsidRPr="00550B85">
          <w:rPr>
            <w:rFonts w:asciiTheme="minorHAnsi" w:hAnsiTheme="minorHAnsi"/>
            <w:sz w:val="22"/>
            <w:szCs w:val="22"/>
          </w:rPr>
          <w:t>IdP</w:t>
        </w:r>
        <w:proofErr w:type="spellEnd"/>
        <w:r w:rsidRPr="00550B85">
          <w:rPr>
            <w:rFonts w:asciiTheme="minorHAnsi" w:hAnsiTheme="minorHAnsi"/>
            <w:sz w:val="22"/>
            <w:szCs w:val="22"/>
          </w:rPr>
          <w:t xml:space="preserve"> application redirects the browser to PingFe</w:t>
        </w:r>
        <w:r w:rsidR="00905907">
          <w:rPr>
            <w:rFonts w:asciiTheme="minorHAnsi" w:hAnsiTheme="minorHAnsi"/>
            <w:sz w:val="22"/>
            <w:szCs w:val="22"/>
          </w:rPr>
          <w:t>derate, including the reference to achieve single-sign-on.</w:t>
        </w:r>
      </w:ins>
    </w:p>
    <w:p w14:paraId="4A369D3C" w14:textId="0E4A10C9" w:rsidR="00905907" w:rsidRDefault="00905907">
      <w:pPr>
        <w:pStyle w:val="Heading5"/>
        <w:numPr>
          <w:ilvl w:val="0"/>
          <w:numId w:val="0"/>
        </w:numPr>
        <w:rPr>
          <w:ins w:id="1542" w:author="Barry O'Donohoe" w:date="2017-12-14T19:15:00Z"/>
          <w:rFonts w:asciiTheme="minorHAnsi" w:hAnsiTheme="minorHAnsi"/>
          <w:sz w:val="22"/>
          <w:szCs w:val="22"/>
        </w:rPr>
        <w:pPrChange w:id="1543" w:author="Barry O'Donohoe" w:date="2017-12-14T16:45:00Z">
          <w:pPr>
            <w:pStyle w:val="preface6"/>
            <w:numPr>
              <w:ilvl w:val="0"/>
              <w:numId w:val="0"/>
            </w:numPr>
            <w:ind w:left="720" w:right="-346" w:hanging="1260"/>
          </w:pPr>
        </w:pPrChange>
      </w:pPr>
      <w:ins w:id="1544" w:author="Barry O'Donohoe" w:date="2017-12-14T19:15:00Z">
        <w:r>
          <w:rPr>
            <w:rFonts w:asciiTheme="minorHAnsi" w:hAnsiTheme="minorHAnsi"/>
            <w:sz w:val="22"/>
            <w:szCs w:val="22"/>
          </w:rPr>
          <w:t>The technical steps are:</w:t>
        </w:r>
      </w:ins>
    </w:p>
    <w:p w14:paraId="7527ADF9" w14:textId="7344CC1D" w:rsidR="00905907" w:rsidRDefault="00905907">
      <w:pPr>
        <w:pStyle w:val="Heading5"/>
        <w:numPr>
          <w:ilvl w:val="0"/>
          <w:numId w:val="50"/>
        </w:numPr>
        <w:rPr>
          <w:ins w:id="1545" w:author="Barry O'Donohoe" w:date="2017-12-14T19:17:00Z"/>
          <w:rFonts w:asciiTheme="minorHAnsi" w:hAnsiTheme="minorHAnsi"/>
          <w:sz w:val="22"/>
          <w:szCs w:val="22"/>
        </w:rPr>
        <w:pPrChange w:id="1546" w:author="Barry O'Donohoe" w:date="2017-12-14T19:15:00Z">
          <w:pPr>
            <w:pStyle w:val="preface6"/>
            <w:numPr>
              <w:ilvl w:val="0"/>
              <w:numId w:val="0"/>
            </w:numPr>
            <w:ind w:left="720" w:right="-346" w:hanging="1260"/>
          </w:pPr>
        </w:pPrChange>
      </w:pPr>
      <w:ins w:id="1547" w:author="Barry O'Donohoe" w:date="2017-12-14T19:15:00Z">
        <w:r>
          <w:rPr>
            <w:rFonts w:asciiTheme="minorHAnsi" w:hAnsiTheme="minorHAnsi"/>
            <w:sz w:val="22"/>
            <w:szCs w:val="22"/>
          </w:rPr>
          <w:lastRenderedPageBreak/>
          <w:t xml:space="preserve">Authorise request </w:t>
        </w:r>
      </w:ins>
      <w:ins w:id="1548" w:author="Barry O'Donohoe" w:date="2017-12-14T19:16:00Z">
        <w:r>
          <w:rPr>
            <w:rFonts w:asciiTheme="minorHAnsi" w:hAnsiTheme="minorHAnsi"/>
            <w:sz w:val="22"/>
            <w:szCs w:val="22"/>
          </w:rPr>
          <w:t xml:space="preserve">initiated by TPP client </w:t>
        </w:r>
      </w:ins>
      <w:ins w:id="1549" w:author="Barry O'Donohoe" w:date="2017-12-14T19:15:00Z">
        <w:r>
          <w:rPr>
            <w:rFonts w:asciiTheme="minorHAnsi" w:hAnsiTheme="minorHAnsi"/>
            <w:sz w:val="22"/>
            <w:szCs w:val="22"/>
          </w:rPr>
          <w:t xml:space="preserve">to </w:t>
        </w:r>
      </w:ins>
      <w:ins w:id="1550" w:author="Barry O'Donohoe" w:date="2017-12-14T19:16:00Z">
        <w:r>
          <w:rPr>
            <w:rFonts w:asciiTheme="minorHAnsi" w:hAnsiTheme="minorHAnsi"/>
            <w:sz w:val="22"/>
            <w:szCs w:val="22"/>
          </w:rPr>
          <w:t xml:space="preserve">PingFederate invokes the </w:t>
        </w:r>
        <w:proofErr w:type="spellStart"/>
        <w:r>
          <w:rPr>
            <w:rFonts w:asciiTheme="minorHAnsi" w:hAnsiTheme="minorHAnsi"/>
            <w:sz w:val="22"/>
            <w:szCs w:val="22"/>
          </w:rPr>
          <w:t>ReferenceID</w:t>
        </w:r>
        <w:proofErr w:type="spellEnd"/>
        <w:r>
          <w:rPr>
            <w:rFonts w:asciiTheme="minorHAnsi" w:hAnsiTheme="minorHAnsi"/>
            <w:sz w:val="22"/>
            <w:szCs w:val="22"/>
          </w:rPr>
          <w:t xml:space="preserve"> adapter which issues a 302 redirect to the configured logon application front-end URL</w:t>
        </w:r>
      </w:ins>
      <w:ins w:id="1551" w:author="Barry O'Donohoe" w:date="2017-12-14T19:17:00Z">
        <w:r>
          <w:rPr>
            <w:rFonts w:asciiTheme="minorHAnsi" w:hAnsiTheme="minorHAnsi"/>
            <w:sz w:val="22"/>
            <w:szCs w:val="22"/>
          </w:rPr>
          <w:t xml:space="preserve"> passing the reference ID as a query string parameter in addition to dynamic resume path that the authentication</w:t>
        </w:r>
      </w:ins>
      <w:ins w:id="1552" w:author="Barry O'Donohoe" w:date="2017-12-14T19:18:00Z">
        <w:r>
          <w:rPr>
            <w:rFonts w:asciiTheme="minorHAnsi" w:hAnsiTheme="minorHAnsi"/>
            <w:sz w:val="22"/>
            <w:szCs w:val="22"/>
          </w:rPr>
          <w:t xml:space="preserve"> </w:t>
        </w:r>
      </w:ins>
      <w:ins w:id="1553" w:author="Barry O'Donohoe" w:date="2017-12-14T19:17:00Z">
        <w:r>
          <w:rPr>
            <w:rFonts w:asciiTheme="minorHAnsi" w:hAnsiTheme="minorHAnsi"/>
            <w:sz w:val="22"/>
            <w:szCs w:val="22"/>
          </w:rPr>
          <w:t xml:space="preserve">application </w:t>
        </w:r>
      </w:ins>
      <w:ins w:id="1554" w:author="Barry O'Donohoe" w:date="2017-12-14T19:18:00Z">
        <w:r>
          <w:rPr>
            <w:rFonts w:asciiTheme="minorHAnsi" w:hAnsiTheme="minorHAnsi"/>
            <w:sz w:val="22"/>
            <w:szCs w:val="22"/>
          </w:rPr>
          <w:t xml:space="preserve">must remember for the purpose of returning once authentication has completed </w:t>
        </w:r>
      </w:ins>
      <w:ins w:id="1555" w:author="Barry O'Donohoe" w:date="2017-12-14T19:20:00Z">
        <w:r w:rsidR="003D542F">
          <w:rPr>
            <w:rFonts w:asciiTheme="minorHAnsi" w:hAnsiTheme="minorHAnsi"/>
            <w:sz w:val="22"/>
            <w:szCs w:val="22"/>
          </w:rPr>
          <w:t xml:space="preserve">to continue processing </w:t>
        </w:r>
      </w:ins>
      <w:ins w:id="1556" w:author="Barry O'Donohoe" w:date="2017-12-14T19:18:00Z">
        <w:r>
          <w:rPr>
            <w:rFonts w:asciiTheme="minorHAnsi" w:hAnsiTheme="minorHAnsi"/>
            <w:sz w:val="22"/>
            <w:szCs w:val="22"/>
          </w:rPr>
          <w:t>– both positive and negative</w:t>
        </w:r>
      </w:ins>
      <w:ins w:id="1557" w:author="Barry O'Donohoe" w:date="2017-12-14T19:19:00Z">
        <w:r w:rsidR="003D542F">
          <w:rPr>
            <w:rFonts w:asciiTheme="minorHAnsi" w:hAnsiTheme="minorHAnsi"/>
            <w:sz w:val="22"/>
            <w:szCs w:val="22"/>
          </w:rPr>
          <w:t xml:space="preserve"> outcomes</w:t>
        </w:r>
      </w:ins>
      <w:ins w:id="1558" w:author="Barry O'Donohoe" w:date="2017-12-14T19:18:00Z">
        <w:r>
          <w:rPr>
            <w:rFonts w:asciiTheme="minorHAnsi" w:hAnsiTheme="minorHAnsi"/>
            <w:sz w:val="22"/>
            <w:szCs w:val="22"/>
          </w:rPr>
          <w:t>.</w:t>
        </w:r>
      </w:ins>
    </w:p>
    <w:p w14:paraId="3CDBA7B7" w14:textId="7721C3ED" w:rsidR="003D542F" w:rsidRDefault="003D542F" w:rsidP="003D542F">
      <w:pPr>
        <w:pStyle w:val="ListParagraph"/>
        <w:numPr>
          <w:ilvl w:val="0"/>
          <w:numId w:val="50"/>
        </w:numPr>
        <w:shd w:val="clear" w:color="auto" w:fill="F1F2F2"/>
        <w:rPr>
          <w:ins w:id="1559" w:author="Barry O'Donohoe" w:date="2017-12-14T19:24:00Z"/>
          <w:rFonts w:asciiTheme="minorHAnsi" w:hAnsiTheme="minorHAnsi"/>
          <w:color w:val="464646"/>
          <w:spacing w:val="-3"/>
          <w:sz w:val="22"/>
          <w:szCs w:val="22"/>
        </w:rPr>
      </w:pPr>
      <w:ins w:id="1560" w:author="Barry O'Donohoe" w:date="2017-12-14T19:23:00Z">
        <w:r w:rsidRPr="00DA36E5">
          <w:rPr>
            <w:rFonts w:asciiTheme="minorHAnsi" w:hAnsiTheme="minorHAnsi"/>
            <w:color w:val="464646"/>
            <w:spacing w:val="-3"/>
            <w:sz w:val="22"/>
            <w:szCs w:val="22"/>
          </w:rPr>
          <w:t xml:space="preserve">The </w:t>
        </w:r>
        <w:proofErr w:type="spellStart"/>
        <w:r w:rsidRPr="00DA36E5">
          <w:rPr>
            <w:rFonts w:asciiTheme="minorHAnsi" w:hAnsiTheme="minorHAnsi"/>
            <w:color w:val="464646"/>
            <w:spacing w:val="-3"/>
            <w:sz w:val="22"/>
            <w:szCs w:val="22"/>
          </w:rPr>
          <w:t>IdP</w:t>
        </w:r>
        <w:proofErr w:type="spellEnd"/>
        <w:r w:rsidRPr="00DA36E5">
          <w:rPr>
            <w:rFonts w:asciiTheme="minorHAnsi" w:hAnsiTheme="minorHAnsi"/>
            <w:color w:val="464646"/>
            <w:spacing w:val="-3"/>
            <w:sz w:val="22"/>
            <w:szCs w:val="22"/>
          </w:rPr>
          <w:t xml:space="preserve"> application </w:t>
        </w:r>
        <w:r>
          <w:rPr>
            <w:rFonts w:asciiTheme="minorHAnsi" w:hAnsiTheme="minorHAnsi"/>
            <w:color w:val="464646"/>
            <w:spacing w:val="-3"/>
            <w:sz w:val="22"/>
            <w:szCs w:val="22"/>
          </w:rPr>
          <w:t xml:space="preserve">makes </w:t>
        </w:r>
        <w:r w:rsidRPr="00DA36E5">
          <w:rPr>
            <w:rFonts w:asciiTheme="minorHAnsi" w:hAnsiTheme="minorHAnsi"/>
            <w:color w:val="464646"/>
            <w:spacing w:val="-3"/>
            <w:sz w:val="22"/>
            <w:szCs w:val="22"/>
          </w:rPr>
          <w:t xml:space="preserve">a direct HTTP call to </w:t>
        </w:r>
        <w:r>
          <w:rPr>
            <w:rFonts w:asciiTheme="minorHAnsi" w:hAnsiTheme="minorHAnsi"/>
            <w:color w:val="464646"/>
            <w:spacing w:val="-3"/>
            <w:sz w:val="22"/>
            <w:szCs w:val="22"/>
          </w:rPr>
          <w:t xml:space="preserve">PingFederate /pickup endpoint to </w:t>
        </w:r>
        <w:r w:rsidR="00EE11EE">
          <w:rPr>
            <w:rFonts w:asciiTheme="minorHAnsi" w:hAnsiTheme="minorHAnsi"/>
            <w:color w:val="464646"/>
            <w:spacing w:val="-3"/>
            <w:sz w:val="22"/>
            <w:szCs w:val="22"/>
          </w:rPr>
          <w:t xml:space="preserve">retrieve any supporting </w:t>
        </w:r>
        <w:r w:rsidRPr="00DA36E5">
          <w:rPr>
            <w:rFonts w:asciiTheme="minorHAnsi" w:hAnsiTheme="minorHAnsi"/>
            <w:color w:val="464646"/>
            <w:spacing w:val="-3"/>
            <w:sz w:val="22"/>
            <w:szCs w:val="22"/>
          </w:rPr>
          <w:t xml:space="preserve">attributes (as JSON-encoded objects) </w:t>
        </w:r>
        <w:r>
          <w:rPr>
            <w:rFonts w:asciiTheme="minorHAnsi" w:hAnsiTheme="minorHAnsi"/>
            <w:color w:val="464646"/>
            <w:spacing w:val="-3"/>
            <w:sz w:val="22"/>
            <w:szCs w:val="22"/>
          </w:rPr>
          <w:t xml:space="preserve">from </w:t>
        </w:r>
        <w:r w:rsidRPr="00DA36E5">
          <w:rPr>
            <w:rFonts w:asciiTheme="minorHAnsi" w:hAnsiTheme="minorHAnsi"/>
            <w:color w:val="464646"/>
            <w:spacing w:val="-3"/>
            <w:sz w:val="22"/>
            <w:szCs w:val="22"/>
          </w:rPr>
          <w:t>PingFederate</w:t>
        </w:r>
        <w:r>
          <w:rPr>
            <w:rFonts w:asciiTheme="minorHAnsi" w:hAnsiTheme="minorHAnsi"/>
            <w:color w:val="464646"/>
            <w:spacing w:val="-3"/>
            <w:sz w:val="22"/>
            <w:szCs w:val="22"/>
          </w:rPr>
          <w:t xml:space="preserve"> passing </w:t>
        </w:r>
      </w:ins>
      <w:ins w:id="1561" w:author="Barry O'Donohoe" w:date="2017-12-14T19:24:00Z">
        <w:r>
          <w:rPr>
            <w:rFonts w:asciiTheme="minorHAnsi" w:hAnsiTheme="minorHAnsi"/>
            <w:color w:val="464646"/>
            <w:spacing w:val="-3"/>
            <w:sz w:val="22"/>
            <w:szCs w:val="22"/>
          </w:rPr>
          <w:t xml:space="preserve">in </w:t>
        </w:r>
      </w:ins>
      <w:ins w:id="1562" w:author="Barry O'Donohoe" w:date="2017-12-14T19:23:00Z">
        <w:r>
          <w:rPr>
            <w:rFonts w:asciiTheme="minorHAnsi" w:hAnsiTheme="minorHAnsi"/>
            <w:color w:val="464646"/>
            <w:spacing w:val="-3"/>
            <w:sz w:val="22"/>
            <w:szCs w:val="22"/>
          </w:rPr>
          <w:t>the outbound reference ID obtained in step 1</w:t>
        </w:r>
      </w:ins>
      <w:ins w:id="1563" w:author="Barry O'Donohoe" w:date="2017-12-14T19:24:00Z">
        <w:r>
          <w:rPr>
            <w:rFonts w:asciiTheme="minorHAnsi" w:hAnsiTheme="minorHAnsi"/>
            <w:color w:val="464646"/>
            <w:spacing w:val="-3"/>
            <w:sz w:val="22"/>
            <w:szCs w:val="22"/>
          </w:rPr>
          <w:t xml:space="preserve"> above</w:t>
        </w:r>
      </w:ins>
      <w:ins w:id="1564" w:author="Barry O'Donohoe" w:date="2017-12-14T19:23:00Z">
        <w:r>
          <w:rPr>
            <w:rFonts w:asciiTheme="minorHAnsi" w:hAnsiTheme="minorHAnsi"/>
            <w:color w:val="464646"/>
            <w:spacing w:val="-3"/>
            <w:sz w:val="22"/>
            <w:szCs w:val="22"/>
          </w:rPr>
          <w:t>.</w:t>
        </w:r>
      </w:ins>
    </w:p>
    <w:p w14:paraId="1DB06F26" w14:textId="78684CBF" w:rsidR="003D542F" w:rsidRPr="003D542F" w:rsidRDefault="003D542F">
      <w:pPr>
        <w:pStyle w:val="ListParagraph"/>
        <w:shd w:val="clear" w:color="auto" w:fill="F1F2F2"/>
        <w:rPr>
          <w:ins w:id="1565" w:author="Barry O'Donohoe" w:date="2017-12-14T19:24:00Z"/>
          <w:rFonts w:asciiTheme="minorHAnsi" w:hAnsiTheme="minorHAnsi"/>
          <w:color w:val="414042"/>
          <w:spacing w:val="-3"/>
          <w:sz w:val="22"/>
          <w:szCs w:val="22"/>
        </w:rPr>
        <w:pPrChange w:id="1566" w:author="Barry O'Donohoe" w:date="2017-12-14T19:24:00Z">
          <w:pPr>
            <w:pStyle w:val="ListParagraph"/>
            <w:numPr>
              <w:numId w:val="50"/>
            </w:numPr>
            <w:shd w:val="clear" w:color="auto" w:fill="F1F2F2"/>
            <w:tabs>
              <w:tab w:val="num" w:pos="720"/>
            </w:tabs>
            <w:ind w:hanging="360"/>
          </w:pPr>
        </w:pPrChange>
      </w:pPr>
      <w:proofErr w:type="spellStart"/>
      <w:ins w:id="1567" w:author="Barry O'Donohoe" w:date="2017-12-14T19:24:00Z">
        <w:r w:rsidRPr="003D542F">
          <w:rPr>
            <w:rStyle w:val="notelabel"/>
            <w:rFonts w:asciiTheme="minorHAnsi" w:hAnsiTheme="minorHAnsi"/>
            <w:b/>
            <w:bCs/>
            <w:caps/>
            <w:color w:val="707071"/>
            <w:spacing w:val="-3"/>
            <w:sz w:val="22"/>
            <w:szCs w:val="22"/>
          </w:rPr>
          <w:t>NOTE</w:t>
        </w:r>
        <w:r w:rsidRPr="003D542F">
          <w:rPr>
            <w:rFonts w:asciiTheme="minorHAnsi" w:hAnsiTheme="minorHAnsi"/>
            <w:color w:val="414042"/>
            <w:spacing w:val="-3"/>
            <w:sz w:val="22"/>
            <w:szCs w:val="22"/>
          </w:rPr>
          <w:t>The</w:t>
        </w:r>
        <w:proofErr w:type="spellEnd"/>
        <w:r w:rsidRPr="003D542F">
          <w:rPr>
            <w:rFonts w:asciiTheme="minorHAnsi" w:hAnsiTheme="minorHAnsi"/>
            <w:color w:val="414042"/>
            <w:spacing w:val="-3"/>
            <w:sz w:val="22"/>
            <w:szCs w:val="22"/>
          </w:rPr>
          <w:t xml:space="preserve"> </w:t>
        </w:r>
        <w:proofErr w:type="spellStart"/>
        <w:r w:rsidRPr="003D542F">
          <w:rPr>
            <w:rFonts w:asciiTheme="minorHAnsi" w:hAnsiTheme="minorHAnsi"/>
            <w:color w:val="414042"/>
            <w:spacing w:val="-3"/>
            <w:sz w:val="22"/>
            <w:szCs w:val="22"/>
          </w:rPr>
          <w:t>IdP</w:t>
        </w:r>
        <w:proofErr w:type="spellEnd"/>
        <w:r w:rsidRPr="003D542F">
          <w:rPr>
            <w:rFonts w:asciiTheme="minorHAnsi" w:hAnsiTheme="minorHAnsi"/>
            <w:color w:val="414042"/>
            <w:spacing w:val="-3"/>
            <w:sz w:val="22"/>
            <w:szCs w:val="22"/>
          </w:rPr>
          <w:t xml:space="preserve"> applications must authenticate to PingFederate using one of three mechanisms. If authentication fails, the HTTP request results in an HTTP response 401 – Unauthorized status code message.</w:t>
        </w:r>
      </w:ins>
      <w:ins w:id="1568" w:author="Barry O'Donohoe [2]" w:date="2018-03-21T07:23:00Z">
        <w:r w:rsidR="007B4A80">
          <w:rPr>
            <w:rFonts w:asciiTheme="minorHAnsi" w:hAnsiTheme="minorHAnsi"/>
            <w:color w:val="414042"/>
            <w:spacing w:val="-3"/>
            <w:sz w:val="22"/>
            <w:szCs w:val="22"/>
          </w:rPr>
          <w:t xml:space="preserve"> The authentication method chosen </w:t>
        </w:r>
        <w:r w:rsidR="00692E91">
          <w:rPr>
            <w:rFonts w:asciiTheme="minorHAnsi" w:hAnsiTheme="minorHAnsi"/>
            <w:color w:val="414042"/>
            <w:spacing w:val="-3"/>
            <w:sz w:val="22"/>
            <w:szCs w:val="22"/>
          </w:rPr>
          <w:t>is to use basic authentication (username/password) secured by TLS.</w:t>
        </w:r>
      </w:ins>
    </w:p>
    <w:p w14:paraId="51BDEA0D" w14:textId="77777777" w:rsidR="003D542F" w:rsidRPr="00DA36E5" w:rsidRDefault="003D542F" w:rsidP="003D542F">
      <w:pPr>
        <w:shd w:val="clear" w:color="auto" w:fill="F1F2F2"/>
        <w:rPr>
          <w:ins w:id="1569" w:author="Barry O'Donohoe" w:date="2017-12-14T19:23:00Z"/>
          <w:rFonts w:asciiTheme="minorHAnsi" w:hAnsiTheme="minorHAnsi"/>
          <w:color w:val="464646"/>
          <w:spacing w:val="-3"/>
          <w:sz w:val="22"/>
          <w:szCs w:val="22"/>
        </w:rPr>
      </w:pPr>
    </w:p>
    <w:p w14:paraId="3BBEB003" w14:textId="045CFAE3" w:rsidR="009C145F" w:rsidRDefault="009C145F">
      <w:pPr>
        <w:pStyle w:val="Heading5"/>
        <w:numPr>
          <w:ilvl w:val="0"/>
          <w:numId w:val="50"/>
        </w:numPr>
        <w:shd w:val="clear" w:color="auto" w:fill="FFFFFF"/>
        <w:spacing w:before="90"/>
        <w:rPr>
          <w:ins w:id="1570" w:author="Barry O'Donohoe" w:date="2017-12-14T19:42:00Z"/>
          <w:rFonts w:asciiTheme="minorHAnsi" w:hAnsiTheme="minorHAnsi"/>
          <w:color w:val="464646"/>
          <w:spacing w:val="-3"/>
          <w:sz w:val="22"/>
          <w:szCs w:val="22"/>
        </w:rPr>
        <w:pPrChange w:id="1571" w:author="Barry O'Donohoe" w:date="2017-12-14T19:21:00Z">
          <w:pPr>
            <w:numPr>
              <w:numId w:val="50"/>
            </w:numPr>
            <w:shd w:val="clear" w:color="auto" w:fill="FFFFFF"/>
            <w:tabs>
              <w:tab w:val="num" w:pos="720"/>
            </w:tabs>
            <w:spacing w:before="90"/>
            <w:ind w:left="720" w:hanging="360"/>
          </w:pPr>
        </w:pPrChange>
      </w:pPr>
      <w:ins w:id="1572" w:author="Barry O'Donohoe" w:date="2017-12-14T19:42:00Z">
        <w:r>
          <w:rPr>
            <w:rFonts w:asciiTheme="minorHAnsi" w:hAnsiTheme="minorHAnsi"/>
            <w:color w:val="464646"/>
            <w:spacing w:val="-3"/>
            <w:sz w:val="22"/>
            <w:szCs w:val="22"/>
          </w:rPr>
          <w:t>PingFederate returns the available authorisation or single-sign-on request attributes and existing session context to the authentication application.</w:t>
        </w:r>
      </w:ins>
    </w:p>
    <w:p w14:paraId="7FF93A71" w14:textId="77777777" w:rsidR="009C145F" w:rsidRDefault="00905907">
      <w:pPr>
        <w:pStyle w:val="Heading5"/>
        <w:numPr>
          <w:ilvl w:val="0"/>
          <w:numId w:val="50"/>
        </w:numPr>
        <w:shd w:val="clear" w:color="auto" w:fill="FFFFFF"/>
        <w:spacing w:before="90"/>
        <w:rPr>
          <w:ins w:id="1573" w:author="Barry O'Donohoe" w:date="2017-12-14T19:43:00Z"/>
          <w:rFonts w:asciiTheme="minorHAnsi" w:hAnsiTheme="minorHAnsi"/>
          <w:color w:val="464646"/>
          <w:spacing w:val="-3"/>
          <w:sz w:val="22"/>
          <w:szCs w:val="22"/>
        </w:rPr>
        <w:pPrChange w:id="1574" w:author="Barry O'Donohoe" w:date="2017-12-14T19:43:00Z">
          <w:pPr>
            <w:numPr>
              <w:numId w:val="50"/>
            </w:numPr>
            <w:shd w:val="clear" w:color="auto" w:fill="FFFFFF"/>
            <w:tabs>
              <w:tab w:val="num" w:pos="720"/>
            </w:tabs>
            <w:spacing w:before="90"/>
            <w:ind w:left="720" w:hanging="360"/>
          </w:pPr>
        </w:pPrChange>
      </w:pPr>
      <w:ins w:id="1575" w:author="Barry O'Donohoe" w:date="2017-12-14T19:17:00Z">
        <w:r w:rsidRPr="003D542F">
          <w:rPr>
            <w:rFonts w:asciiTheme="minorHAnsi" w:hAnsiTheme="minorHAnsi"/>
            <w:sz w:val="22"/>
            <w:szCs w:val="22"/>
          </w:rPr>
          <w:t xml:space="preserve">The authentication </w:t>
        </w:r>
      </w:ins>
      <w:ins w:id="1576" w:author="Barry O'Donohoe" w:date="2017-12-14T19:20:00Z">
        <w:r w:rsidR="003D542F" w:rsidRPr="003D542F">
          <w:rPr>
            <w:rFonts w:asciiTheme="minorHAnsi" w:hAnsiTheme="minorHAnsi"/>
            <w:sz w:val="22"/>
            <w:szCs w:val="22"/>
          </w:rPr>
          <w:t>(</w:t>
        </w:r>
        <w:proofErr w:type="spellStart"/>
        <w:r w:rsidR="003D542F" w:rsidRPr="003D542F">
          <w:rPr>
            <w:rFonts w:asciiTheme="minorHAnsi" w:hAnsiTheme="minorHAnsi"/>
            <w:sz w:val="22"/>
            <w:szCs w:val="22"/>
          </w:rPr>
          <w:t>IdP</w:t>
        </w:r>
        <w:proofErr w:type="spellEnd"/>
        <w:r w:rsidR="003D542F" w:rsidRPr="003D542F">
          <w:rPr>
            <w:rFonts w:asciiTheme="minorHAnsi" w:hAnsiTheme="minorHAnsi"/>
            <w:sz w:val="22"/>
            <w:szCs w:val="22"/>
          </w:rPr>
          <w:t xml:space="preserve">) </w:t>
        </w:r>
      </w:ins>
      <w:ins w:id="1577" w:author="Barry O'Donohoe" w:date="2017-12-14T19:17:00Z">
        <w:r w:rsidRPr="003D542F">
          <w:rPr>
            <w:rFonts w:asciiTheme="minorHAnsi" w:hAnsiTheme="minorHAnsi"/>
            <w:sz w:val="22"/>
            <w:szCs w:val="22"/>
          </w:rPr>
          <w:t>application</w:t>
        </w:r>
      </w:ins>
      <w:ins w:id="1578" w:author="Barry O'Donohoe" w:date="2017-12-14T19:20:00Z">
        <w:r w:rsidR="003D542F">
          <w:rPr>
            <w:rFonts w:asciiTheme="minorHAnsi" w:hAnsiTheme="minorHAnsi"/>
            <w:sz w:val="22"/>
            <w:szCs w:val="22"/>
          </w:rPr>
          <w:t xml:space="preserve"> </w:t>
        </w:r>
      </w:ins>
      <w:ins w:id="1579" w:author="Barry O'Donohoe" w:date="2017-12-14T18:42:00Z">
        <w:r w:rsidR="00127A4C" w:rsidRPr="003D542F">
          <w:rPr>
            <w:rFonts w:asciiTheme="minorHAnsi" w:hAnsiTheme="minorHAnsi"/>
            <w:color w:val="464646"/>
            <w:spacing w:val="-3"/>
            <w:sz w:val="22"/>
            <w:szCs w:val="22"/>
            <w:rPrChange w:id="1580" w:author="Barry O'Donohoe" w:date="2017-12-14T19:20:00Z">
              <w:rPr>
                <w:rFonts w:ascii="Helvetica" w:hAnsi="Helvetica"/>
                <w:color w:val="464646"/>
                <w:spacing w:val="-3"/>
                <w:sz w:val="27"/>
                <w:szCs w:val="27"/>
              </w:rPr>
            </w:rPrChange>
          </w:rPr>
          <w:t>authenticates the user (if not already authenticated).</w:t>
        </w:r>
      </w:ins>
    </w:p>
    <w:p w14:paraId="185716DF" w14:textId="77777777" w:rsidR="00DE63B6" w:rsidRDefault="003D542F">
      <w:pPr>
        <w:pStyle w:val="Heading5"/>
        <w:numPr>
          <w:ilvl w:val="0"/>
          <w:numId w:val="50"/>
        </w:numPr>
        <w:shd w:val="clear" w:color="auto" w:fill="FFFFFF"/>
        <w:spacing w:before="90"/>
        <w:rPr>
          <w:ins w:id="1581" w:author="Barry O'Donohoe" w:date="2017-12-14T19:45:00Z"/>
          <w:rFonts w:asciiTheme="minorHAnsi" w:hAnsiTheme="minorHAnsi"/>
          <w:color w:val="464646"/>
          <w:spacing w:val="-3"/>
          <w:sz w:val="22"/>
          <w:szCs w:val="22"/>
        </w:rPr>
        <w:pPrChange w:id="1582" w:author="Barry O'Donohoe" w:date="2017-12-14T19:44:00Z">
          <w:pPr>
            <w:numPr>
              <w:numId w:val="50"/>
            </w:numPr>
            <w:shd w:val="clear" w:color="auto" w:fill="FFFFFF"/>
            <w:tabs>
              <w:tab w:val="num" w:pos="720"/>
            </w:tabs>
            <w:ind w:left="720" w:hanging="360"/>
          </w:pPr>
        </w:pPrChange>
      </w:pPr>
      <w:ins w:id="1583" w:author="Barry O'Donohoe" w:date="2017-12-14T19:22:00Z">
        <w:r w:rsidRPr="009C145F">
          <w:rPr>
            <w:rFonts w:asciiTheme="minorHAnsi" w:hAnsiTheme="minorHAnsi"/>
            <w:color w:val="464646"/>
            <w:spacing w:val="-3"/>
            <w:sz w:val="22"/>
            <w:szCs w:val="22"/>
            <w:rPrChange w:id="1584" w:author="Barry O'Donohoe" w:date="2017-12-14T19:43:00Z">
              <w:rPr/>
            </w:rPrChange>
          </w:rPr>
          <w:t xml:space="preserve">The </w:t>
        </w:r>
        <w:proofErr w:type="spellStart"/>
        <w:r w:rsidRPr="009C145F">
          <w:rPr>
            <w:rFonts w:asciiTheme="minorHAnsi" w:hAnsiTheme="minorHAnsi"/>
            <w:color w:val="464646"/>
            <w:spacing w:val="-3"/>
            <w:sz w:val="22"/>
            <w:szCs w:val="22"/>
            <w:rPrChange w:id="1585" w:author="Barry O'Donohoe" w:date="2017-12-14T19:43:00Z">
              <w:rPr/>
            </w:rPrChange>
          </w:rPr>
          <w:t>IdP</w:t>
        </w:r>
        <w:proofErr w:type="spellEnd"/>
        <w:r w:rsidRPr="009C145F">
          <w:rPr>
            <w:rFonts w:asciiTheme="minorHAnsi" w:hAnsiTheme="minorHAnsi"/>
            <w:color w:val="464646"/>
            <w:spacing w:val="-3"/>
            <w:sz w:val="22"/>
            <w:szCs w:val="22"/>
            <w:rPrChange w:id="1586" w:author="Barry O'Donohoe" w:date="2017-12-14T19:43:00Z">
              <w:rPr/>
            </w:rPrChange>
          </w:rPr>
          <w:t xml:space="preserve"> application makes a direct HTTP call to </w:t>
        </w:r>
      </w:ins>
      <w:ins w:id="1587" w:author="Barry O'Donohoe" w:date="2017-12-14T19:43:00Z">
        <w:r w:rsidR="009C145F">
          <w:rPr>
            <w:rFonts w:asciiTheme="minorHAnsi" w:hAnsiTheme="minorHAnsi"/>
            <w:color w:val="464646"/>
            <w:spacing w:val="-3"/>
            <w:sz w:val="22"/>
            <w:szCs w:val="22"/>
          </w:rPr>
          <w:t>PingFederate /</w:t>
        </w:r>
        <w:proofErr w:type="spellStart"/>
        <w:r w:rsidR="009C145F">
          <w:rPr>
            <w:rFonts w:asciiTheme="minorHAnsi" w:hAnsiTheme="minorHAnsi"/>
            <w:color w:val="464646"/>
            <w:spacing w:val="-3"/>
            <w:sz w:val="22"/>
            <w:szCs w:val="22"/>
          </w:rPr>
          <w:t>dropoff</w:t>
        </w:r>
        <w:proofErr w:type="spellEnd"/>
        <w:r w:rsidR="009C145F">
          <w:rPr>
            <w:rFonts w:asciiTheme="minorHAnsi" w:hAnsiTheme="minorHAnsi"/>
            <w:color w:val="464646"/>
            <w:spacing w:val="-3"/>
            <w:sz w:val="22"/>
            <w:szCs w:val="22"/>
          </w:rPr>
          <w:t xml:space="preserve"> endpoint with </w:t>
        </w:r>
      </w:ins>
      <w:ins w:id="1588" w:author="Barry O'Donohoe" w:date="2017-12-14T19:22:00Z">
        <w:r w:rsidRPr="009C145F">
          <w:rPr>
            <w:rFonts w:asciiTheme="minorHAnsi" w:hAnsiTheme="minorHAnsi"/>
            <w:color w:val="464646"/>
            <w:spacing w:val="-3"/>
            <w:sz w:val="22"/>
            <w:szCs w:val="22"/>
            <w:rPrChange w:id="1589" w:author="Barry O'Donohoe" w:date="2017-12-14T19:43:00Z">
              <w:rPr/>
            </w:rPrChange>
          </w:rPr>
          <w:t xml:space="preserve">the user attributes </w:t>
        </w:r>
      </w:ins>
      <w:ins w:id="1590" w:author="Barry O'Donohoe" w:date="2017-12-14T19:43:00Z">
        <w:r w:rsidR="009C145F">
          <w:rPr>
            <w:rFonts w:asciiTheme="minorHAnsi" w:hAnsiTheme="minorHAnsi"/>
            <w:color w:val="464646"/>
            <w:spacing w:val="-3"/>
            <w:sz w:val="22"/>
            <w:szCs w:val="22"/>
          </w:rPr>
          <w:t xml:space="preserve">obtained during authentication </w:t>
        </w:r>
      </w:ins>
      <w:ins w:id="1591" w:author="Barry O'Donohoe" w:date="2017-12-14T19:22:00Z">
        <w:r w:rsidRPr="009C145F">
          <w:rPr>
            <w:rFonts w:asciiTheme="minorHAnsi" w:hAnsiTheme="minorHAnsi"/>
            <w:color w:val="464646"/>
            <w:spacing w:val="-3"/>
            <w:sz w:val="22"/>
            <w:szCs w:val="22"/>
            <w:rPrChange w:id="1592" w:author="Barry O'Donohoe" w:date="2017-12-14T19:43:00Z">
              <w:rPr/>
            </w:rPrChange>
          </w:rPr>
          <w:t>(as JSON-encoded objects) to PingFederate.</w:t>
        </w:r>
      </w:ins>
      <w:ins w:id="1593" w:author="Barry O'Donohoe" w:date="2017-12-14T19:44:00Z">
        <w:r w:rsidR="009C145F">
          <w:rPr>
            <w:rFonts w:asciiTheme="minorHAnsi" w:hAnsiTheme="minorHAnsi"/>
            <w:color w:val="464646"/>
            <w:spacing w:val="-3"/>
            <w:sz w:val="22"/>
            <w:szCs w:val="22"/>
          </w:rPr>
          <w:t xml:space="preserve"> </w:t>
        </w:r>
      </w:ins>
    </w:p>
    <w:p w14:paraId="20C46741" w14:textId="6E5E0DA7" w:rsidR="009C145F" w:rsidRDefault="009C145F">
      <w:pPr>
        <w:pStyle w:val="Heading5"/>
        <w:numPr>
          <w:ilvl w:val="0"/>
          <w:numId w:val="50"/>
        </w:numPr>
        <w:shd w:val="clear" w:color="auto" w:fill="FFFFFF"/>
        <w:spacing w:before="90"/>
        <w:rPr>
          <w:ins w:id="1594" w:author="Barry O'Donohoe" w:date="2017-12-14T19:44:00Z"/>
          <w:rFonts w:asciiTheme="minorHAnsi" w:hAnsiTheme="minorHAnsi"/>
          <w:color w:val="464646"/>
          <w:spacing w:val="-3"/>
          <w:sz w:val="22"/>
          <w:szCs w:val="22"/>
        </w:rPr>
        <w:pPrChange w:id="1595" w:author="Barry O'Donohoe" w:date="2017-12-14T19:44:00Z">
          <w:pPr>
            <w:numPr>
              <w:numId w:val="50"/>
            </w:numPr>
            <w:shd w:val="clear" w:color="auto" w:fill="FFFFFF"/>
            <w:tabs>
              <w:tab w:val="num" w:pos="720"/>
            </w:tabs>
            <w:ind w:left="720" w:hanging="360"/>
          </w:pPr>
        </w:pPrChange>
      </w:pPr>
      <w:ins w:id="1596" w:author="Barry O'Donohoe" w:date="2017-12-14T19:44:00Z">
        <w:r>
          <w:rPr>
            <w:rFonts w:asciiTheme="minorHAnsi" w:hAnsiTheme="minorHAnsi"/>
            <w:color w:val="464646"/>
            <w:spacing w:val="-3"/>
            <w:sz w:val="22"/>
            <w:szCs w:val="22"/>
          </w:rPr>
          <w:t>PingFederate</w:t>
        </w:r>
      </w:ins>
      <w:ins w:id="1597" w:author="Barry O'Donohoe" w:date="2017-12-14T19:45:00Z">
        <w:r w:rsidR="00DE63B6">
          <w:rPr>
            <w:rFonts w:asciiTheme="minorHAnsi" w:hAnsiTheme="minorHAnsi"/>
            <w:color w:val="464646"/>
            <w:spacing w:val="-3"/>
            <w:sz w:val="22"/>
            <w:szCs w:val="22"/>
          </w:rPr>
          <w:t xml:space="preserve"> </w:t>
        </w:r>
      </w:ins>
      <w:ins w:id="1598" w:author="Barry O'Donohoe" w:date="2017-12-14T19:46:00Z">
        <w:r w:rsidR="00DE63B6">
          <w:rPr>
            <w:rFonts w:asciiTheme="minorHAnsi" w:hAnsiTheme="minorHAnsi"/>
            <w:color w:val="464646"/>
            <w:spacing w:val="-3"/>
            <w:sz w:val="22"/>
            <w:szCs w:val="22"/>
          </w:rPr>
          <w:t xml:space="preserve">stores the attributes passed in by the authentication application and </w:t>
        </w:r>
      </w:ins>
      <w:ins w:id="1599" w:author="Barry O'Donohoe" w:date="2017-12-14T19:45:00Z">
        <w:r w:rsidR="00DE63B6">
          <w:rPr>
            <w:rFonts w:asciiTheme="minorHAnsi" w:hAnsiTheme="minorHAnsi"/>
            <w:color w:val="464646"/>
            <w:spacing w:val="-3"/>
            <w:sz w:val="22"/>
            <w:szCs w:val="22"/>
          </w:rPr>
          <w:t>responds with a JSON-encoded reference ID string value.</w:t>
        </w:r>
      </w:ins>
    </w:p>
    <w:p w14:paraId="28F64744" w14:textId="77777777" w:rsidR="00DA15DF" w:rsidRDefault="00127A4C">
      <w:pPr>
        <w:pStyle w:val="Heading5"/>
        <w:numPr>
          <w:ilvl w:val="0"/>
          <w:numId w:val="50"/>
        </w:numPr>
        <w:shd w:val="clear" w:color="auto" w:fill="FFFFFF"/>
        <w:spacing w:before="90"/>
        <w:rPr>
          <w:ins w:id="1600" w:author="Barry O'Donohoe" w:date="2017-12-14T19:49:00Z"/>
          <w:rFonts w:asciiTheme="minorHAnsi" w:hAnsiTheme="minorHAnsi"/>
          <w:color w:val="464646"/>
          <w:spacing w:val="-3"/>
          <w:sz w:val="22"/>
          <w:szCs w:val="22"/>
        </w:rPr>
        <w:pPrChange w:id="1601" w:author="Barry O'Donohoe" w:date="2017-12-14T19:49:00Z">
          <w:pPr>
            <w:numPr>
              <w:numId w:val="50"/>
            </w:numPr>
            <w:shd w:val="clear" w:color="auto" w:fill="FFFFFF"/>
            <w:tabs>
              <w:tab w:val="num" w:pos="720"/>
            </w:tabs>
            <w:ind w:left="720" w:hanging="360"/>
          </w:pPr>
        </w:pPrChange>
      </w:pPr>
      <w:ins w:id="1602" w:author="Barry O'Donohoe" w:date="2017-12-14T18:42:00Z">
        <w:r w:rsidRPr="009C145F">
          <w:rPr>
            <w:rFonts w:asciiTheme="minorHAnsi" w:hAnsiTheme="minorHAnsi"/>
            <w:color w:val="464646"/>
            <w:spacing w:val="-3"/>
            <w:sz w:val="22"/>
            <w:szCs w:val="22"/>
            <w:rPrChange w:id="1603" w:author="Barry O'Donohoe" w:date="2017-12-14T19:44:00Z">
              <w:rPr>
                <w:rFonts w:ascii="Helvetica" w:hAnsi="Helvetica"/>
                <w:color w:val="464646"/>
                <w:spacing w:val="-3"/>
                <w:sz w:val="27"/>
                <w:szCs w:val="27"/>
              </w:rPr>
            </w:rPrChange>
          </w:rPr>
          <w:t xml:space="preserve">PingFederate stores the attributes and returns a reference in the HTTP response to the </w:t>
        </w:r>
        <w:proofErr w:type="spellStart"/>
        <w:r w:rsidRPr="009C145F">
          <w:rPr>
            <w:rFonts w:asciiTheme="minorHAnsi" w:hAnsiTheme="minorHAnsi"/>
            <w:color w:val="464646"/>
            <w:spacing w:val="-3"/>
            <w:sz w:val="22"/>
            <w:szCs w:val="22"/>
            <w:rPrChange w:id="1604" w:author="Barry O'Donohoe" w:date="2017-12-14T19:44:00Z">
              <w:rPr>
                <w:rFonts w:ascii="Helvetica" w:hAnsi="Helvetica"/>
                <w:color w:val="464646"/>
                <w:spacing w:val="-3"/>
                <w:sz w:val="27"/>
                <w:szCs w:val="27"/>
              </w:rPr>
            </w:rPrChange>
          </w:rPr>
          <w:t>IdP</w:t>
        </w:r>
        <w:proofErr w:type="spellEnd"/>
        <w:r w:rsidRPr="009C145F">
          <w:rPr>
            <w:rFonts w:asciiTheme="minorHAnsi" w:hAnsiTheme="minorHAnsi"/>
            <w:color w:val="464646"/>
            <w:spacing w:val="-3"/>
            <w:sz w:val="22"/>
            <w:szCs w:val="22"/>
            <w:rPrChange w:id="1605" w:author="Barry O'Donohoe" w:date="2017-12-14T19:44:00Z">
              <w:rPr>
                <w:rFonts w:ascii="Helvetica" w:hAnsi="Helvetica"/>
                <w:color w:val="464646"/>
                <w:spacing w:val="-3"/>
                <w:sz w:val="27"/>
                <w:szCs w:val="27"/>
              </w:rPr>
            </w:rPrChange>
          </w:rPr>
          <w:t xml:space="preserve"> application. </w:t>
        </w:r>
      </w:ins>
    </w:p>
    <w:p w14:paraId="77632735" w14:textId="77777777" w:rsidR="00DA15DF" w:rsidRPr="00DA15DF" w:rsidRDefault="00127A4C">
      <w:pPr>
        <w:pStyle w:val="Heading5"/>
        <w:numPr>
          <w:ilvl w:val="0"/>
          <w:numId w:val="50"/>
        </w:numPr>
        <w:shd w:val="clear" w:color="auto" w:fill="FFFFFF"/>
        <w:spacing w:before="90"/>
        <w:rPr>
          <w:ins w:id="1606" w:author="Barry O'Donohoe" w:date="2017-12-14T19:49:00Z"/>
          <w:rStyle w:val="HTMLCode"/>
          <w:rFonts w:asciiTheme="minorHAnsi" w:hAnsiTheme="minorHAnsi" w:cs="Times New Roman"/>
          <w:color w:val="464646"/>
          <w:spacing w:val="-3"/>
          <w:sz w:val="22"/>
          <w:szCs w:val="22"/>
        </w:rPr>
        <w:pPrChange w:id="1607" w:author="Barry O'Donohoe" w:date="2017-12-14T19:49:00Z">
          <w:pPr>
            <w:numPr>
              <w:numId w:val="50"/>
            </w:numPr>
            <w:shd w:val="clear" w:color="auto" w:fill="FFFFFF"/>
            <w:tabs>
              <w:tab w:val="num" w:pos="720"/>
            </w:tabs>
            <w:spacing w:before="90"/>
            <w:ind w:left="720" w:hanging="360"/>
          </w:pPr>
        </w:pPrChange>
      </w:pPr>
      <w:ins w:id="1608" w:author="Barry O'Donohoe" w:date="2017-12-14T18:42:00Z">
        <w:r w:rsidRPr="00DA15DF">
          <w:rPr>
            <w:rFonts w:asciiTheme="minorHAnsi" w:hAnsiTheme="minorHAnsi"/>
            <w:color w:val="464646"/>
            <w:spacing w:val="-3"/>
            <w:sz w:val="22"/>
            <w:szCs w:val="22"/>
            <w:rPrChange w:id="1609" w:author="Barry O'Donohoe" w:date="2017-12-14T19:49:00Z">
              <w:rPr>
                <w:rFonts w:ascii="Helvetica" w:hAnsi="Helvetica"/>
                <w:color w:val="464646"/>
                <w:spacing w:val="-3"/>
                <w:sz w:val="27"/>
                <w:szCs w:val="27"/>
              </w:rPr>
            </w:rPrChange>
          </w:rPr>
          <w:t xml:space="preserve">The </w:t>
        </w:r>
        <w:proofErr w:type="spellStart"/>
        <w:r w:rsidRPr="00DA15DF">
          <w:rPr>
            <w:rFonts w:asciiTheme="minorHAnsi" w:hAnsiTheme="minorHAnsi"/>
            <w:color w:val="464646"/>
            <w:spacing w:val="-3"/>
            <w:sz w:val="22"/>
            <w:szCs w:val="22"/>
            <w:rPrChange w:id="1610" w:author="Barry O'Donohoe" w:date="2017-12-14T19:49:00Z">
              <w:rPr>
                <w:rFonts w:ascii="Helvetica" w:hAnsi="Helvetica"/>
                <w:color w:val="464646"/>
                <w:spacing w:val="-3"/>
                <w:sz w:val="27"/>
                <w:szCs w:val="27"/>
              </w:rPr>
            </w:rPrChange>
          </w:rPr>
          <w:t>IdP</w:t>
        </w:r>
        <w:proofErr w:type="spellEnd"/>
        <w:r w:rsidRPr="00DA15DF">
          <w:rPr>
            <w:rFonts w:asciiTheme="minorHAnsi" w:hAnsiTheme="minorHAnsi"/>
            <w:color w:val="464646"/>
            <w:spacing w:val="-3"/>
            <w:sz w:val="22"/>
            <w:szCs w:val="22"/>
            <w:rPrChange w:id="1611" w:author="Barry O'Donohoe" w:date="2017-12-14T19:49:00Z">
              <w:rPr>
                <w:rFonts w:ascii="Helvetica" w:hAnsi="Helvetica"/>
                <w:color w:val="464646"/>
                <w:spacing w:val="-3"/>
                <w:sz w:val="27"/>
                <w:szCs w:val="27"/>
              </w:rPr>
            </w:rPrChange>
          </w:rPr>
          <w:t xml:space="preserve"> application redirects the browser to the PingFederate resume path (received in Step </w:t>
        </w:r>
        <w:r w:rsidR="00DA15DF" w:rsidRPr="00DA15DF">
          <w:rPr>
            <w:rFonts w:asciiTheme="minorHAnsi" w:hAnsiTheme="minorHAnsi"/>
            <w:b/>
            <w:bCs/>
            <w:color w:val="464646"/>
            <w:spacing w:val="-3"/>
            <w:sz w:val="22"/>
            <w:szCs w:val="22"/>
            <w:shd w:val="clear" w:color="auto" w:fill="00B8F7"/>
            <w:rPrChange w:id="1612" w:author="Barry O'Donohoe" w:date="2017-12-14T19:49:00Z">
              <w:rPr>
                <w:b/>
                <w:bCs/>
                <w:shd w:val="clear" w:color="auto" w:fill="00B8F7"/>
              </w:rPr>
            </w:rPrChange>
          </w:rPr>
          <w:t>1</w:t>
        </w:r>
        <w:r w:rsidRPr="00DA15DF">
          <w:rPr>
            <w:rFonts w:asciiTheme="minorHAnsi" w:hAnsiTheme="minorHAnsi"/>
            <w:color w:val="464646"/>
            <w:spacing w:val="-3"/>
            <w:sz w:val="22"/>
            <w:szCs w:val="22"/>
            <w:rPrChange w:id="1613" w:author="Barry O'Donohoe" w:date="2017-12-14T19:49:00Z">
              <w:rPr>
                <w:rFonts w:ascii="Helvetica" w:hAnsi="Helvetica"/>
                <w:color w:val="464646"/>
                <w:spacing w:val="-3"/>
                <w:sz w:val="27"/>
                <w:szCs w:val="27"/>
              </w:rPr>
            </w:rPrChange>
          </w:rPr>
          <w:t>) with the reference in the query string. For example:</w:t>
        </w:r>
        <w:r w:rsidRPr="00DA15DF">
          <w:rPr>
            <w:rStyle w:val="HTMLCode"/>
            <w:rFonts w:asciiTheme="minorHAnsi" w:hAnsiTheme="minorHAnsi"/>
            <w:color w:val="464646"/>
            <w:spacing w:val="-3"/>
            <w:sz w:val="22"/>
            <w:szCs w:val="22"/>
            <w:rPrChange w:id="1614" w:author="Barry O'Donohoe" w:date="2017-12-14T19:49:00Z">
              <w:rPr>
                <w:rStyle w:val="HTMLCode"/>
                <w:rFonts w:ascii="Courier" w:hAnsi="Courier"/>
                <w:color w:val="464646"/>
                <w:spacing w:val="-3"/>
                <w:sz w:val="21"/>
                <w:szCs w:val="21"/>
              </w:rPr>
            </w:rPrChange>
          </w:rPr>
          <w:t>https://pingfederate.example.com:9031/[resume-path]?REF=&gt;</w:t>
        </w:r>
      </w:ins>
    </w:p>
    <w:p w14:paraId="0FF81658" w14:textId="63067A35" w:rsidR="00127A4C" w:rsidRPr="008E133E" w:rsidRDefault="00DA15DF">
      <w:pPr>
        <w:pStyle w:val="Heading3"/>
        <w:rPr>
          <w:ins w:id="1615" w:author="Barry O'Donohoe" w:date="2017-12-14T18:42:00Z"/>
        </w:rPr>
        <w:pPrChange w:id="1616" w:author="Barry O'Donohoe" w:date="2017-12-14T19:50:00Z">
          <w:pPr>
            <w:numPr>
              <w:numId w:val="50"/>
            </w:numPr>
            <w:shd w:val="clear" w:color="auto" w:fill="FFFFFF"/>
            <w:tabs>
              <w:tab w:val="num" w:pos="720"/>
            </w:tabs>
            <w:spacing w:before="90"/>
            <w:ind w:left="720" w:hanging="360"/>
          </w:pPr>
        </w:pPrChange>
      </w:pPr>
      <w:proofErr w:type="spellStart"/>
      <w:ins w:id="1617" w:author="Barry O'Donohoe" w:date="2017-12-14T19:50:00Z">
        <w:r>
          <w:t>R</w:t>
        </w:r>
      </w:ins>
      <w:ins w:id="1618" w:author="Barry O'Donohoe" w:date="2017-12-14T18:42:00Z">
        <w:r w:rsidR="00127A4C">
          <w:t>eferen</w:t>
        </w:r>
        <w:r w:rsidR="00127A4C" w:rsidRPr="00127A4C">
          <w:t>ce</w:t>
        </w:r>
      </w:ins>
      <w:ins w:id="1619" w:author="Barry O'Donohoe" w:date="2017-12-14T19:50:00Z">
        <w:r>
          <w:t>ID</w:t>
        </w:r>
      </w:ins>
      <w:proofErr w:type="spellEnd"/>
      <w:ins w:id="1620" w:author="Barry O'Donohoe" w:date="2017-12-14T18:42:00Z">
        <w:r w:rsidR="00127A4C" w:rsidRPr="00127A4C">
          <w:t xml:space="preserve"> value</w:t>
        </w:r>
      </w:ins>
    </w:p>
    <w:p w14:paraId="71EA0A3D" w14:textId="77777777" w:rsidR="00127A4C" w:rsidRPr="00127A4C" w:rsidRDefault="00127A4C" w:rsidP="00127A4C">
      <w:pPr>
        <w:shd w:val="clear" w:color="auto" w:fill="FFFFFF"/>
        <w:spacing w:before="90"/>
        <w:rPr>
          <w:ins w:id="1621" w:author="Barry O'Donohoe" w:date="2017-12-14T18:43:00Z"/>
          <w:rFonts w:asciiTheme="minorHAnsi" w:hAnsiTheme="minorHAnsi"/>
          <w:color w:val="464646"/>
          <w:spacing w:val="-3"/>
          <w:sz w:val="22"/>
          <w:szCs w:val="22"/>
          <w:rPrChange w:id="1622" w:author="Barry O'Donohoe" w:date="2017-12-14T18:43:00Z">
            <w:rPr>
              <w:ins w:id="1623" w:author="Barry O'Donohoe" w:date="2017-12-14T18:43:00Z"/>
              <w:rFonts w:ascii="Helvetica" w:hAnsi="Helvetica"/>
              <w:color w:val="464646"/>
              <w:spacing w:val="-3"/>
              <w:sz w:val="27"/>
              <w:szCs w:val="27"/>
            </w:rPr>
          </w:rPrChange>
        </w:rPr>
      </w:pPr>
      <w:ins w:id="1624" w:author="Barry O'Donohoe" w:date="2017-12-14T18:43:00Z">
        <w:r w:rsidRPr="00127A4C">
          <w:rPr>
            <w:rFonts w:asciiTheme="minorHAnsi" w:hAnsiTheme="minorHAnsi"/>
            <w:color w:val="464646"/>
            <w:spacing w:val="-3"/>
            <w:sz w:val="22"/>
            <w:szCs w:val="22"/>
            <w:rPrChange w:id="1625" w:author="Barry O'Donohoe" w:date="2017-12-14T18:43:00Z">
              <w:rPr>
                <w:rFonts w:ascii="Helvetica" w:hAnsi="Helvetica"/>
                <w:color w:val="464646"/>
                <w:spacing w:val="-3"/>
                <w:sz w:val="27"/>
                <w:szCs w:val="27"/>
              </w:rPr>
            </w:rPrChange>
          </w:rPr>
          <w:t xml:space="preserve">The reference value is a long hexadecimal String. Length is determined by the Reference Length setting in the </w:t>
        </w:r>
        <w:proofErr w:type="spellStart"/>
        <w:r w:rsidRPr="00127A4C">
          <w:rPr>
            <w:rFonts w:asciiTheme="minorHAnsi" w:hAnsiTheme="minorHAnsi"/>
            <w:color w:val="464646"/>
            <w:spacing w:val="-3"/>
            <w:sz w:val="22"/>
            <w:szCs w:val="22"/>
            <w:rPrChange w:id="1626" w:author="Barry O'Donohoe" w:date="2017-12-14T18:43:00Z">
              <w:rPr>
                <w:rFonts w:ascii="Helvetica" w:hAnsi="Helvetica"/>
                <w:color w:val="464646"/>
                <w:spacing w:val="-3"/>
                <w:sz w:val="27"/>
                <w:szCs w:val="27"/>
              </w:rPr>
            </w:rPrChange>
          </w:rPr>
          <w:t>ReferenceID</w:t>
        </w:r>
        <w:proofErr w:type="spellEnd"/>
        <w:r w:rsidRPr="00127A4C">
          <w:rPr>
            <w:rFonts w:asciiTheme="minorHAnsi" w:hAnsiTheme="minorHAnsi"/>
            <w:color w:val="464646"/>
            <w:spacing w:val="-3"/>
            <w:sz w:val="22"/>
            <w:szCs w:val="22"/>
            <w:rPrChange w:id="1627" w:author="Barry O'Donohoe" w:date="2017-12-14T18:43:00Z">
              <w:rPr>
                <w:rFonts w:ascii="Helvetica" w:hAnsi="Helvetica"/>
                <w:color w:val="464646"/>
                <w:spacing w:val="-3"/>
                <w:sz w:val="27"/>
                <w:szCs w:val="27"/>
              </w:rPr>
            </w:rPrChange>
          </w:rPr>
          <w:t xml:space="preserve"> Adapter configuration. The default is 30 bytes.</w:t>
        </w:r>
      </w:ins>
    </w:p>
    <w:p w14:paraId="3A97B581" w14:textId="77777777" w:rsidR="00127A4C" w:rsidRPr="00127A4C" w:rsidRDefault="00127A4C" w:rsidP="00127A4C">
      <w:pPr>
        <w:shd w:val="clear" w:color="auto" w:fill="FFFFFF"/>
        <w:spacing w:before="90"/>
        <w:rPr>
          <w:ins w:id="1628" w:author="Barry O'Donohoe" w:date="2017-12-14T18:43:00Z"/>
          <w:rFonts w:asciiTheme="minorHAnsi" w:hAnsiTheme="minorHAnsi"/>
          <w:color w:val="464646"/>
          <w:spacing w:val="-3"/>
          <w:sz w:val="22"/>
          <w:szCs w:val="22"/>
          <w:rPrChange w:id="1629" w:author="Barry O'Donohoe" w:date="2017-12-14T18:43:00Z">
            <w:rPr>
              <w:ins w:id="1630" w:author="Barry O'Donohoe" w:date="2017-12-14T18:43:00Z"/>
              <w:rFonts w:ascii="Helvetica" w:hAnsi="Helvetica"/>
              <w:color w:val="464646"/>
              <w:spacing w:val="-3"/>
              <w:sz w:val="27"/>
              <w:szCs w:val="27"/>
            </w:rPr>
          </w:rPrChange>
        </w:rPr>
      </w:pPr>
      <w:ins w:id="1631" w:author="Barry O'Donohoe" w:date="2017-12-14T18:43:00Z">
        <w:r w:rsidRPr="00127A4C">
          <w:rPr>
            <w:rFonts w:asciiTheme="minorHAnsi" w:hAnsiTheme="minorHAnsi"/>
            <w:color w:val="464646"/>
            <w:spacing w:val="-3"/>
            <w:sz w:val="22"/>
            <w:szCs w:val="22"/>
            <w:rPrChange w:id="1632" w:author="Barry O'Donohoe" w:date="2017-12-14T18:43:00Z">
              <w:rPr>
                <w:rFonts w:ascii="Helvetica" w:hAnsi="Helvetica"/>
                <w:color w:val="464646"/>
                <w:spacing w:val="-3"/>
                <w:sz w:val="27"/>
                <w:szCs w:val="27"/>
              </w:rPr>
            </w:rPrChange>
          </w:rPr>
          <w:t>Example: “A9C020F7CF8C21002CDC774B48A7CFE6B3ECA5FC6CCA507EE419B4432DB”</w:t>
        </w:r>
      </w:ins>
    </w:p>
    <w:p w14:paraId="691AECB4" w14:textId="7909054D" w:rsidR="00127A4C" w:rsidRPr="00127A4C" w:rsidRDefault="00127A4C" w:rsidP="00127A4C">
      <w:pPr>
        <w:shd w:val="clear" w:color="auto" w:fill="FFFFFF"/>
        <w:spacing w:before="90"/>
        <w:rPr>
          <w:ins w:id="1633" w:author="Barry O'Donohoe" w:date="2017-12-14T18:43:00Z"/>
          <w:rFonts w:asciiTheme="minorHAnsi" w:hAnsiTheme="minorHAnsi"/>
          <w:color w:val="464646"/>
          <w:spacing w:val="-3"/>
          <w:sz w:val="22"/>
          <w:szCs w:val="22"/>
          <w:rPrChange w:id="1634" w:author="Barry O'Donohoe" w:date="2017-12-14T18:43:00Z">
            <w:rPr>
              <w:ins w:id="1635" w:author="Barry O'Donohoe" w:date="2017-12-14T18:43:00Z"/>
              <w:rFonts w:ascii="Helvetica" w:hAnsi="Helvetica"/>
              <w:color w:val="464646"/>
              <w:spacing w:val="-3"/>
              <w:sz w:val="27"/>
              <w:szCs w:val="27"/>
            </w:rPr>
          </w:rPrChange>
        </w:rPr>
      </w:pPr>
      <w:ins w:id="1636" w:author="Barry O'Donohoe" w:date="2017-12-14T18:43:00Z">
        <w:r w:rsidRPr="00127A4C">
          <w:rPr>
            <w:rFonts w:asciiTheme="minorHAnsi" w:hAnsiTheme="minorHAnsi"/>
            <w:color w:val="464646"/>
            <w:spacing w:val="-3"/>
            <w:sz w:val="22"/>
            <w:szCs w:val="22"/>
            <w:rPrChange w:id="1637" w:author="Barry O'Donohoe" w:date="2017-12-14T18:43:00Z">
              <w:rPr>
                <w:rFonts w:ascii="Helvetica" w:hAnsi="Helvetica"/>
                <w:color w:val="464646"/>
                <w:spacing w:val="-3"/>
                <w:sz w:val="27"/>
                <w:szCs w:val="27"/>
              </w:rPr>
            </w:rPrChange>
          </w:rPr>
          <w:t xml:space="preserve">The reference value is short-lived (the default is three seconds) as specified by the Reference Duration setting in the </w:t>
        </w:r>
        <w:proofErr w:type="spellStart"/>
        <w:r w:rsidRPr="00127A4C">
          <w:rPr>
            <w:rFonts w:asciiTheme="minorHAnsi" w:hAnsiTheme="minorHAnsi"/>
            <w:color w:val="464646"/>
            <w:spacing w:val="-3"/>
            <w:sz w:val="22"/>
            <w:szCs w:val="22"/>
            <w:rPrChange w:id="1638" w:author="Barry O'Donohoe" w:date="2017-12-14T18:43:00Z">
              <w:rPr>
                <w:rFonts w:ascii="Helvetica" w:hAnsi="Helvetica"/>
                <w:color w:val="464646"/>
                <w:spacing w:val="-3"/>
                <w:sz w:val="27"/>
                <w:szCs w:val="27"/>
              </w:rPr>
            </w:rPrChange>
          </w:rPr>
          <w:t>Re</w:t>
        </w:r>
        <w:r w:rsidR="00DA15DF" w:rsidRPr="00DA15DF">
          <w:rPr>
            <w:rFonts w:asciiTheme="minorHAnsi" w:hAnsiTheme="minorHAnsi"/>
            <w:color w:val="464646"/>
            <w:spacing w:val="-3"/>
            <w:sz w:val="22"/>
            <w:szCs w:val="22"/>
          </w:rPr>
          <w:t>ferenceID</w:t>
        </w:r>
        <w:proofErr w:type="spellEnd"/>
        <w:r w:rsidR="00DA15DF" w:rsidRPr="00DA15DF">
          <w:rPr>
            <w:rFonts w:asciiTheme="minorHAnsi" w:hAnsiTheme="minorHAnsi"/>
            <w:color w:val="464646"/>
            <w:spacing w:val="-3"/>
            <w:sz w:val="22"/>
            <w:szCs w:val="22"/>
          </w:rPr>
          <w:t xml:space="preserve"> Adapter configuration </w:t>
        </w:r>
      </w:ins>
      <w:ins w:id="1639" w:author="Barry O'Donohoe" w:date="2017-12-14T19:50:00Z">
        <w:r w:rsidR="00DA15DF">
          <w:rPr>
            <w:rFonts w:asciiTheme="minorHAnsi" w:hAnsiTheme="minorHAnsi"/>
            <w:color w:val="464646"/>
            <w:spacing w:val="-3"/>
            <w:sz w:val="22"/>
            <w:szCs w:val="22"/>
          </w:rPr>
          <w:t>–</w:t>
        </w:r>
      </w:ins>
      <w:ins w:id="1640" w:author="Barry O'Donohoe" w:date="2017-12-14T18:43:00Z">
        <w:r w:rsidR="00DA15DF" w:rsidRPr="00DA15DF">
          <w:rPr>
            <w:rFonts w:asciiTheme="minorHAnsi" w:hAnsiTheme="minorHAnsi"/>
            <w:color w:val="464646"/>
            <w:spacing w:val="-3"/>
            <w:sz w:val="22"/>
            <w:szCs w:val="22"/>
          </w:rPr>
          <w:t xml:space="preserve"> this </w:t>
        </w:r>
      </w:ins>
      <w:ins w:id="1641" w:author="Barry O'Donohoe" w:date="2017-12-14T19:50:00Z">
        <w:r w:rsidR="00DA15DF">
          <w:rPr>
            <w:rFonts w:asciiTheme="minorHAnsi" w:hAnsiTheme="minorHAnsi"/>
            <w:color w:val="464646"/>
            <w:spacing w:val="-3"/>
            <w:sz w:val="22"/>
            <w:szCs w:val="22"/>
          </w:rPr>
          <w:t>is also configured but should always be short lived.</w:t>
        </w:r>
      </w:ins>
    </w:p>
    <w:p w14:paraId="48F7A33C" w14:textId="1F1EA7DF" w:rsidR="00127A4C" w:rsidRPr="00127A4C" w:rsidRDefault="00127A4C" w:rsidP="00127A4C">
      <w:pPr>
        <w:shd w:val="clear" w:color="auto" w:fill="FFFFFF"/>
        <w:spacing w:before="90"/>
        <w:rPr>
          <w:ins w:id="1642" w:author="Barry O'Donohoe" w:date="2017-12-14T18:43:00Z"/>
          <w:rFonts w:asciiTheme="minorHAnsi" w:hAnsiTheme="minorHAnsi"/>
          <w:color w:val="464646"/>
          <w:spacing w:val="-3"/>
          <w:sz w:val="22"/>
          <w:szCs w:val="22"/>
          <w:rPrChange w:id="1643" w:author="Barry O'Donohoe" w:date="2017-12-14T18:43:00Z">
            <w:rPr>
              <w:ins w:id="1644" w:author="Barry O'Donohoe" w:date="2017-12-14T18:43:00Z"/>
              <w:rFonts w:ascii="Helvetica" w:hAnsi="Helvetica"/>
              <w:color w:val="464646"/>
              <w:spacing w:val="-3"/>
              <w:sz w:val="27"/>
              <w:szCs w:val="27"/>
            </w:rPr>
          </w:rPrChange>
        </w:rPr>
      </w:pPr>
      <w:ins w:id="1645" w:author="Barry O'Donohoe" w:date="2017-12-14T18:43:00Z">
        <w:r w:rsidRPr="00127A4C">
          <w:rPr>
            <w:rFonts w:asciiTheme="minorHAnsi" w:hAnsiTheme="minorHAnsi"/>
            <w:color w:val="464646"/>
            <w:spacing w:val="-3"/>
            <w:sz w:val="22"/>
            <w:szCs w:val="22"/>
            <w:rPrChange w:id="1646" w:author="Barry O'Donohoe" w:date="2017-12-14T18:43:00Z">
              <w:rPr>
                <w:rFonts w:ascii="Helvetica" w:hAnsi="Helvetica"/>
                <w:color w:val="464646"/>
                <w:spacing w:val="-3"/>
                <w:sz w:val="27"/>
                <w:szCs w:val="27"/>
              </w:rPr>
            </w:rPrChange>
          </w:rPr>
          <w:t xml:space="preserve">The reference value is specific to the instance of the </w:t>
        </w:r>
        <w:proofErr w:type="spellStart"/>
        <w:r w:rsidRPr="00127A4C">
          <w:rPr>
            <w:rFonts w:asciiTheme="minorHAnsi" w:hAnsiTheme="minorHAnsi"/>
            <w:color w:val="464646"/>
            <w:spacing w:val="-3"/>
            <w:sz w:val="22"/>
            <w:szCs w:val="22"/>
            <w:rPrChange w:id="1647" w:author="Barry O'Donohoe" w:date="2017-12-14T18:43:00Z">
              <w:rPr>
                <w:rFonts w:ascii="Helvetica" w:hAnsi="Helvetica"/>
                <w:color w:val="464646"/>
                <w:spacing w:val="-3"/>
                <w:sz w:val="27"/>
                <w:szCs w:val="27"/>
              </w:rPr>
            </w:rPrChange>
          </w:rPr>
          <w:t>ReferenceID</w:t>
        </w:r>
        <w:proofErr w:type="spellEnd"/>
        <w:r w:rsidRPr="00127A4C">
          <w:rPr>
            <w:rFonts w:asciiTheme="minorHAnsi" w:hAnsiTheme="minorHAnsi"/>
            <w:color w:val="464646"/>
            <w:spacing w:val="-3"/>
            <w:sz w:val="22"/>
            <w:szCs w:val="22"/>
            <w:rPrChange w:id="1648" w:author="Barry O'Donohoe" w:date="2017-12-14T18:43:00Z">
              <w:rPr>
                <w:rFonts w:ascii="Helvetica" w:hAnsi="Helvetica"/>
                <w:color w:val="464646"/>
                <w:spacing w:val="-3"/>
                <w:sz w:val="27"/>
                <w:szCs w:val="27"/>
              </w:rPr>
            </w:rPrChange>
          </w:rPr>
          <w:t xml:space="preserve"> Adapter that issued it. If the </w:t>
        </w:r>
        <w:proofErr w:type="spellStart"/>
        <w:r w:rsidRPr="00127A4C">
          <w:rPr>
            <w:rFonts w:asciiTheme="minorHAnsi" w:hAnsiTheme="minorHAnsi"/>
            <w:color w:val="464646"/>
            <w:spacing w:val="-3"/>
            <w:sz w:val="22"/>
            <w:szCs w:val="22"/>
            <w:rPrChange w:id="1649" w:author="Barry O'Donohoe" w:date="2017-12-14T18:43:00Z">
              <w:rPr>
                <w:rFonts w:ascii="Helvetica" w:hAnsi="Helvetica"/>
                <w:color w:val="464646"/>
                <w:spacing w:val="-3"/>
                <w:sz w:val="27"/>
                <w:szCs w:val="27"/>
              </w:rPr>
            </w:rPrChange>
          </w:rPr>
          <w:t>ReferenceID</w:t>
        </w:r>
        <w:proofErr w:type="spellEnd"/>
        <w:r w:rsidRPr="00127A4C">
          <w:rPr>
            <w:rFonts w:asciiTheme="minorHAnsi" w:hAnsiTheme="minorHAnsi"/>
            <w:color w:val="464646"/>
            <w:spacing w:val="-3"/>
            <w:sz w:val="22"/>
            <w:szCs w:val="22"/>
            <w:rPrChange w:id="1650" w:author="Barry O'Donohoe" w:date="2017-12-14T18:43:00Z">
              <w:rPr>
                <w:rFonts w:ascii="Helvetica" w:hAnsi="Helvetica"/>
                <w:color w:val="464646"/>
                <w:spacing w:val="-3"/>
                <w:sz w:val="27"/>
                <w:szCs w:val="27"/>
              </w:rPr>
            </w:rPrChange>
          </w:rPr>
          <w:t xml:space="preserve"> Adapter is used both for </w:t>
        </w:r>
      </w:ins>
      <w:ins w:id="1651" w:author="Barry O'Donohoe" w:date="2017-12-14T19:51:00Z">
        <w:r w:rsidR="00DA15DF">
          <w:rPr>
            <w:rFonts w:asciiTheme="minorHAnsi" w:hAnsiTheme="minorHAnsi"/>
            <w:color w:val="464646"/>
            <w:spacing w:val="-3"/>
            <w:sz w:val="22"/>
            <w:szCs w:val="22"/>
          </w:rPr>
          <w:t>authentication</w:t>
        </w:r>
      </w:ins>
      <w:ins w:id="1652" w:author="Barry O'Donohoe" w:date="2017-12-14T18:43:00Z">
        <w:r w:rsidRPr="00127A4C">
          <w:rPr>
            <w:rFonts w:asciiTheme="minorHAnsi" w:hAnsiTheme="minorHAnsi"/>
            <w:color w:val="464646"/>
            <w:spacing w:val="-3"/>
            <w:sz w:val="22"/>
            <w:szCs w:val="22"/>
            <w:rPrChange w:id="1653" w:author="Barry O'Donohoe" w:date="2017-12-14T18:43:00Z">
              <w:rPr>
                <w:rFonts w:ascii="Helvetica" w:hAnsi="Helvetica"/>
                <w:color w:val="464646"/>
                <w:spacing w:val="-3"/>
                <w:sz w:val="27"/>
                <w:szCs w:val="27"/>
              </w:rPr>
            </w:rPrChange>
          </w:rPr>
          <w:t xml:space="preserve"> and </w:t>
        </w:r>
      </w:ins>
      <w:ins w:id="1654" w:author="Barry O'Donohoe" w:date="2017-12-14T19:51:00Z">
        <w:r w:rsidR="00DA15DF">
          <w:rPr>
            <w:rFonts w:asciiTheme="minorHAnsi" w:hAnsiTheme="minorHAnsi"/>
            <w:color w:val="464646"/>
            <w:spacing w:val="-3"/>
            <w:sz w:val="22"/>
            <w:szCs w:val="22"/>
          </w:rPr>
          <w:t>consent application</w:t>
        </w:r>
      </w:ins>
      <w:ins w:id="1655" w:author="Barry O'Donohoe" w:date="2017-12-14T18:43:00Z">
        <w:r w:rsidRPr="00127A4C">
          <w:rPr>
            <w:rFonts w:asciiTheme="minorHAnsi" w:hAnsiTheme="minorHAnsi"/>
            <w:color w:val="464646"/>
            <w:spacing w:val="-3"/>
            <w:sz w:val="22"/>
            <w:szCs w:val="22"/>
            <w:rPrChange w:id="1656" w:author="Barry O'Donohoe" w:date="2017-12-14T18:43:00Z">
              <w:rPr>
                <w:rFonts w:ascii="Helvetica" w:hAnsi="Helvetica"/>
                <w:color w:val="464646"/>
                <w:spacing w:val="-3"/>
                <w:sz w:val="27"/>
                <w:szCs w:val="27"/>
              </w:rPr>
            </w:rPrChange>
          </w:rPr>
          <w:t xml:space="preserve"> integration</w:t>
        </w:r>
      </w:ins>
      <w:ins w:id="1657" w:author="Barry O'Donohoe" w:date="2017-12-14T19:51:00Z">
        <w:r w:rsidR="00DA15DF">
          <w:rPr>
            <w:rFonts w:asciiTheme="minorHAnsi" w:hAnsiTheme="minorHAnsi"/>
            <w:color w:val="464646"/>
            <w:spacing w:val="-3"/>
            <w:sz w:val="22"/>
            <w:szCs w:val="22"/>
          </w:rPr>
          <w:t xml:space="preserve"> </w:t>
        </w:r>
      </w:ins>
      <w:ins w:id="1658" w:author="Barry O'Donohoe" w:date="2017-12-14T18:43:00Z">
        <w:r w:rsidRPr="00127A4C">
          <w:rPr>
            <w:rFonts w:asciiTheme="minorHAnsi" w:hAnsiTheme="minorHAnsi"/>
            <w:color w:val="464646"/>
            <w:spacing w:val="-3"/>
            <w:sz w:val="22"/>
            <w:szCs w:val="22"/>
            <w:rPrChange w:id="1659" w:author="Barry O'Donohoe" w:date="2017-12-14T18:43:00Z">
              <w:rPr>
                <w:rFonts w:ascii="Helvetica" w:hAnsi="Helvetica"/>
                <w:color w:val="464646"/>
                <w:spacing w:val="-3"/>
                <w:sz w:val="27"/>
                <w:szCs w:val="27"/>
              </w:rPr>
            </w:rPrChange>
          </w:rPr>
          <w:t>there are two distinct reference values</w:t>
        </w:r>
      </w:ins>
      <w:ins w:id="1660" w:author="Barry O'Donohoe" w:date="2017-12-14T19:51:00Z">
        <w:r w:rsidR="00DA15DF">
          <w:rPr>
            <w:rFonts w:asciiTheme="minorHAnsi" w:hAnsiTheme="minorHAnsi"/>
            <w:color w:val="464646"/>
            <w:spacing w:val="-3"/>
            <w:sz w:val="22"/>
            <w:szCs w:val="22"/>
          </w:rPr>
          <w:t xml:space="preserve"> and the values issued by the instance used for authentication are not valid for consent and vice versa.</w:t>
        </w:r>
      </w:ins>
      <w:ins w:id="1661" w:author="Barry O'Donohoe" w:date="2017-12-14T18:43:00Z">
        <w:r w:rsidRPr="00127A4C">
          <w:rPr>
            <w:rFonts w:asciiTheme="minorHAnsi" w:hAnsiTheme="minorHAnsi"/>
            <w:color w:val="464646"/>
            <w:spacing w:val="-3"/>
            <w:sz w:val="22"/>
            <w:szCs w:val="22"/>
            <w:rPrChange w:id="1662" w:author="Barry O'Donohoe" w:date="2017-12-14T18:43:00Z">
              <w:rPr>
                <w:rFonts w:ascii="Helvetica" w:hAnsi="Helvetica"/>
                <w:color w:val="464646"/>
                <w:spacing w:val="-3"/>
                <w:sz w:val="27"/>
                <w:szCs w:val="27"/>
              </w:rPr>
            </w:rPrChange>
          </w:rPr>
          <w:t>.</w:t>
        </w:r>
      </w:ins>
    </w:p>
    <w:p w14:paraId="5F3E1993" w14:textId="77777777" w:rsidR="00127A4C" w:rsidRDefault="00127A4C" w:rsidP="00127A4C">
      <w:pPr>
        <w:shd w:val="clear" w:color="auto" w:fill="FFFFFF"/>
        <w:spacing w:before="90"/>
        <w:rPr>
          <w:ins w:id="1663" w:author="Barry O'Donohoe" w:date="2017-12-14T18:43:00Z"/>
          <w:rFonts w:asciiTheme="minorHAnsi" w:hAnsiTheme="minorHAnsi"/>
          <w:color w:val="464646"/>
          <w:spacing w:val="-3"/>
          <w:sz w:val="22"/>
          <w:szCs w:val="22"/>
        </w:rPr>
      </w:pPr>
      <w:ins w:id="1664" w:author="Barry O'Donohoe" w:date="2017-12-14T18:43:00Z">
        <w:r w:rsidRPr="00127A4C">
          <w:rPr>
            <w:rFonts w:asciiTheme="minorHAnsi" w:hAnsiTheme="minorHAnsi"/>
            <w:color w:val="464646"/>
            <w:spacing w:val="-3"/>
            <w:sz w:val="22"/>
            <w:szCs w:val="22"/>
            <w:rPrChange w:id="1665" w:author="Barry O'Donohoe" w:date="2017-12-14T18:43:00Z">
              <w:rPr>
                <w:rFonts w:ascii="Helvetica" w:hAnsi="Helvetica"/>
                <w:color w:val="464646"/>
                <w:spacing w:val="-3"/>
                <w:sz w:val="27"/>
                <w:szCs w:val="27"/>
              </w:rPr>
            </w:rPrChange>
          </w:rPr>
          <w:t xml:space="preserve">The reference value is used only one time to prevent replay attacks. If the specified reference value is bad, the </w:t>
        </w:r>
        <w:proofErr w:type="spellStart"/>
        <w:r w:rsidRPr="00127A4C">
          <w:rPr>
            <w:rFonts w:asciiTheme="minorHAnsi" w:hAnsiTheme="minorHAnsi"/>
            <w:color w:val="464646"/>
            <w:spacing w:val="-3"/>
            <w:sz w:val="22"/>
            <w:szCs w:val="22"/>
            <w:rPrChange w:id="1666" w:author="Barry O'Donohoe" w:date="2017-12-14T18:43:00Z">
              <w:rPr>
                <w:rFonts w:ascii="Helvetica" w:hAnsi="Helvetica"/>
                <w:color w:val="464646"/>
                <w:spacing w:val="-3"/>
                <w:sz w:val="27"/>
                <w:szCs w:val="27"/>
              </w:rPr>
            </w:rPrChange>
          </w:rPr>
          <w:t>ReferenceID</w:t>
        </w:r>
        <w:proofErr w:type="spellEnd"/>
        <w:r w:rsidRPr="00127A4C">
          <w:rPr>
            <w:rFonts w:asciiTheme="minorHAnsi" w:hAnsiTheme="minorHAnsi"/>
            <w:color w:val="464646"/>
            <w:spacing w:val="-3"/>
            <w:sz w:val="22"/>
            <w:szCs w:val="22"/>
            <w:rPrChange w:id="1667" w:author="Barry O'Donohoe" w:date="2017-12-14T18:43:00Z">
              <w:rPr>
                <w:rFonts w:ascii="Helvetica" w:hAnsi="Helvetica"/>
                <w:color w:val="464646"/>
                <w:spacing w:val="-3"/>
                <w:sz w:val="27"/>
                <w:szCs w:val="27"/>
              </w:rPr>
            </w:rPrChange>
          </w:rPr>
          <w:t xml:space="preserve"> adapter returns an empty set of attributes.</w:t>
        </w:r>
      </w:ins>
    </w:p>
    <w:p w14:paraId="5CC8D3E3" w14:textId="77777777" w:rsidR="008E133E" w:rsidRDefault="008E133E" w:rsidP="00127A4C">
      <w:pPr>
        <w:shd w:val="clear" w:color="auto" w:fill="FFFFFF"/>
        <w:spacing w:before="90"/>
        <w:rPr>
          <w:ins w:id="1668" w:author="Barry O'Donohoe" w:date="2017-12-14T18:43:00Z"/>
          <w:rFonts w:asciiTheme="minorHAnsi" w:hAnsiTheme="minorHAnsi"/>
          <w:color w:val="464646"/>
          <w:spacing w:val="-3"/>
          <w:sz w:val="22"/>
          <w:szCs w:val="22"/>
        </w:rPr>
      </w:pPr>
    </w:p>
    <w:p w14:paraId="534EC4FD" w14:textId="605E1520" w:rsidR="008E133E" w:rsidRPr="008E133E" w:rsidRDefault="0066780A" w:rsidP="008E133E">
      <w:pPr>
        <w:pStyle w:val="NormalWeb"/>
        <w:spacing w:before="0" w:beforeAutospacing="0" w:after="240" w:afterAutospacing="0"/>
        <w:rPr>
          <w:ins w:id="1669" w:author="Barry O'Donohoe" w:date="2017-12-14T18:43:00Z"/>
          <w:rFonts w:asciiTheme="minorHAnsi" w:hAnsiTheme="minorHAnsi"/>
          <w:color w:val="464646"/>
          <w:sz w:val="22"/>
          <w:szCs w:val="22"/>
          <w:rPrChange w:id="1670" w:author="Barry O'Donohoe" w:date="2017-12-14T18:44:00Z">
            <w:rPr>
              <w:ins w:id="1671" w:author="Barry O'Donohoe" w:date="2017-12-14T18:43:00Z"/>
              <w:color w:val="464646"/>
              <w:sz w:val="27"/>
              <w:szCs w:val="27"/>
            </w:rPr>
          </w:rPrChange>
        </w:rPr>
      </w:pPr>
      <w:ins w:id="1672" w:author="Barry O'Donohoe [2]" w:date="2018-03-21T07:27:00Z">
        <w:r>
          <w:rPr>
            <w:rFonts w:asciiTheme="minorHAnsi" w:hAnsiTheme="minorHAnsi"/>
            <w:color w:val="464646"/>
            <w:sz w:val="22"/>
            <w:szCs w:val="22"/>
          </w:rPr>
          <w:t>I</w:t>
        </w:r>
      </w:ins>
      <w:ins w:id="1673" w:author="Barry O'Donohoe" w:date="2017-12-14T18:43:00Z">
        <w:r w:rsidR="008E133E" w:rsidRPr="008E133E">
          <w:rPr>
            <w:rFonts w:asciiTheme="minorHAnsi" w:hAnsiTheme="minorHAnsi"/>
            <w:color w:val="464646"/>
            <w:sz w:val="22"/>
            <w:szCs w:val="22"/>
            <w:rPrChange w:id="1674" w:author="Barry O'Donohoe" w:date="2017-12-14T18:44:00Z">
              <w:rPr>
                <w:color w:val="464646"/>
                <w:sz w:val="27"/>
                <w:szCs w:val="27"/>
              </w:rPr>
            </w:rPrChange>
          </w:rPr>
          <w:t xml:space="preserve">n addition to Basic authentication, applications may use client-certificate authentication to communicate with PingFederate and the </w:t>
        </w:r>
        <w:proofErr w:type="spellStart"/>
        <w:r w:rsidR="008E133E" w:rsidRPr="008E133E">
          <w:rPr>
            <w:rFonts w:asciiTheme="minorHAnsi" w:hAnsiTheme="minorHAnsi"/>
            <w:color w:val="464646"/>
            <w:sz w:val="22"/>
            <w:szCs w:val="22"/>
            <w:rPrChange w:id="1675" w:author="Barry O'Donohoe" w:date="2017-12-14T18:44:00Z">
              <w:rPr>
                <w:color w:val="464646"/>
                <w:sz w:val="27"/>
                <w:szCs w:val="27"/>
              </w:rPr>
            </w:rPrChange>
          </w:rPr>
          <w:t>ReferenceID</w:t>
        </w:r>
        <w:proofErr w:type="spellEnd"/>
        <w:r w:rsidR="008E133E" w:rsidRPr="008E133E">
          <w:rPr>
            <w:rFonts w:asciiTheme="minorHAnsi" w:hAnsiTheme="minorHAnsi"/>
            <w:color w:val="464646"/>
            <w:sz w:val="22"/>
            <w:szCs w:val="22"/>
            <w:rPrChange w:id="1676" w:author="Barry O'Donohoe" w:date="2017-12-14T18:44:00Z">
              <w:rPr>
                <w:color w:val="464646"/>
                <w:sz w:val="27"/>
                <w:szCs w:val="27"/>
              </w:rPr>
            </w:rPrChange>
          </w:rPr>
          <w:t xml:space="preserve"> Adapter. To use this authentication for PingFederate 6.x and higher, the secondary SSL port must be configured, and application calls must use this port.</w:t>
        </w:r>
      </w:ins>
      <w:ins w:id="1677" w:author="Barry O'Donohoe [2]" w:date="2018-03-21T07:27:00Z">
        <w:r w:rsidR="00A438F6">
          <w:rPr>
            <w:rFonts w:asciiTheme="minorHAnsi" w:hAnsiTheme="minorHAnsi"/>
            <w:color w:val="464646"/>
            <w:sz w:val="22"/>
            <w:szCs w:val="22"/>
          </w:rPr>
          <w:t xml:space="preserve"> This is not applicable given the </w:t>
        </w:r>
        <w:r w:rsidR="00C859A5">
          <w:rPr>
            <w:rFonts w:asciiTheme="minorHAnsi" w:hAnsiTheme="minorHAnsi"/>
            <w:color w:val="464646"/>
            <w:sz w:val="22"/>
            <w:szCs w:val="22"/>
          </w:rPr>
          <w:t xml:space="preserve">chosen </w:t>
        </w:r>
        <w:r w:rsidR="00C859A5" w:rsidRPr="00C859A5">
          <w:rPr>
            <w:rFonts w:asciiTheme="minorHAnsi" w:hAnsiTheme="minorHAnsi"/>
            <w:color w:val="464646"/>
            <w:sz w:val="22"/>
            <w:szCs w:val="22"/>
          </w:rPr>
          <w:t>authentication method is to use basic authentication (username/password) secured by TLS</w:t>
        </w:r>
        <w:r w:rsidR="00C859A5">
          <w:rPr>
            <w:rFonts w:asciiTheme="minorHAnsi" w:hAnsiTheme="minorHAnsi"/>
            <w:color w:val="464646"/>
            <w:sz w:val="22"/>
            <w:szCs w:val="22"/>
          </w:rPr>
          <w:t xml:space="preserve"> </w:t>
        </w:r>
      </w:ins>
      <w:ins w:id="1678" w:author="Barry O'Donohoe [2]" w:date="2018-03-21T07:28:00Z">
        <w:r w:rsidR="00C859A5">
          <w:rPr>
            <w:rFonts w:asciiTheme="minorHAnsi" w:hAnsiTheme="minorHAnsi"/>
            <w:color w:val="464646"/>
            <w:sz w:val="22"/>
            <w:szCs w:val="22"/>
          </w:rPr>
          <w:t>which was decided by Capgemini for consistency with the API Platform blueprint.</w:t>
        </w:r>
      </w:ins>
    </w:p>
    <w:p w14:paraId="0FE80C82" w14:textId="77777777" w:rsidR="008E133E" w:rsidRPr="008E133E" w:rsidRDefault="008E133E" w:rsidP="008E133E">
      <w:pPr>
        <w:pStyle w:val="NormalWeb"/>
        <w:spacing w:before="0" w:beforeAutospacing="0" w:after="240" w:afterAutospacing="0"/>
        <w:rPr>
          <w:ins w:id="1679" w:author="Barry O'Donohoe" w:date="2017-12-14T18:43:00Z"/>
          <w:rFonts w:asciiTheme="minorHAnsi" w:hAnsiTheme="minorHAnsi"/>
          <w:color w:val="464646"/>
          <w:sz w:val="22"/>
          <w:szCs w:val="22"/>
          <w:rPrChange w:id="1680" w:author="Barry O'Donohoe" w:date="2017-12-14T18:44:00Z">
            <w:rPr>
              <w:ins w:id="1681" w:author="Barry O'Donohoe" w:date="2017-12-14T18:43:00Z"/>
              <w:color w:val="464646"/>
              <w:sz w:val="27"/>
              <w:szCs w:val="27"/>
            </w:rPr>
          </w:rPrChange>
        </w:rPr>
      </w:pPr>
      <w:ins w:id="1682" w:author="Barry O'Donohoe" w:date="2017-12-14T18:43:00Z">
        <w:r w:rsidRPr="008E133E">
          <w:rPr>
            <w:rFonts w:asciiTheme="minorHAnsi" w:hAnsiTheme="minorHAnsi"/>
            <w:color w:val="464646"/>
            <w:sz w:val="22"/>
            <w:szCs w:val="22"/>
            <w:rPrChange w:id="1683" w:author="Barry O'Donohoe" w:date="2017-12-14T18:44:00Z">
              <w:rPr>
                <w:color w:val="464646"/>
                <w:sz w:val="27"/>
                <w:szCs w:val="27"/>
              </w:rPr>
            </w:rPrChange>
          </w:rPr>
          <w:t>Your server may already be configured to use the secondary port for other back-channel SSO scenarios (for example, using SOAP). If not, follow this procedure:</w:t>
        </w:r>
      </w:ins>
    </w:p>
    <w:p w14:paraId="54348E99" w14:textId="77777777" w:rsidR="008E133E" w:rsidRPr="008E133E" w:rsidRDefault="008E133E" w:rsidP="008E133E">
      <w:pPr>
        <w:numPr>
          <w:ilvl w:val="0"/>
          <w:numId w:val="51"/>
        </w:numPr>
        <w:shd w:val="clear" w:color="auto" w:fill="FFFFFF"/>
        <w:ind w:left="0" w:firstLine="0"/>
        <w:rPr>
          <w:ins w:id="1684" w:author="Barry O'Donohoe" w:date="2017-12-14T18:43:00Z"/>
          <w:rFonts w:asciiTheme="minorHAnsi" w:hAnsiTheme="minorHAnsi"/>
          <w:color w:val="464646"/>
          <w:spacing w:val="-3"/>
          <w:sz w:val="22"/>
          <w:szCs w:val="22"/>
          <w:rPrChange w:id="1685" w:author="Barry O'Donohoe" w:date="2017-12-14T18:44:00Z">
            <w:rPr>
              <w:ins w:id="1686" w:author="Barry O'Donohoe" w:date="2017-12-14T18:43:00Z"/>
              <w:rFonts w:ascii="Helvetica" w:hAnsi="Helvetica"/>
              <w:color w:val="464646"/>
              <w:spacing w:val="-3"/>
              <w:sz w:val="27"/>
              <w:szCs w:val="27"/>
            </w:rPr>
          </w:rPrChange>
        </w:rPr>
      </w:pPr>
      <w:ins w:id="1687" w:author="Barry O'Donohoe" w:date="2017-12-14T18:43:00Z">
        <w:r w:rsidRPr="008E133E">
          <w:rPr>
            <w:rFonts w:asciiTheme="minorHAnsi" w:hAnsiTheme="minorHAnsi"/>
            <w:color w:val="464646"/>
            <w:spacing w:val="-3"/>
            <w:sz w:val="22"/>
            <w:szCs w:val="22"/>
            <w:rPrChange w:id="1688" w:author="Barry O'Donohoe" w:date="2017-12-14T18:44:00Z">
              <w:rPr>
                <w:rFonts w:ascii="Helvetica" w:hAnsi="Helvetica"/>
                <w:color w:val="464646"/>
                <w:spacing w:val="-3"/>
                <w:sz w:val="27"/>
                <w:szCs w:val="27"/>
              </w:rPr>
            </w:rPrChange>
          </w:rPr>
          <w:t>In the </w:t>
        </w:r>
        <w:r w:rsidRPr="008E133E">
          <w:rPr>
            <w:rStyle w:val="HTMLCode"/>
            <w:rFonts w:asciiTheme="minorHAnsi" w:hAnsiTheme="minorHAnsi"/>
            <w:color w:val="464646"/>
            <w:spacing w:val="-3"/>
            <w:sz w:val="22"/>
            <w:szCs w:val="22"/>
            <w:rPrChange w:id="1689" w:author="Barry O'Donohoe" w:date="2017-12-14T18:44:00Z">
              <w:rPr>
                <w:rStyle w:val="HTMLCode"/>
                <w:rFonts w:ascii="Courier" w:hAnsi="Courier"/>
                <w:color w:val="464646"/>
                <w:spacing w:val="-3"/>
                <w:sz w:val="21"/>
                <w:szCs w:val="21"/>
              </w:rPr>
            </w:rPrChange>
          </w:rPr>
          <w:t>&lt;pf-install&gt;/</w:t>
        </w:r>
        <w:proofErr w:type="spellStart"/>
        <w:r w:rsidRPr="008E133E">
          <w:rPr>
            <w:rStyle w:val="HTMLCode"/>
            <w:rFonts w:asciiTheme="minorHAnsi" w:hAnsiTheme="minorHAnsi"/>
            <w:color w:val="464646"/>
            <w:spacing w:val="-3"/>
            <w:sz w:val="22"/>
            <w:szCs w:val="22"/>
            <w:rPrChange w:id="1690" w:author="Barry O'Donohoe" w:date="2017-12-14T18:44:00Z">
              <w:rPr>
                <w:rStyle w:val="HTMLCode"/>
                <w:rFonts w:ascii="Courier" w:hAnsi="Courier"/>
                <w:color w:val="464646"/>
                <w:spacing w:val="-3"/>
                <w:sz w:val="21"/>
                <w:szCs w:val="21"/>
              </w:rPr>
            </w:rPrChange>
          </w:rPr>
          <w:t>pingfederate</w:t>
        </w:r>
        <w:proofErr w:type="spellEnd"/>
        <w:r w:rsidRPr="008E133E">
          <w:rPr>
            <w:rStyle w:val="HTMLCode"/>
            <w:rFonts w:asciiTheme="minorHAnsi" w:hAnsiTheme="minorHAnsi"/>
            <w:color w:val="464646"/>
            <w:spacing w:val="-3"/>
            <w:sz w:val="22"/>
            <w:szCs w:val="22"/>
            <w:rPrChange w:id="1691" w:author="Barry O'Donohoe" w:date="2017-12-14T18:44:00Z">
              <w:rPr>
                <w:rStyle w:val="HTMLCode"/>
                <w:rFonts w:ascii="Courier" w:hAnsi="Courier"/>
                <w:color w:val="464646"/>
                <w:spacing w:val="-3"/>
                <w:sz w:val="21"/>
                <w:szCs w:val="21"/>
              </w:rPr>
            </w:rPrChange>
          </w:rPr>
          <w:t>/bin</w:t>
        </w:r>
        <w:r w:rsidRPr="008E133E">
          <w:rPr>
            <w:rFonts w:asciiTheme="minorHAnsi" w:hAnsiTheme="minorHAnsi"/>
            <w:color w:val="464646"/>
            <w:spacing w:val="-3"/>
            <w:sz w:val="22"/>
            <w:szCs w:val="22"/>
            <w:rPrChange w:id="1692" w:author="Barry O'Donohoe" w:date="2017-12-14T18:44:00Z">
              <w:rPr>
                <w:rFonts w:ascii="Helvetica" w:hAnsi="Helvetica"/>
                <w:color w:val="464646"/>
                <w:spacing w:val="-3"/>
                <w:sz w:val="27"/>
                <w:szCs w:val="27"/>
              </w:rPr>
            </w:rPrChange>
          </w:rPr>
          <w:t xml:space="preserve"> directory, open the file </w:t>
        </w:r>
        <w:proofErr w:type="spellStart"/>
        <w:r w:rsidRPr="008E133E">
          <w:rPr>
            <w:rFonts w:asciiTheme="minorHAnsi" w:hAnsiTheme="minorHAnsi"/>
            <w:color w:val="464646"/>
            <w:spacing w:val="-3"/>
            <w:sz w:val="22"/>
            <w:szCs w:val="22"/>
            <w:rPrChange w:id="1693" w:author="Barry O'Donohoe" w:date="2017-12-14T18:44:00Z">
              <w:rPr>
                <w:rFonts w:ascii="Helvetica" w:hAnsi="Helvetica"/>
                <w:color w:val="464646"/>
                <w:spacing w:val="-3"/>
                <w:sz w:val="27"/>
                <w:szCs w:val="27"/>
              </w:rPr>
            </w:rPrChange>
          </w:rPr>
          <w:t>run.properties</w:t>
        </w:r>
        <w:proofErr w:type="spellEnd"/>
        <w:r w:rsidRPr="008E133E">
          <w:rPr>
            <w:rFonts w:asciiTheme="minorHAnsi" w:hAnsiTheme="minorHAnsi"/>
            <w:color w:val="464646"/>
            <w:spacing w:val="-3"/>
            <w:sz w:val="22"/>
            <w:szCs w:val="22"/>
            <w:rPrChange w:id="1694" w:author="Barry O'Donohoe" w:date="2017-12-14T18:44:00Z">
              <w:rPr>
                <w:rFonts w:ascii="Helvetica" w:hAnsi="Helvetica"/>
                <w:color w:val="464646"/>
                <w:spacing w:val="-3"/>
                <w:sz w:val="27"/>
                <w:szCs w:val="27"/>
              </w:rPr>
            </w:rPrChange>
          </w:rPr>
          <w:t xml:space="preserve"> and change the </w:t>
        </w:r>
        <w:proofErr w:type="spellStart"/>
        <w:r w:rsidRPr="008E133E">
          <w:rPr>
            <w:rFonts w:asciiTheme="minorHAnsi" w:hAnsiTheme="minorHAnsi"/>
            <w:color w:val="464646"/>
            <w:spacing w:val="-3"/>
            <w:sz w:val="22"/>
            <w:szCs w:val="22"/>
            <w:rPrChange w:id="1695" w:author="Barry O'Donohoe" w:date="2017-12-14T18:44:00Z">
              <w:rPr>
                <w:rFonts w:ascii="Helvetica" w:hAnsi="Helvetica"/>
                <w:color w:val="464646"/>
                <w:spacing w:val="-3"/>
                <w:sz w:val="27"/>
                <w:szCs w:val="27"/>
              </w:rPr>
            </w:rPrChange>
          </w:rPr>
          <w:t>pf.secondary.https.port</w:t>
        </w:r>
        <w:proofErr w:type="spellEnd"/>
        <w:r w:rsidRPr="008E133E">
          <w:rPr>
            <w:rFonts w:asciiTheme="minorHAnsi" w:hAnsiTheme="minorHAnsi"/>
            <w:color w:val="464646"/>
            <w:spacing w:val="-3"/>
            <w:sz w:val="22"/>
            <w:szCs w:val="22"/>
            <w:rPrChange w:id="1696" w:author="Barry O'Donohoe" w:date="2017-12-14T18:44:00Z">
              <w:rPr>
                <w:rFonts w:ascii="Helvetica" w:hAnsi="Helvetica"/>
                <w:color w:val="464646"/>
                <w:spacing w:val="-3"/>
                <w:sz w:val="27"/>
                <w:szCs w:val="27"/>
              </w:rPr>
            </w:rPrChange>
          </w:rPr>
          <w:t xml:space="preserve"> value from </w:t>
        </w:r>
        <w:r w:rsidRPr="008E133E">
          <w:rPr>
            <w:rStyle w:val="HTMLCode"/>
            <w:rFonts w:asciiTheme="minorHAnsi" w:hAnsiTheme="minorHAnsi"/>
            <w:color w:val="464646"/>
            <w:spacing w:val="-3"/>
            <w:sz w:val="22"/>
            <w:szCs w:val="22"/>
            <w:rPrChange w:id="1697" w:author="Barry O'Donohoe" w:date="2017-12-14T18:44:00Z">
              <w:rPr>
                <w:rStyle w:val="HTMLCode"/>
                <w:rFonts w:ascii="Courier" w:hAnsi="Courier"/>
                <w:color w:val="464646"/>
                <w:spacing w:val="-3"/>
                <w:sz w:val="21"/>
                <w:szCs w:val="21"/>
              </w:rPr>
            </w:rPrChange>
          </w:rPr>
          <w:t>-1</w:t>
        </w:r>
        <w:r w:rsidRPr="008E133E">
          <w:rPr>
            <w:rFonts w:asciiTheme="minorHAnsi" w:hAnsiTheme="minorHAnsi"/>
            <w:color w:val="464646"/>
            <w:spacing w:val="-3"/>
            <w:sz w:val="22"/>
            <w:szCs w:val="22"/>
            <w:rPrChange w:id="1698" w:author="Barry O'Donohoe" w:date="2017-12-14T18:44:00Z">
              <w:rPr>
                <w:rFonts w:ascii="Helvetica" w:hAnsi="Helvetica"/>
                <w:color w:val="464646"/>
                <w:spacing w:val="-3"/>
                <w:sz w:val="27"/>
                <w:szCs w:val="27"/>
              </w:rPr>
            </w:rPrChange>
          </w:rPr>
          <w:t> to a valid port number.</w:t>
        </w:r>
      </w:ins>
    </w:p>
    <w:p w14:paraId="7F4F6655" w14:textId="77777777" w:rsidR="008E133E" w:rsidRPr="008E133E" w:rsidRDefault="008E133E" w:rsidP="008E133E">
      <w:pPr>
        <w:pStyle w:val="NormalWeb"/>
        <w:shd w:val="clear" w:color="auto" w:fill="FFFFFF"/>
        <w:spacing w:before="0" w:beforeAutospacing="0" w:after="0" w:afterAutospacing="0"/>
        <w:rPr>
          <w:ins w:id="1699" w:author="Barry O'Donohoe" w:date="2017-12-14T18:43:00Z"/>
          <w:rFonts w:asciiTheme="minorHAnsi" w:hAnsiTheme="minorHAnsi"/>
          <w:color w:val="464646"/>
          <w:spacing w:val="-3"/>
          <w:sz w:val="22"/>
          <w:szCs w:val="22"/>
          <w:rPrChange w:id="1700" w:author="Barry O'Donohoe" w:date="2017-12-14T18:44:00Z">
            <w:rPr>
              <w:ins w:id="1701" w:author="Barry O'Donohoe" w:date="2017-12-14T18:43:00Z"/>
              <w:rFonts w:ascii="Helvetica" w:hAnsi="Helvetica"/>
              <w:color w:val="464646"/>
              <w:spacing w:val="-3"/>
              <w:sz w:val="27"/>
              <w:szCs w:val="27"/>
            </w:rPr>
          </w:rPrChange>
        </w:rPr>
      </w:pPr>
      <w:ins w:id="1702" w:author="Barry O'Donohoe" w:date="2017-12-14T18:43:00Z">
        <w:r w:rsidRPr="008E133E">
          <w:rPr>
            <w:rFonts w:asciiTheme="minorHAnsi" w:hAnsiTheme="minorHAnsi"/>
            <w:color w:val="464646"/>
            <w:spacing w:val="-3"/>
            <w:sz w:val="22"/>
            <w:szCs w:val="22"/>
            <w:rPrChange w:id="1703" w:author="Barry O'Donohoe" w:date="2017-12-14T18:44:00Z">
              <w:rPr>
                <w:rFonts w:ascii="Helvetica" w:hAnsi="Helvetica"/>
                <w:color w:val="464646"/>
                <w:spacing w:val="-3"/>
                <w:sz w:val="27"/>
                <w:szCs w:val="27"/>
              </w:rPr>
            </w:rPrChange>
          </w:rPr>
          <w:t>For more information about this property and related configuration settings, see </w:t>
        </w:r>
        <w:r w:rsidRPr="008E133E">
          <w:rPr>
            <w:rFonts w:asciiTheme="minorHAnsi" w:hAnsiTheme="minorHAnsi"/>
            <w:color w:val="464646"/>
            <w:spacing w:val="-3"/>
            <w:sz w:val="22"/>
            <w:szCs w:val="22"/>
            <w:rPrChange w:id="1704" w:author="Barry O'Donohoe" w:date="2017-12-14T18:44:00Z">
              <w:rPr>
                <w:rFonts w:ascii="Helvetica" w:hAnsi="Helvetica"/>
                <w:color w:val="464646"/>
                <w:spacing w:val="-3"/>
                <w:sz w:val="27"/>
                <w:szCs w:val="27"/>
              </w:rPr>
            </w:rPrChange>
          </w:rPr>
          <w:fldChar w:fldCharType="begin"/>
        </w:r>
        <w:r w:rsidRPr="008E133E">
          <w:rPr>
            <w:rFonts w:asciiTheme="minorHAnsi" w:hAnsiTheme="minorHAnsi"/>
            <w:color w:val="464646"/>
            <w:spacing w:val="-3"/>
            <w:sz w:val="22"/>
            <w:szCs w:val="22"/>
            <w:rPrChange w:id="1705" w:author="Barry O'Donohoe" w:date="2017-12-14T18:44:00Z">
              <w:rPr>
                <w:rFonts w:ascii="Helvetica" w:hAnsi="Helvetica"/>
                <w:color w:val="464646"/>
                <w:spacing w:val="-3"/>
                <w:sz w:val="27"/>
                <w:szCs w:val="27"/>
              </w:rPr>
            </w:rPrChange>
          </w:rPr>
          <w:instrText xml:space="preserve"> HYPERLINK "https://documentation.pingidentity.com/pingfederate/pf81/adminGuide/concept/changingConfigurationParameters.html" \o "" </w:instrText>
        </w:r>
        <w:r w:rsidRPr="008E133E">
          <w:rPr>
            <w:rFonts w:asciiTheme="minorHAnsi" w:hAnsiTheme="minorHAnsi"/>
            <w:color w:val="464646"/>
            <w:spacing w:val="-3"/>
            <w:sz w:val="22"/>
            <w:szCs w:val="22"/>
            <w:rPrChange w:id="1706" w:author="Barry O'Donohoe" w:date="2017-12-14T18:44:00Z">
              <w:rPr>
                <w:rFonts w:ascii="Helvetica" w:hAnsi="Helvetica"/>
                <w:color w:val="464646"/>
                <w:spacing w:val="-3"/>
                <w:sz w:val="27"/>
                <w:szCs w:val="27"/>
              </w:rPr>
            </w:rPrChange>
          </w:rPr>
          <w:fldChar w:fldCharType="separate"/>
        </w:r>
        <w:r w:rsidRPr="008E133E">
          <w:rPr>
            <w:rStyle w:val="Hyperlink"/>
            <w:rFonts w:asciiTheme="minorHAnsi" w:hAnsiTheme="minorHAnsi"/>
            <w:b/>
            <w:bCs/>
            <w:color w:val="006990"/>
            <w:spacing w:val="-3"/>
            <w:sz w:val="22"/>
            <w:szCs w:val="22"/>
            <w:shd w:val="clear" w:color="auto" w:fill="00B8F7"/>
            <w:rPrChange w:id="1707" w:author="Barry O'Donohoe" w:date="2017-12-14T18:44:00Z">
              <w:rPr>
                <w:rStyle w:val="Hyperlink"/>
                <w:rFonts w:ascii="Helvetica" w:hAnsi="Helvetica"/>
                <w:b/>
                <w:bCs/>
                <w:color w:val="006990"/>
                <w:spacing w:val="-3"/>
                <w:sz w:val="27"/>
                <w:szCs w:val="27"/>
                <w:shd w:val="clear" w:color="auto" w:fill="00B8F7"/>
              </w:rPr>
            </w:rPrChange>
          </w:rPr>
          <w:t>PingFederate properties</w:t>
        </w:r>
        <w:r w:rsidRPr="008E133E">
          <w:rPr>
            <w:rFonts w:asciiTheme="minorHAnsi" w:hAnsiTheme="minorHAnsi"/>
            <w:color w:val="464646"/>
            <w:spacing w:val="-3"/>
            <w:sz w:val="22"/>
            <w:szCs w:val="22"/>
            <w:rPrChange w:id="1708" w:author="Barry O'Donohoe" w:date="2017-12-14T18:44:00Z">
              <w:rPr>
                <w:rFonts w:ascii="Helvetica" w:hAnsi="Helvetica"/>
                <w:color w:val="464646"/>
                <w:spacing w:val="-3"/>
                <w:sz w:val="27"/>
                <w:szCs w:val="27"/>
              </w:rPr>
            </w:rPrChange>
          </w:rPr>
          <w:fldChar w:fldCharType="end"/>
        </w:r>
        <w:r w:rsidRPr="008E133E">
          <w:rPr>
            <w:rFonts w:asciiTheme="minorHAnsi" w:hAnsiTheme="minorHAnsi"/>
            <w:color w:val="464646"/>
            <w:spacing w:val="-3"/>
            <w:sz w:val="22"/>
            <w:szCs w:val="22"/>
            <w:rPrChange w:id="1709" w:author="Barry O'Donohoe" w:date="2017-12-14T18:44:00Z">
              <w:rPr>
                <w:rFonts w:ascii="Helvetica" w:hAnsi="Helvetica"/>
                <w:color w:val="464646"/>
                <w:spacing w:val="-3"/>
                <w:sz w:val="27"/>
                <w:szCs w:val="27"/>
              </w:rPr>
            </w:rPrChange>
          </w:rPr>
          <w:t> in the PingFederate </w:t>
        </w:r>
        <w:r w:rsidRPr="008E133E">
          <w:rPr>
            <w:rFonts w:asciiTheme="minorHAnsi" w:hAnsiTheme="minorHAnsi"/>
            <w:i/>
            <w:iCs/>
            <w:color w:val="464646"/>
            <w:spacing w:val="-3"/>
            <w:sz w:val="22"/>
            <w:szCs w:val="22"/>
            <w:rPrChange w:id="1710" w:author="Barry O'Donohoe" w:date="2017-12-14T18:44:00Z">
              <w:rPr>
                <w:rFonts w:ascii="Helvetica" w:hAnsi="Helvetica"/>
                <w:i/>
                <w:iCs/>
                <w:color w:val="464646"/>
                <w:spacing w:val="-3"/>
                <w:sz w:val="27"/>
                <w:szCs w:val="27"/>
              </w:rPr>
            </w:rPrChange>
          </w:rPr>
          <w:t>Administrator’s Manual</w:t>
        </w:r>
        <w:r w:rsidRPr="008E133E">
          <w:rPr>
            <w:rFonts w:asciiTheme="minorHAnsi" w:hAnsiTheme="minorHAnsi"/>
            <w:color w:val="464646"/>
            <w:spacing w:val="-3"/>
            <w:sz w:val="22"/>
            <w:szCs w:val="22"/>
            <w:rPrChange w:id="1711" w:author="Barry O'Donohoe" w:date="2017-12-14T18:44:00Z">
              <w:rPr>
                <w:rFonts w:ascii="Helvetica" w:hAnsi="Helvetica"/>
                <w:color w:val="464646"/>
                <w:spacing w:val="-3"/>
                <w:sz w:val="27"/>
                <w:szCs w:val="27"/>
              </w:rPr>
            </w:rPrChange>
          </w:rPr>
          <w:t>.</w:t>
        </w:r>
      </w:ins>
    </w:p>
    <w:p w14:paraId="2415DA85" w14:textId="77777777" w:rsidR="008E133E" w:rsidRDefault="008E133E" w:rsidP="008E133E">
      <w:pPr>
        <w:rPr>
          <w:ins w:id="1712" w:author="Barry O'Donohoe" w:date="2017-12-14T18:43:00Z"/>
        </w:rPr>
      </w:pPr>
    </w:p>
    <w:p w14:paraId="4648EE57" w14:textId="77777777" w:rsidR="008E133E" w:rsidRPr="008E133E" w:rsidRDefault="008E133E" w:rsidP="008E133E">
      <w:pPr>
        <w:shd w:val="clear" w:color="auto" w:fill="FFFFFF"/>
        <w:spacing w:before="90"/>
        <w:rPr>
          <w:ins w:id="1713" w:author="Barry O'Donohoe" w:date="2017-12-14T18:44:00Z"/>
          <w:rFonts w:asciiTheme="minorHAnsi" w:hAnsiTheme="minorHAnsi"/>
          <w:color w:val="464646"/>
          <w:spacing w:val="-3"/>
          <w:sz w:val="22"/>
          <w:szCs w:val="22"/>
        </w:rPr>
      </w:pPr>
      <w:ins w:id="1714" w:author="Barry O'Donohoe" w:date="2017-12-14T18:44:00Z">
        <w:r w:rsidRPr="008E133E">
          <w:rPr>
            <w:rFonts w:asciiTheme="minorHAnsi" w:hAnsiTheme="minorHAnsi"/>
            <w:color w:val="464646"/>
            <w:spacing w:val="-3"/>
            <w:sz w:val="22"/>
            <w:szCs w:val="22"/>
          </w:rPr>
          <w:lastRenderedPageBreak/>
          <w:t xml:space="preserve">Configuring Certificate Authentication between the client application and the </w:t>
        </w:r>
        <w:proofErr w:type="spellStart"/>
        <w:r w:rsidRPr="008E133E">
          <w:rPr>
            <w:rFonts w:asciiTheme="minorHAnsi" w:hAnsiTheme="minorHAnsi"/>
            <w:color w:val="464646"/>
            <w:spacing w:val="-3"/>
            <w:sz w:val="22"/>
            <w:szCs w:val="22"/>
          </w:rPr>
          <w:t>ReferenceID</w:t>
        </w:r>
        <w:proofErr w:type="spellEnd"/>
        <w:r w:rsidRPr="008E133E">
          <w:rPr>
            <w:rFonts w:asciiTheme="minorHAnsi" w:hAnsiTheme="minorHAnsi"/>
            <w:color w:val="464646"/>
            <w:spacing w:val="-3"/>
            <w:sz w:val="22"/>
            <w:szCs w:val="22"/>
          </w:rPr>
          <w:t xml:space="preserve"> Adapter requires the following steps:</w:t>
        </w:r>
      </w:ins>
    </w:p>
    <w:p w14:paraId="76EC4BCE" w14:textId="77777777" w:rsidR="008E133E" w:rsidRPr="008E133E" w:rsidRDefault="008E133E" w:rsidP="008E133E">
      <w:pPr>
        <w:numPr>
          <w:ilvl w:val="0"/>
          <w:numId w:val="52"/>
        </w:numPr>
        <w:shd w:val="clear" w:color="auto" w:fill="FFFFFF"/>
        <w:spacing w:before="90"/>
        <w:rPr>
          <w:ins w:id="1715" w:author="Barry O'Donohoe" w:date="2017-12-14T18:44:00Z"/>
          <w:rFonts w:asciiTheme="minorHAnsi" w:hAnsiTheme="minorHAnsi"/>
          <w:color w:val="464646"/>
          <w:spacing w:val="-3"/>
          <w:sz w:val="22"/>
          <w:szCs w:val="22"/>
        </w:rPr>
      </w:pPr>
      <w:ins w:id="1716" w:author="Barry O'Donohoe" w:date="2017-12-14T18:44:00Z">
        <w:r w:rsidRPr="008E133E">
          <w:rPr>
            <w:rFonts w:asciiTheme="minorHAnsi" w:hAnsiTheme="minorHAnsi"/>
            <w:color w:val="464646"/>
            <w:spacing w:val="-3"/>
            <w:sz w:val="22"/>
            <w:szCs w:val="22"/>
          </w:rPr>
          <w:t> </w:t>
        </w:r>
      </w:ins>
    </w:p>
    <w:p w14:paraId="6225139F" w14:textId="77777777" w:rsidR="008E133E" w:rsidRPr="008E133E" w:rsidRDefault="008E133E" w:rsidP="008E133E">
      <w:pPr>
        <w:shd w:val="clear" w:color="auto" w:fill="FFFFFF"/>
        <w:spacing w:before="90"/>
        <w:rPr>
          <w:ins w:id="1717" w:author="Barry O'Donohoe" w:date="2017-12-14T18:44:00Z"/>
          <w:rFonts w:asciiTheme="minorHAnsi" w:hAnsiTheme="minorHAnsi"/>
          <w:color w:val="464646"/>
          <w:spacing w:val="-3"/>
          <w:sz w:val="22"/>
          <w:szCs w:val="22"/>
        </w:rPr>
      </w:pPr>
      <w:ins w:id="1718" w:author="Barry O'Donohoe" w:date="2017-12-14T18:44:00Z">
        <w:r w:rsidRPr="008E133E">
          <w:rPr>
            <w:rFonts w:asciiTheme="minorHAnsi" w:hAnsiTheme="minorHAnsi"/>
            <w:color w:val="464646"/>
            <w:spacing w:val="-3"/>
            <w:sz w:val="22"/>
            <w:szCs w:val="22"/>
          </w:rPr>
          <w:t>Store the Client SSL private certificate file (sampleClientSSLCert.p12) in the file system and specify the </w:t>
        </w:r>
        <w:proofErr w:type="spellStart"/>
        <w:r w:rsidRPr="008E133E">
          <w:rPr>
            <w:rFonts w:asciiTheme="minorHAnsi" w:hAnsiTheme="minorHAnsi"/>
            <w:color w:val="464646"/>
            <w:spacing w:val="-3"/>
            <w:sz w:val="22"/>
            <w:szCs w:val="22"/>
          </w:rPr>
          <w:t>configuration.jsp</w:t>
        </w:r>
        <w:proofErr w:type="spellEnd"/>
        <w:r w:rsidRPr="008E133E">
          <w:rPr>
            <w:rFonts w:asciiTheme="minorHAnsi" w:hAnsiTheme="minorHAnsi"/>
            <w:color w:val="464646"/>
            <w:spacing w:val="-3"/>
            <w:sz w:val="22"/>
            <w:szCs w:val="22"/>
          </w:rPr>
          <w:t> file CLIENT_KEY_FILE_PATH constant. If the public certificate is not self-signed, additional public certificates may be needed to complete the trust chain.</w:t>
        </w:r>
      </w:ins>
    </w:p>
    <w:p w14:paraId="436EA948" w14:textId="77777777" w:rsidR="008E133E" w:rsidRPr="008E133E" w:rsidRDefault="008E133E" w:rsidP="008E133E">
      <w:pPr>
        <w:shd w:val="clear" w:color="auto" w:fill="FFFFFF"/>
        <w:spacing w:before="90"/>
        <w:rPr>
          <w:ins w:id="1719" w:author="Barry O'Donohoe" w:date="2017-12-14T18:44:00Z"/>
          <w:rFonts w:asciiTheme="minorHAnsi" w:hAnsiTheme="minorHAnsi"/>
          <w:color w:val="464646"/>
          <w:spacing w:val="-3"/>
          <w:sz w:val="22"/>
          <w:szCs w:val="22"/>
        </w:rPr>
      </w:pPr>
      <w:ins w:id="1720" w:author="Barry O'Donohoe" w:date="2017-12-14T18:44:00Z">
        <w:r w:rsidRPr="008E133E">
          <w:rPr>
            <w:rFonts w:asciiTheme="minorHAnsi" w:hAnsiTheme="minorHAnsi"/>
            <w:color w:val="464646"/>
            <w:spacing w:val="-3"/>
            <w:sz w:val="22"/>
            <w:szCs w:val="22"/>
          </w:rPr>
          <w:t>Import the public certificate into the PingFederate Trusted CAs list using the administrative console, along with any supporting certificates.</w:t>
        </w:r>
      </w:ins>
    </w:p>
    <w:p w14:paraId="076105ED" w14:textId="77777777" w:rsidR="008E133E" w:rsidRPr="008E133E" w:rsidRDefault="008E133E" w:rsidP="008E133E">
      <w:pPr>
        <w:numPr>
          <w:ilvl w:val="0"/>
          <w:numId w:val="52"/>
        </w:numPr>
        <w:shd w:val="clear" w:color="auto" w:fill="FFFFFF"/>
        <w:spacing w:before="90"/>
        <w:rPr>
          <w:ins w:id="1721" w:author="Barry O'Donohoe" w:date="2017-12-14T18:44:00Z"/>
          <w:rFonts w:asciiTheme="minorHAnsi" w:hAnsiTheme="minorHAnsi"/>
          <w:color w:val="464646"/>
          <w:spacing w:val="-3"/>
          <w:sz w:val="22"/>
          <w:szCs w:val="22"/>
        </w:rPr>
      </w:pPr>
      <w:ins w:id="1722" w:author="Barry O'Donohoe" w:date="2017-12-14T18:44:00Z">
        <w:r w:rsidRPr="008E133E">
          <w:rPr>
            <w:rFonts w:asciiTheme="minorHAnsi" w:hAnsiTheme="minorHAnsi"/>
            <w:color w:val="464646"/>
            <w:spacing w:val="-3"/>
            <w:sz w:val="22"/>
            <w:szCs w:val="22"/>
          </w:rPr>
          <w:t> </w:t>
        </w:r>
      </w:ins>
    </w:p>
    <w:p w14:paraId="302D159D" w14:textId="77777777" w:rsidR="008E133E" w:rsidRPr="008E133E" w:rsidRDefault="008E133E" w:rsidP="008E133E">
      <w:pPr>
        <w:shd w:val="clear" w:color="auto" w:fill="FFFFFF"/>
        <w:spacing w:before="90"/>
        <w:rPr>
          <w:ins w:id="1723" w:author="Barry O'Donohoe" w:date="2017-12-14T18:44:00Z"/>
          <w:rFonts w:asciiTheme="minorHAnsi" w:hAnsiTheme="minorHAnsi"/>
          <w:color w:val="464646"/>
          <w:spacing w:val="-3"/>
          <w:sz w:val="22"/>
          <w:szCs w:val="22"/>
        </w:rPr>
      </w:pPr>
      <w:ins w:id="1724" w:author="Barry O'Donohoe" w:date="2017-12-14T18:44:00Z">
        <w:r w:rsidRPr="008E133E">
          <w:rPr>
            <w:rFonts w:asciiTheme="minorHAnsi" w:hAnsiTheme="minorHAnsi"/>
            <w:color w:val="464646"/>
            <w:spacing w:val="-3"/>
            <w:sz w:val="22"/>
            <w:szCs w:val="22"/>
          </w:rPr>
          <w:t>Store the PingFederate server public SSL certificate X509 (pfserverSSLCert.crt) file in the file system and point the </w:t>
        </w:r>
        <w:proofErr w:type="spellStart"/>
        <w:r w:rsidRPr="008E133E">
          <w:rPr>
            <w:rFonts w:asciiTheme="minorHAnsi" w:hAnsiTheme="minorHAnsi"/>
            <w:color w:val="464646"/>
            <w:spacing w:val="-3"/>
            <w:sz w:val="22"/>
            <w:szCs w:val="22"/>
          </w:rPr>
          <w:t>configuration.jsp</w:t>
        </w:r>
        <w:proofErr w:type="spellEnd"/>
        <w:r w:rsidRPr="008E133E">
          <w:rPr>
            <w:rFonts w:asciiTheme="minorHAnsi" w:hAnsiTheme="minorHAnsi"/>
            <w:color w:val="464646"/>
            <w:spacing w:val="-3"/>
            <w:sz w:val="22"/>
            <w:szCs w:val="22"/>
          </w:rPr>
          <w:t> file constant SERVER_CERTIFICATE_PATH to the SSL certificate X509 file.</w:t>
        </w:r>
      </w:ins>
    </w:p>
    <w:p w14:paraId="4CA2EA92" w14:textId="77777777" w:rsidR="008E133E" w:rsidRPr="008E133E" w:rsidRDefault="008E133E" w:rsidP="008E133E">
      <w:pPr>
        <w:numPr>
          <w:ilvl w:val="0"/>
          <w:numId w:val="52"/>
        </w:numPr>
        <w:shd w:val="clear" w:color="auto" w:fill="FFFFFF"/>
        <w:spacing w:before="90"/>
        <w:rPr>
          <w:ins w:id="1725" w:author="Barry O'Donohoe" w:date="2017-12-14T18:44:00Z"/>
          <w:rFonts w:asciiTheme="minorHAnsi" w:hAnsiTheme="minorHAnsi"/>
          <w:color w:val="464646"/>
          <w:spacing w:val="-3"/>
          <w:sz w:val="22"/>
          <w:szCs w:val="22"/>
        </w:rPr>
      </w:pPr>
      <w:ins w:id="1726" w:author="Barry O'Donohoe" w:date="2017-12-14T18:44:00Z">
        <w:r w:rsidRPr="008E133E">
          <w:rPr>
            <w:rFonts w:asciiTheme="minorHAnsi" w:hAnsiTheme="minorHAnsi"/>
            <w:color w:val="464646"/>
            <w:spacing w:val="-3"/>
            <w:sz w:val="22"/>
            <w:szCs w:val="22"/>
          </w:rPr>
          <w:t> </w:t>
        </w:r>
      </w:ins>
    </w:p>
    <w:p w14:paraId="210DC845" w14:textId="77777777" w:rsidR="008E133E" w:rsidRPr="008E133E" w:rsidRDefault="008E133E" w:rsidP="008E133E">
      <w:pPr>
        <w:shd w:val="clear" w:color="auto" w:fill="FFFFFF"/>
        <w:spacing w:before="90"/>
        <w:rPr>
          <w:ins w:id="1727" w:author="Barry O'Donohoe" w:date="2017-12-14T18:44:00Z"/>
          <w:rFonts w:asciiTheme="minorHAnsi" w:hAnsiTheme="minorHAnsi"/>
          <w:color w:val="464646"/>
          <w:spacing w:val="-3"/>
          <w:sz w:val="22"/>
          <w:szCs w:val="22"/>
        </w:rPr>
      </w:pPr>
      <w:ins w:id="1728" w:author="Barry O'Donohoe" w:date="2017-12-14T18:44:00Z">
        <w:r w:rsidRPr="008E133E">
          <w:rPr>
            <w:rFonts w:asciiTheme="minorHAnsi" w:hAnsiTheme="minorHAnsi"/>
            <w:color w:val="464646"/>
            <w:spacing w:val="-3"/>
            <w:sz w:val="22"/>
            <w:szCs w:val="22"/>
          </w:rPr>
          <w:t>Enable PingFederate to use a secondary SSL port. In the </w:t>
        </w:r>
        <w:proofErr w:type="spellStart"/>
        <w:r w:rsidRPr="008E133E">
          <w:rPr>
            <w:rFonts w:asciiTheme="minorHAnsi" w:hAnsiTheme="minorHAnsi"/>
            <w:color w:val="464646"/>
            <w:spacing w:val="-3"/>
            <w:sz w:val="22"/>
            <w:szCs w:val="22"/>
          </w:rPr>
          <w:t>run.properties</w:t>
        </w:r>
        <w:proofErr w:type="spellEnd"/>
        <w:r w:rsidRPr="008E133E">
          <w:rPr>
            <w:rFonts w:asciiTheme="minorHAnsi" w:hAnsiTheme="minorHAnsi"/>
            <w:color w:val="464646"/>
            <w:spacing w:val="-3"/>
            <w:sz w:val="22"/>
            <w:szCs w:val="22"/>
          </w:rPr>
          <w:t> file, set property </w:t>
        </w:r>
        <w:proofErr w:type="spellStart"/>
        <w:r w:rsidRPr="008E133E">
          <w:rPr>
            <w:rFonts w:asciiTheme="minorHAnsi" w:hAnsiTheme="minorHAnsi"/>
            <w:color w:val="464646"/>
            <w:spacing w:val="-3"/>
            <w:sz w:val="22"/>
            <w:szCs w:val="22"/>
          </w:rPr>
          <w:t>pf.secondary.https.port</w:t>
        </w:r>
        <w:proofErr w:type="spellEnd"/>
        <w:r w:rsidRPr="008E133E">
          <w:rPr>
            <w:rFonts w:asciiTheme="minorHAnsi" w:hAnsiTheme="minorHAnsi"/>
            <w:color w:val="464646"/>
            <w:spacing w:val="-3"/>
            <w:sz w:val="22"/>
            <w:szCs w:val="22"/>
          </w:rPr>
          <w:t> to the appropriate port for example, 9032. The default value is -1.</w:t>
        </w:r>
      </w:ins>
    </w:p>
    <w:p w14:paraId="28C8C1C1" w14:textId="77777777" w:rsidR="008E133E" w:rsidRPr="008E133E" w:rsidRDefault="008E133E" w:rsidP="008E133E">
      <w:pPr>
        <w:shd w:val="clear" w:color="auto" w:fill="FFFFFF"/>
        <w:spacing w:before="90"/>
        <w:rPr>
          <w:ins w:id="1729" w:author="Barry O'Donohoe" w:date="2017-12-14T18:44:00Z"/>
          <w:rFonts w:asciiTheme="minorHAnsi" w:hAnsiTheme="minorHAnsi"/>
          <w:color w:val="464646"/>
          <w:spacing w:val="-3"/>
          <w:sz w:val="22"/>
          <w:szCs w:val="22"/>
        </w:rPr>
      </w:pPr>
      <w:ins w:id="1730" w:author="Barry O'Donohoe" w:date="2017-12-14T18:44:00Z">
        <w:r w:rsidRPr="008E133E">
          <w:rPr>
            <w:rFonts w:asciiTheme="minorHAnsi" w:hAnsiTheme="minorHAnsi"/>
            <w:color w:val="464646"/>
            <w:spacing w:val="-3"/>
            <w:sz w:val="22"/>
            <w:szCs w:val="22"/>
          </w:rPr>
          <w:t>Set the Samples </w:t>
        </w:r>
        <w:proofErr w:type="spellStart"/>
        <w:r w:rsidRPr="008E133E">
          <w:rPr>
            <w:rFonts w:asciiTheme="minorHAnsi" w:hAnsiTheme="minorHAnsi"/>
            <w:color w:val="464646"/>
            <w:spacing w:val="-3"/>
            <w:sz w:val="22"/>
            <w:szCs w:val="22"/>
          </w:rPr>
          <w:t>configuration.jsp</w:t>
        </w:r>
        <w:proofErr w:type="spellEnd"/>
        <w:r w:rsidRPr="008E133E">
          <w:rPr>
            <w:rFonts w:asciiTheme="minorHAnsi" w:hAnsiTheme="minorHAnsi"/>
            <w:color w:val="464646"/>
            <w:spacing w:val="-3"/>
            <w:sz w:val="22"/>
            <w:szCs w:val="22"/>
          </w:rPr>
          <w:t> to the same port value.</w:t>
        </w:r>
      </w:ins>
    </w:p>
    <w:p w14:paraId="38BDD5EA" w14:textId="77777777" w:rsidR="008E133E" w:rsidRPr="008E133E" w:rsidRDefault="008E133E" w:rsidP="008E133E">
      <w:pPr>
        <w:numPr>
          <w:ilvl w:val="0"/>
          <w:numId w:val="52"/>
        </w:numPr>
        <w:shd w:val="clear" w:color="auto" w:fill="FFFFFF"/>
        <w:spacing w:before="90"/>
        <w:rPr>
          <w:ins w:id="1731" w:author="Barry O'Donohoe" w:date="2017-12-14T18:44:00Z"/>
          <w:rFonts w:asciiTheme="minorHAnsi" w:hAnsiTheme="minorHAnsi"/>
          <w:color w:val="464646"/>
          <w:spacing w:val="-3"/>
          <w:sz w:val="22"/>
          <w:szCs w:val="22"/>
        </w:rPr>
      </w:pPr>
      <w:ins w:id="1732" w:author="Barry O'Donohoe" w:date="2017-12-14T18:44:00Z">
        <w:r w:rsidRPr="008E133E">
          <w:rPr>
            <w:rFonts w:asciiTheme="minorHAnsi" w:hAnsiTheme="minorHAnsi"/>
            <w:color w:val="464646"/>
            <w:spacing w:val="-3"/>
            <w:sz w:val="22"/>
            <w:szCs w:val="22"/>
          </w:rPr>
          <w:t> </w:t>
        </w:r>
      </w:ins>
    </w:p>
    <w:p w14:paraId="65C452D0" w14:textId="77777777" w:rsidR="008E133E" w:rsidRPr="008E133E" w:rsidRDefault="008E133E" w:rsidP="008E133E">
      <w:pPr>
        <w:shd w:val="clear" w:color="auto" w:fill="FFFFFF"/>
        <w:spacing w:before="90"/>
        <w:rPr>
          <w:ins w:id="1733" w:author="Barry O'Donohoe" w:date="2017-12-14T18:44:00Z"/>
          <w:rFonts w:asciiTheme="minorHAnsi" w:hAnsiTheme="minorHAnsi"/>
          <w:color w:val="464646"/>
          <w:spacing w:val="-3"/>
          <w:sz w:val="22"/>
          <w:szCs w:val="22"/>
        </w:rPr>
      </w:pPr>
      <w:ins w:id="1734" w:author="Barry O'Donohoe" w:date="2017-12-14T18:44:00Z">
        <w:r w:rsidRPr="008E133E">
          <w:rPr>
            <w:rFonts w:asciiTheme="minorHAnsi" w:hAnsiTheme="minorHAnsi"/>
            <w:color w:val="464646"/>
            <w:spacing w:val="-3"/>
            <w:sz w:val="22"/>
            <w:szCs w:val="22"/>
          </w:rPr>
          <w:t>Modify the Samples configuration.jsp constants PF_SECONDARY_SSL_PORT and CLIENT_KEY_FILE_PATH.</w:t>
        </w:r>
      </w:ins>
    </w:p>
    <w:p w14:paraId="37A9E97A" w14:textId="77777777" w:rsidR="008E133E" w:rsidRPr="008E133E" w:rsidRDefault="008E133E" w:rsidP="008E133E">
      <w:pPr>
        <w:shd w:val="clear" w:color="auto" w:fill="FFFFFF"/>
        <w:spacing w:before="90"/>
        <w:rPr>
          <w:ins w:id="1735" w:author="Barry O'Donohoe" w:date="2017-12-14T18:44:00Z"/>
          <w:rFonts w:asciiTheme="minorHAnsi" w:hAnsiTheme="minorHAnsi"/>
          <w:color w:val="464646"/>
          <w:spacing w:val="-3"/>
          <w:sz w:val="22"/>
          <w:szCs w:val="22"/>
        </w:rPr>
      </w:pPr>
      <w:ins w:id="1736" w:author="Barry O'Donohoe" w:date="2017-12-14T18:44:00Z">
        <w:r w:rsidRPr="008E133E">
          <w:rPr>
            <w:rFonts w:asciiTheme="minorHAnsi" w:hAnsiTheme="minorHAnsi"/>
            <w:color w:val="464646"/>
            <w:spacing w:val="-3"/>
            <w:sz w:val="22"/>
            <w:szCs w:val="22"/>
          </w:rPr>
          <w:t>Set CLIENT_KEY_FILE_PASSWORD and SERVER_CERTIFICATE_PATH appropriately and set CERTIFICATE_AUTHENTICATION to True.</w:t>
        </w:r>
      </w:ins>
    </w:p>
    <w:p w14:paraId="0C6EC716" w14:textId="77777777" w:rsidR="008E133E" w:rsidRPr="008E133E" w:rsidRDefault="008E133E" w:rsidP="008E133E">
      <w:pPr>
        <w:shd w:val="clear" w:color="auto" w:fill="FFFFFF"/>
        <w:spacing w:before="90"/>
        <w:rPr>
          <w:ins w:id="1737" w:author="Barry O'Donohoe" w:date="2017-12-14T18:44:00Z"/>
          <w:rFonts w:asciiTheme="minorHAnsi" w:hAnsiTheme="minorHAnsi"/>
          <w:color w:val="464646"/>
          <w:spacing w:val="-3"/>
          <w:sz w:val="22"/>
          <w:szCs w:val="22"/>
        </w:rPr>
      </w:pPr>
      <w:ins w:id="1738" w:author="Barry O'Donohoe" w:date="2017-12-14T18:44:00Z">
        <w:r w:rsidRPr="008E133E">
          <w:rPr>
            <w:rFonts w:asciiTheme="minorHAnsi" w:hAnsiTheme="minorHAnsi"/>
            <w:color w:val="464646"/>
            <w:spacing w:val="-3"/>
            <w:sz w:val="22"/>
            <w:szCs w:val="22"/>
          </w:rPr>
          <w:t>Set the constant SKIP_HOSTNAME_VERIFICATION to True if the URL's hostname and the server's identification hostname mismatch, and you want to accept all hostnames.</w:t>
        </w:r>
      </w:ins>
    </w:p>
    <w:p w14:paraId="10D861B3" w14:textId="77777777" w:rsidR="008E133E" w:rsidRPr="008E133E" w:rsidRDefault="008E133E" w:rsidP="008E133E">
      <w:pPr>
        <w:numPr>
          <w:ilvl w:val="0"/>
          <w:numId w:val="52"/>
        </w:numPr>
        <w:shd w:val="clear" w:color="auto" w:fill="FFFFFF"/>
        <w:spacing w:before="90"/>
        <w:rPr>
          <w:ins w:id="1739" w:author="Barry O'Donohoe" w:date="2017-12-14T18:44:00Z"/>
          <w:rFonts w:asciiTheme="minorHAnsi" w:hAnsiTheme="minorHAnsi"/>
          <w:color w:val="464646"/>
          <w:spacing w:val="-3"/>
          <w:sz w:val="22"/>
          <w:szCs w:val="22"/>
        </w:rPr>
      </w:pPr>
      <w:ins w:id="1740" w:author="Barry O'Donohoe" w:date="2017-12-14T18:44:00Z">
        <w:r w:rsidRPr="008E133E">
          <w:rPr>
            <w:rFonts w:asciiTheme="minorHAnsi" w:hAnsiTheme="minorHAnsi"/>
            <w:color w:val="464646"/>
            <w:spacing w:val="-3"/>
            <w:sz w:val="22"/>
            <w:szCs w:val="22"/>
          </w:rPr>
          <w:t> </w:t>
        </w:r>
      </w:ins>
    </w:p>
    <w:p w14:paraId="5828C72C" w14:textId="77777777" w:rsidR="008E133E" w:rsidRPr="008E133E" w:rsidRDefault="008E133E" w:rsidP="008E133E">
      <w:pPr>
        <w:shd w:val="clear" w:color="auto" w:fill="FFFFFF"/>
        <w:spacing w:before="90"/>
        <w:rPr>
          <w:ins w:id="1741" w:author="Barry O'Donohoe" w:date="2017-12-14T18:44:00Z"/>
          <w:rFonts w:asciiTheme="minorHAnsi" w:hAnsiTheme="minorHAnsi"/>
          <w:color w:val="464646"/>
          <w:spacing w:val="-3"/>
          <w:sz w:val="22"/>
          <w:szCs w:val="22"/>
        </w:rPr>
      </w:pPr>
      <w:ins w:id="1742" w:author="Barry O'Donohoe" w:date="2017-12-14T18:44:00Z">
        <w:r w:rsidRPr="008E133E">
          <w:rPr>
            <w:rFonts w:asciiTheme="minorHAnsi" w:hAnsiTheme="minorHAnsi"/>
            <w:color w:val="464646"/>
            <w:spacing w:val="-3"/>
            <w:sz w:val="22"/>
            <w:szCs w:val="22"/>
          </w:rPr>
          <w:t xml:space="preserve">Configure the </w:t>
        </w:r>
        <w:proofErr w:type="spellStart"/>
        <w:r w:rsidRPr="008E133E">
          <w:rPr>
            <w:rFonts w:asciiTheme="minorHAnsi" w:hAnsiTheme="minorHAnsi"/>
            <w:color w:val="464646"/>
            <w:spacing w:val="-3"/>
            <w:sz w:val="22"/>
            <w:szCs w:val="22"/>
          </w:rPr>
          <w:t>ReferenceID</w:t>
        </w:r>
        <w:proofErr w:type="spellEnd"/>
        <w:r w:rsidRPr="008E133E">
          <w:rPr>
            <w:rFonts w:asciiTheme="minorHAnsi" w:hAnsiTheme="minorHAnsi"/>
            <w:color w:val="464646"/>
            <w:spacing w:val="-3"/>
            <w:sz w:val="22"/>
            <w:szCs w:val="22"/>
          </w:rPr>
          <w:t xml:space="preserve"> Adapter to require a certificate by specifying the allowed subject and/or issuer DN using the administrative console.</w:t>
        </w:r>
      </w:ins>
    </w:p>
    <w:p w14:paraId="223D9FBB" w14:textId="77777777" w:rsidR="008E133E" w:rsidRDefault="008E133E" w:rsidP="00127A4C">
      <w:pPr>
        <w:shd w:val="clear" w:color="auto" w:fill="FFFFFF"/>
        <w:spacing w:before="90"/>
        <w:rPr>
          <w:ins w:id="1743" w:author="Barry O'Donohoe" w:date="2017-12-14T18:45:00Z"/>
          <w:rFonts w:asciiTheme="minorHAnsi" w:hAnsiTheme="minorHAnsi"/>
          <w:color w:val="464646"/>
          <w:spacing w:val="-3"/>
          <w:sz w:val="22"/>
          <w:szCs w:val="22"/>
        </w:rPr>
      </w:pPr>
    </w:p>
    <w:p w14:paraId="4EE5488F" w14:textId="77777777" w:rsidR="005952C3" w:rsidRDefault="005952C3" w:rsidP="00127A4C">
      <w:pPr>
        <w:shd w:val="clear" w:color="auto" w:fill="FFFFFF"/>
        <w:spacing w:before="90"/>
        <w:rPr>
          <w:ins w:id="1744" w:author="Barry O'Donohoe" w:date="2017-12-14T18:45:00Z"/>
          <w:rFonts w:asciiTheme="minorHAnsi" w:hAnsiTheme="minorHAnsi"/>
          <w:color w:val="464646"/>
          <w:spacing w:val="-3"/>
          <w:sz w:val="22"/>
          <w:szCs w:val="22"/>
        </w:rPr>
      </w:pPr>
    </w:p>
    <w:p w14:paraId="18F9F6D9" w14:textId="620C627D" w:rsidR="005952C3" w:rsidRDefault="005952C3" w:rsidP="00127A4C">
      <w:pPr>
        <w:shd w:val="clear" w:color="auto" w:fill="FFFFFF"/>
        <w:spacing w:before="90"/>
        <w:rPr>
          <w:ins w:id="1745" w:author="Barry O'Donohoe" w:date="2017-12-14T18:45:00Z"/>
          <w:rFonts w:asciiTheme="minorHAnsi" w:hAnsiTheme="minorHAnsi"/>
          <w:color w:val="464646"/>
          <w:spacing w:val="-3"/>
          <w:sz w:val="22"/>
          <w:szCs w:val="22"/>
        </w:rPr>
      </w:pPr>
      <w:ins w:id="1746" w:author="Barry O'Donohoe" w:date="2017-12-14T18:45:00Z">
        <w:r>
          <w:rPr>
            <w:rFonts w:asciiTheme="minorHAnsi" w:hAnsiTheme="minorHAnsi"/>
            <w:color w:val="464646"/>
            <w:spacing w:val="-3"/>
            <w:sz w:val="22"/>
            <w:szCs w:val="22"/>
          </w:rPr>
          <w:t>Pickup</w:t>
        </w:r>
      </w:ins>
    </w:p>
    <w:p w14:paraId="7062B873" w14:textId="77777777" w:rsidR="005952C3" w:rsidRPr="005952C3" w:rsidRDefault="005952C3" w:rsidP="005952C3">
      <w:pPr>
        <w:numPr>
          <w:ilvl w:val="0"/>
          <w:numId w:val="53"/>
        </w:numPr>
        <w:shd w:val="clear" w:color="auto" w:fill="FFFFFF"/>
        <w:spacing w:before="90"/>
        <w:rPr>
          <w:ins w:id="1747" w:author="Barry O'Donohoe" w:date="2017-12-14T18:45:00Z"/>
          <w:rFonts w:asciiTheme="minorHAnsi" w:hAnsiTheme="minorHAnsi"/>
          <w:color w:val="464646"/>
          <w:spacing w:val="-3"/>
          <w:sz w:val="22"/>
          <w:szCs w:val="22"/>
        </w:rPr>
      </w:pPr>
      <w:ins w:id="1748" w:author="Barry O'Donohoe" w:date="2017-12-14T18:45:00Z">
        <w:r w:rsidRPr="005952C3">
          <w:rPr>
            <w:rFonts w:asciiTheme="minorHAnsi" w:hAnsiTheme="minorHAnsi"/>
            <w:color w:val="464646"/>
            <w:spacing w:val="-3"/>
            <w:sz w:val="22"/>
            <w:szCs w:val="22"/>
          </w:rPr>
          <w:t>The target application makes an authenticated direct HTTP(S) call to PingFederate to retrieve the user attributes. For example: https://pingfederate.example.com:9031/ext/ref/pickup?REF=ABC123</w:t>
        </w:r>
      </w:ins>
    </w:p>
    <w:p w14:paraId="164B0539" w14:textId="77777777" w:rsidR="005952C3" w:rsidRPr="005952C3" w:rsidRDefault="005952C3" w:rsidP="005952C3">
      <w:pPr>
        <w:shd w:val="clear" w:color="auto" w:fill="FFFFFF"/>
        <w:spacing w:before="90"/>
        <w:rPr>
          <w:ins w:id="1749" w:author="Barry O'Donohoe" w:date="2017-12-14T18:45:00Z"/>
          <w:rFonts w:asciiTheme="minorHAnsi" w:hAnsiTheme="minorHAnsi"/>
          <w:color w:val="464646"/>
          <w:spacing w:val="-3"/>
          <w:sz w:val="22"/>
          <w:szCs w:val="22"/>
        </w:rPr>
      </w:pPr>
      <w:proofErr w:type="spellStart"/>
      <w:ins w:id="1750" w:author="Barry O'Donohoe" w:date="2017-12-14T18:45:00Z">
        <w:r w:rsidRPr="005952C3">
          <w:rPr>
            <w:rFonts w:asciiTheme="minorHAnsi" w:hAnsiTheme="minorHAnsi"/>
            <w:b/>
            <w:bCs/>
            <w:color w:val="464646"/>
            <w:spacing w:val="-3"/>
            <w:sz w:val="22"/>
            <w:szCs w:val="22"/>
          </w:rPr>
          <w:t>NOTE</w:t>
        </w:r>
        <w:r w:rsidRPr="005952C3">
          <w:rPr>
            <w:rFonts w:asciiTheme="minorHAnsi" w:hAnsiTheme="minorHAnsi"/>
            <w:color w:val="464646"/>
            <w:spacing w:val="-3"/>
            <w:sz w:val="22"/>
            <w:szCs w:val="22"/>
          </w:rPr>
          <w:t>The</w:t>
        </w:r>
        <w:proofErr w:type="spellEnd"/>
        <w:r w:rsidRPr="005952C3">
          <w:rPr>
            <w:rFonts w:asciiTheme="minorHAnsi" w:hAnsiTheme="minorHAnsi"/>
            <w:color w:val="464646"/>
            <w:spacing w:val="-3"/>
            <w:sz w:val="22"/>
            <w:szCs w:val="22"/>
          </w:rPr>
          <w:t xml:space="preserve"> applications must authenticate to PingFederate using one of three mechanisms. If authentication fails, the HTTP request results in an HTTP response 401 – Unauthorized status code message. See </w:t>
        </w:r>
        <w:r w:rsidRPr="005952C3">
          <w:rPr>
            <w:rFonts w:asciiTheme="minorHAnsi" w:hAnsiTheme="minorHAnsi"/>
            <w:color w:val="464646"/>
            <w:spacing w:val="-3"/>
            <w:sz w:val="22"/>
            <w:szCs w:val="22"/>
          </w:rPr>
          <w:fldChar w:fldCharType="begin"/>
        </w:r>
        <w:r w:rsidRPr="005952C3">
          <w:rPr>
            <w:rFonts w:asciiTheme="minorHAnsi" w:hAnsiTheme="minorHAnsi"/>
            <w:color w:val="464646"/>
            <w:spacing w:val="-3"/>
            <w:sz w:val="22"/>
            <w:szCs w:val="22"/>
          </w:rPr>
          <w:instrText xml:space="preserve"> HYPERLINK "https://docs.pingidentity.com/bundle/agentlessIK13_sm_AgentlessIntegrationKit/page/agentlessIK_c_AuthenticatingToPingFederate.html" \o "" </w:instrText>
        </w:r>
        <w:r w:rsidRPr="005952C3">
          <w:rPr>
            <w:rFonts w:asciiTheme="minorHAnsi" w:hAnsiTheme="minorHAnsi"/>
            <w:color w:val="464646"/>
            <w:spacing w:val="-3"/>
            <w:sz w:val="22"/>
            <w:szCs w:val="22"/>
          </w:rPr>
          <w:fldChar w:fldCharType="separate"/>
        </w:r>
        <w:r w:rsidRPr="005952C3">
          <w:rPr>
            <w:rStyle w:val="Hyperlink"/>
            <w:rFonts w:asciiTheme="minorHAnsi" w:hAnsiTheme="minorHAnsi"/>
            <w:b/>
            <w:bCs/>
            <w:spacing w:val="-3"/>
            <w:sz w:val="22"/>
            <w:szCs w:val="22"/>
          </w:rPr>
          <w:t>Authenticating to PingFederate</w:t>
        </w:r>
        <w:r w:rsidRPr="005952C3">
          <w:rPr>
            <w:rFonts w:asciiTheme="minorHAnsi" w:hAnsiTheme="minorHAnsi"/>
            <w:color w:val="464646"/>
            <w:spacing w:val="-3"/>
            <w:sz w:val="22"/>
            <w:szCs w:val="22"/>
          </w:rPr>
          <w:fldChar w:fldCharType="end"/>
        </w:r>
        <w:r w:rsidRPr="005952C3">
          <w:rPr>
            <w:rFonts w:asciiTheme="minorHAnsi" w:hAnsiTheme="minorHAnsi"/>
            <w:color w:val="464646"/>
            <w:spacing w:val="-3"/>
            <w:sz w:val="22"/>
            <w:szCs w:val="22"/>
          </w:rPr>
          <w:t>.</w:t>
        </w:r>
      </w:ins>
    </w:p>
    <w:p w14:paraId="57140F7B" w14:textId="77777777" w:rsidR="005952C3" w:rsidRPr="005952C3" w:rsidRDefault="005952C3" w:rsidP="005952C3">
      <w:pPr>
        <w:numPr>
          <w:ilvl w:val="0"/>
          <w:numId w:val="53"/>
        </w:numPr>
        <w:shd w:val="clear" w:color="auto" w:fill="FFFFFF"/>
        <w:spacing w:before="90"/>
        <w:rPr>
          <w:ins w:id="1751" w:author="Barry O'Donohoe" w:date="2017-12-14T18:45:00Z"/>
          <w:rFonts w:asciiTheme="minorHAnsi" w:hAnsiTheme="minorHAnsi"/>
          <w:color w:val="464646"/>
          <w:spacing w:val="-3"/>
          <w:sz w:val="22"/>
          <w:szCs w:val="22"/>
        </w:rPr>
      </w:pPr>
      <w:ins w:id="1752" w:author="Barry O'Donohoe" w:date="2017-12-14T18:45:00Z">
        <w:r w:rsidRPr="005952C3">
          <w:rPr>
            <w:rFonts w:asciiTheme="minorHAnsi" w:hAnsiTheme="minorHAnsi"/>
            <w:color w:val="464646"/>
            <w:spacing w:val="-3"/>
            <w:sz w:val="22"/>
            <w:szCs w:val="22"/>
          </w:rPr>
          <w:t>PingFederate looks up the attributes (in the above example, referenced by ABC123) and provides them to the target application in the HTTP response. See </w:t>
        </w:r>
        <w:r w:rsidRPr="005952C3">
          <w:rPr>
            <w:rFonts w:asciiTheme="minorHAnsi" w:hAnsiTheme="minorHAnsi"/>
            <w:color w:val="464646"/>
            <w:spacing w:val="-3"/>
            <w:sz w:val="22"/>
            <w:szCs w:val="22"/>
          </w:rPr>
          <w:fldChar w:fldCharType="begin"/>
        </w:r>
        <w:r w:rsidRPr="005952C3">
          <w:rPr>
            <w:rFonts w:asciiTheme="minorHAnsi" w:hAnsiTheme="minorHAnsi"/>
            <w:color w:val="464646"/>
            <w:spacing w:val="-3"/>
            <w:sz w:val="22"/>
            <w:szCs w:val="22"/>
          </w:rPr>
          <w:instrText xml:space="preserve"> HYPERLINK "https://docs.pingidentity.com/bundle/agentlessIK13_sm_AgentlessIntegrationKit/page/agentlessIK_c_ReferenceValue.html" \o "" </w:instrText>
        </w:r>
        <w:r w:rsidRPr="005952C3">
          <w:rPr>
            <w:rFonts w:asciiTheme="minorHAnsi" w:hAnsiTheme="minorHAnsi"/>
            <w:color w:val="464646"/>
            <w:spacing w:val="-3"/>
            <w:sz w:val="22"/>
            <w:szCs w:val="22"/>
          </w:rPr>
          <w:fldChar w:fldCharType="separate"/>
        </w:r>
        <w:r w:rsidRPr="005952C3">
          <w:rPr>
            <w:rStyle w:val="Hyperlink"/>
            <w:rFonts w:asciiTheme="minorHAnsi" w:hAnsiTheme="minorHAnsi"/>
            <w:b/>
            <w:bCs/>
            <w:spacing w:val="-3"/>
            <w:sz w:val="22"/>
            <w:szCs w:val="22"/>
          </w:rPr>
          <w:t>Reference value</w:t>
        </w:r>
        <w:r w:rsidRPr="005952C3">
          <w:rPr>
            <w:rFonts w:asciiTheme="minorHAnsi" w:hAnsiTheme="minorHAnsi"/>
            <w:color w:val="464646"/>
            <w:spacing w:val="-3"/>
            <w:sz w:val="22"/>
            <w:szCs w:val="22"/>
          </w:rPr>
          <w:fldChar w:fldCharType="end"/>
        </w:r>
        <w:r w:rsidRPr="005952C3">
          <w:rPr>
            <w:rFonts w:asciiTheme="minorHAnsi" w:hAnsiTheme="minorHAnsi"/>
            <w:color w:val="464646"/>
            <w:spacing w:val="-3"/>
            <w:sz w:val="22"/>
            <w:szCs w:val="22"/>
          </w:rPr>
          <w:t> .</w:t>
        </w:r>
      </w:ins>
    </w:p>
    <w:p w14:paraId="37A2CF3B" w14:textId="062D4A4C" w:rsidR="005952C3" w:rsidRDefault="005952C3" w:rsidP="005952C3">
      <w:pPr>
        <w:numPr>
          <w:ilvl w:val="0"/>
          <w:numId w:val="53"/>
        </w:numPr>
        <w:shd w:val="clear" w:color="auto" w:fill="FFFFFF"/>
        <w:spacing w:before="90"/>
        <w:rPr>
          <w:ins w:id="1753" w:author="Barry O'Donohoe" w:date="2018-02-05T09:46:00Z"/>
          <w:rFonts w:asciiTheme="minorHAnsi" w:hAnsiTheme="minorHAnsi"/>
          <w:color w:val="464646"/>
          <w:spacing w:val="-3"/>
          <w:sz w:val="22"/>
          <w:szCs w:val="22"/>
        </w:rPr>
      </w:pPr>
      <w:ins w:id="1754" w:author="Barry O'Donohoe" w:date="2017-12-14T18:45:00Z">
        <w:r w:rsidRPr="005952C3">
          <w:rPr>
            <w:rFonts w:asciiTheme="minorHAnsi" w:hAnsiTheme="minorHAnsi"/>
            <w:color w:val="464646"/>
            <w:spacing w:val="-3"/>
            <w:sz w:val="22"/>
            <w:szCs w:val="22"/>
          </w:rPr>
          <w:t>The target application uses the attributes to create a user session, enabling access to the target resource.</w:t>
        </w:r>
      </w:ins>
    </w:p>
    <w:p w14:paraId="1287FDCF" w14:textId="43ADE01D" w:rsidR="005626BD" w:rsidRDefault="005626BD" w:rsidP="005626BD">
      <w:pPr>
        <w:shd w:val="clear" w:color="auto" w:fill="FFFFFF"/>
        <w:spacing w:before="90"/>
        <w:rPr>
          <w:ins w:id="1755" w:author="Barry O'Donohoe" w:date="2018-02-05T09:55:00Z"/>
          <w:rFonts w:asciiTheme="minorHAnsi" w:hAnsiTheme="minorHAnsi"/>
          <w:color w:val="464646"/>
          <w:spacing w:val="-3"/>
          <w:sz w:val="22"/>
          <w:szCs w:val="22"/>
        </w:rPr>
      </w:pPr>
    </w:p>
    <w:p w14:paraId="007B8903" w14:textId="5BE9E59B" w:rsidR="00714A21" w:rsidRDefault="00714A21" w:rsidP="005626BD">
      <w:pPr>
        <w:shd w:val="clear" w:color="auto" w:fill="FFFFFF"/>
        <w:spacing w:before="90"/>
        <w:rPr>
          <w:ins w:id="1756" w:author="Barry O'Donohoe" w:date="2018-02-05T09:55:00Z"/>
          <w:rFonts w:asciiTheme="minorHAnsi" w:hAnsiTheme="minorHAnsi"/>
          <w:color w:val="464646"/>
          <w:spacing w:val="-3"/>
          <w:sz w:val="22"/>
          <w:szCs w:val="22"/>
        </w:rPr>
      </w:pPr>
    </w:p>
    <w:p w14:paraId="371A405A" w14:textId="78684410" w:rsidR="00714A21" w:rsidRDefault="00714A21" w:rsidP="005626BD">
      <w:pPr>
        <w:shd w:val="clear" w:color="auto" w:fill="FFFFFF"/>
        <w:spacing w:before="90"/>
        <w:rPr>
          <w:ins w:id="1757" w:author="Barry O'Donohoe" w:date="2018-02-05T09:55:00Z"/>
          <w:rFonts w:asciiTheme="minorHAnsi" w:hAnsiTheme="minorHAnsi"/>
          <w:color w:val="464646"/>
          <w:spacing w:val="-3"/>
          <w:sz w:val="22"/>
          <w:szCs w:val="22"/>
        </w:rPr>
      </w:pPr>
    </w:p>
    <w:p w14:paraId="530821BB" w14:textId="6B92B139" w:rsidR="00714A21" w:rsidRDefault="00714A21" w:rsidP="005626BD">
      <w:pPr>
        <w:shd w:val="clear" w:color="auto" w:fill="FFFFFF"/>
        <w:spacing w:before="90"/>
        <w:rPr>
          <w:ins w:id="1758" w:author="Barry O'Donohoe" w:date="2018-02-05T09:55:00Z"/>
          <w:rFonts w:asciiTheme="minorHAnsi" w:hAnsiTheme="minorHAnsi"/>
          <w:color w:val="464646"/>
          <w:spacing w:val="-3"/>
          <w:sz w:val="22"/>
          <w:szCs w:val="22"/>
        </w:rPr>
      </w:pPr>
    </w:p>
    <w:p w14:paraId="75A5BF41" w14:textId="4817CCA6" w:rsidR="00714A21" w:rsidRDefault="00714A21" w:rsidP="005626BD">
      <w:pPr>
        <w:shd w:val="clear" w:color="auto" w:fill="FFFFFF"/>
        <w:spacing w:before="90"/>
        <w:rPr>
          <w:ins w:id="1759" w:author="Barry O'Donohoe" w:date="2018-02-05T09:55:00Z"/>
          <w:rFonts w:asciiTheme="minorHAnsi" w:hAnsiTheme="minorHAnsi"/>
          <w:color w:val="464646"/>
          <w:spacing w:val="-3"/>
          <w:sz w:val="22"/>
          <w:szCs w:val="22"/>
        </w:rPr>
      </w:pPr>
    </w:p>
    <w:p w14:paraId="5412D971" w14:textId="232BB751" w:rsidR="00714A21" w:rsidRDefault="00714A21" w:rsidP="005626BD">
      <w:pPr>
        <w:shd w:val="clear" w:color="auto" w:fill="FFFFFF"/>
        <w:spacing w:before="90"/>
        <w:rPr>
          <w:ins w:id="1760" w:author="Barry O'Donohoe" w:date="2018-02-05T09:55:00Z"/>
          <w:rFonts w:asciiTheme="minorHAnsi" w:hAnsiTheme="minorHAnsi"/>
          <w:color w:val="464646"/>
          <w:spacing w:val="-3"/>
          <w:sz w:val="22"/>
          <w:szCs w:val="22"/>
        </w:rPr>
      </w:pPr>
    </w:p>
    <w:p w14:paraId="5F2458DE" w14:textId="6E17AD01" w:rsidR="00714A21" w:rsidRDefault="00714A21" w:rsidP="005626BD">
      <w:pPr>
        <w:shd w:val="clear" w:color="auto" w:fill="FFFFFF"/>
        <w:spacing w:before="90"/>
        <w:rPr>
          <w:ins w:id="1761" w:author="Barry O'Donohoe" w:date="2018-02-05T09:55:00Z"/>
          <w:rFonts w:asciiTheme="minorHAnsi" w:hAnsiTheme="minorHAnsi"/>
          <w:color w:val="464646"/>
          <w:spacing w:val="-3"/>
          <w:sz w:val="22"/>
          <w:szCs w:val="22"/>
        </w:rPr>
      </w:pPr>
    </w:p>
    <w:p w14:paraId="1D54FCCC" w14:textId="1C7203FD" w:rsidR="00714A21" w:rsidDel="000771D6" w:rsidRDefault="00714A21" w:rsidP="005626BD">
      <w:pPr>
        <w:shd w:val="clear" w:color="auto" w:fill="FFFFFF"/>
        <w:spacing w:before="90"/>
        <w:rPr>
          <w:ins w:id="1762" w:author="Barry O'Donohoe" w:date="2018-02-05T09:55:00Z"/>
          <w:del w:id="1763" w:author="Barry O'Donohoe [2]" w:date="2018-03-21T07:35:00Z"/>
          <w:rFonts w:asciiTheme="minorHAnsi" w:hAnsiTheme="minorHAnsi"/>
          <w:color w:val="464646"/>
          <w:spacing w:val="-3"/>
          <w:sz w:val="22"/>
          <w:szCs w:val="22"/>
        </w:rPr>
      </w:pPr>
    </w:p>
    <w:p w14:paraId="02EFFAEA" w14:textId="5D0FB775" w:rsidR="00714A21" w:rsidDel="000771D6" w:rsidRDefault="00714A21" w:rsidP="005626BD">
      <w:pPr>
        <w:shd w:val="clear" w:color="auto" w:fill="FFFFFF"/>
        <w:spacing w:before="90"/>
        <w:rPr>
          <w:ins w:id="1764" w:author="Barry O'Donohoe" w:date="2018-02-05T09:55:00Z"/>
          <w:del w:id="1765" w:author="Barry O'Donohoe [2]" w:date="2018-03-21T07:35:00Z"/>
          <w:rFonts w:asciiTheme="minorHAnsi" w:hAnsiTheme="minorHAnsi"/>
          <w:color w:val="464646"/>
          <w:spacing w:val="-3"/>
          <w:sz w:val="22"/>
          <w:szCs w:val="22"/>
        </w:rPr>
      </w:pPr>
    </w:p>
    <w:p w14:paraId="4065107F" w14:textId="3EFDE656" w:rsidR="00714A21" w:rsidDel="000771D6" w:rsidRDefault="00714A21" w:rsidP="005626BD">
      <w:pPr>
        <w:shd w:val="clear" w:color="auto" w:fill="FFFFFF"/>
        <w:spacing w:before="90"/>
        <w:rPr>
          <w:ins w:id="1766" w:author="Barry O'Donohoe" w:date="2018-02-05T09:55:00Z"/>
          <w:del w:id="1767" w:author="Barry O'Donohoe [2]" w:date="2018-03-21T07:35:00Z"/>
          <w:rFonts w:asciiTheme="minorHAnsi" w:hAnsiTheme="minorHAnsi"/>
          <w:color w:val="464646"/>
          <w:spacing w:val="-3"/>
          <w:sz w:val="22"/>
          <w:szCs w:val="22"/>
        </w:rPr>
      </w:pPr>
    </w:p>
    <w:p w14:paraId="728BACAB" w14:textId="25CE096B" w:rsidR="00714A21" w:rsidRDefault="00714A21" w:rsidP="005626BD">
      <w:pPr>
        <w:shd w:val="clear" w:color="auto" w:fill="FFFFFF"/>
        <w:spacing w:before="90"/>
        <w:rPr>
          <w:ins w:id="1768" w:author="Barry O'Donohoe" w:date="2018-02-05T09:55:00Z"/>
          <w:rFonts w:asciiTheme="minorHAnsi" w:hAnsiTheme="minorHAnsi"/>
          <w:color w:val="464646"/>
          <w:spacing w:val="-3"/>
          <w:sz w:val="22"/>
          <w:szCs w:val="22"/>
        </w:rPr>
      </w:pPr>
    </w:p>
    <w:p w14:paraId="6C4C0B76" w14:textId="77777777" w:rsidR="00714A21" w:rsidRDefault="00714A21" w:rsidP="005626BD">
      <w:pPr>
        <w:shd w:val="clear" w:color="auto" w:fill="FFFFFF"/>
        <w:spacing w:before="90"/>
        <w:rPr>
          <w:ins w:id="1769" w:author="Barry O'Donohoe" w:date="2018-02-05T09:46:00Z"/>
          <w:rFonts w:asciiTheme="minorHAnsi" w:hAnsiTheme="minorHAnsi"/>
          <w:color w:val="464646"/>
          <w:spacing w:val="-3"/>
          <w:sz w:val="22"/>
          <w:szCs w:val="22"/>
        </w:rPr>
      </w:pPr>
    </w:p>
    <w:p w14:paraId="0A22AFFC" w14:textId="77777777" w:rsidR="007A5F65" w:rsidRDefault="007A5F65" w:rsidP="005626BD">
      <w:pPr>
        <w:pStyle w:val="Heading2"/>
        <w:rPr>
          <w:ins w:id="1770" w:author="Barry O'Donohoe" w:date="2018-02-05T10:02:00Z"/>
        </w:rPr>
        <w:sectPr w:rsidR="007A5F65" w:rsidSect="002B0265">
          <w:pgSz w:w="11894" w:h="16819"/>
          <w:pgMar w:top="720" w:right="720" w:bottom="821" w:left="720" w:header="562" w:footer="562" w:gutter="0"/>
          <w:cols w:space="720"/>
          <w:docGrid w:linePitch="326"/>
        </w:sectPr>
      </w:pPr>
    </w:p>
    <w:p w14:paraId="4C4A45CC" w14:textId="0F494D2F" w:rsidR="005626BD" w:rsidRDefault="005626BD">
      <w:pPr>
        <w:pStyle w:val="Heading2"/>
        <w:rPr>
          <w:ins w:id="1771" w:author="Barry O'Donohoe" w:date="2018-02-05T09:47:00Z"/>
        </w:rPr>
        <w:pPrChange w:id="1772" w:author="Barry O'Donohoe" w:date="2018-02-05T09:48:00Z">
          <w:pPr>
            <w:shd w:val="clear" w:color="auto" w:fill="FFFFFF"/>
            <w:spacing w:before="90"/>
          </w:pPr>
        </w:pPrChange>
      </w:pPr>
      <w:ins w:id="1773" w:author="Barry O'Donohoe" w:date="2018-02-05T09:46:00Z">
        <w:r>
          <w:lastRenderedPageBreak/>
          <w:t>PingFederate Se</w:t>
        </w:r>
      </w:ins>
      <w:ins w:id="1774" w:author="Barry O'Donohoe" w:date="2018-02-05T09:47:00Z">
        <w:r>
          <w:t xml:space="preserve">lectors &amp; Adapters – </w:t>
        </w:r>
      </w:ins>
      <w:ins w:id="1775" w:author="Barry O'Donohoe" w:date="2018-02-05T09:46:00Z">
        <w:r>
          <w:t>Custom</w:t>
        </w:r>
      </w:ins>
      <w:ins w:id="1776" w:author="Barry O'Donohoe" w:date="2018-02-05T09:47:00Z">
        <w:r>
          <w:t xml:space="preserve"> &amp; Out-of-Box.</w:t>
        </w:r>
      </w:ins>
    </w:p>
    <w:p w14:paraId="2CA3A88B" w14:textId="692BC994" w:rsidR="005626BD" w:rsidRPr="005952C3" w:rsidRDefault="005626BD">
      <w:pPr>
        <w:shd w:val="clear" w:color="auto" w:fill="FFFFFF"/>
        <w:spacing w:before="90"/>
        <w:rPr>
          <w:ins w:id="1777" w:author="Barry O'Donohoe" w:date="2017-12-14T18:45:00Z"/>
          <w:rFonts w:asciiTheme="minorHAnsi" w:hAnsiTheme="minorHAnsi"/>
          <w:color w:val="464646"/>
          <w:spacing w:val="-3"/>
          <w:sz w:val="22"/>
          <w:szCs w:val="22"/>
        </w:rPr>
        <w:pPrChange w:id="1778" w:author="Barry O'Donohoe" w:date="2018-02-05T09:46:00Z">
          <w:pPr>
            <w:numPr>
              <w:numId w:val="53"/>
            </w:numPr>
            <w:shd w:val="clear" w:color="auto" w:fill="FFFFFF"/>
            <w:tabs>
              <w:tab w:val="num" w:pos="720"/>
            </w:tabs>
            <w:spacing w:before="90"/>
            <w:ind w:left="720" w:hanging="360"/>
          </w:pPr>
        </w:pPrChange>
      </w:pPr>
      <w:ins w:id="1779" w:author="Barry O'Donohoe" w:date="2018-02-05T09:47:00Z">
        <w:r>
          <w:rPr>
            <w:rFonts w:asciiTheme="minorHAnsi" w:hAnsiTheme="minorHAnsi"/>
            <w:color w:val="464646"/>
            <w:spacing w:val="-3"/>
            <w:sz w:val="22"/>
            <w:szCs w:val="22"/>
          </w:rPr>
          <w:t>This section details the custom and off-the-shelf selectors and adapters used by PingFederate to achieve compliance with the security profile and the functional authenti</w:t>
        </w:r>
      </w:ins>
      <w:ins w:id="1780" w:author="Barry O'Donohoe" w:date="2018-02-05T09:48:00Z">
        <w:r>
          <w:rPr>
            <w:rFonts w:asciiTheme="minorHAnsi" w:hAnsiTheme="minorHAnsi"/>
            <w:color w:val="464646"/>
            <w:spacing w:val="-3"/>
            <w:sz w:val="22"/>
            <w:szCs w:val="22"/>
          </w:rPr>
          <w:t>cation and consent customer journey.</w:t>
        </w:r>
      </w:ins>
    </w:p>
    <w:p w14:paraId="3BBCA1D2" w14:textId="0989478F" w:rsidR="005626BD" w:rsidRDefault="005626BD">
      <w:pPr>
        <w:pStyle w:val="Heading3"/>
        <w:rPr>
          <w:ins w:id="1781" w:author="Barry O'Donohoe" w:date="2018-02-05T09:48:00Z"/>
        </w:rPr>
        <w:pPrChange w:id="1782" w:author="Barry O'Donohoe" w:date="2018-02-05T09:49:00Z">
          <w:pPr>
            <w:shd w:val="clear" w:color="auto" w:fill="FFFFFF"/>
            <w:spacing w:before="90"/>
          </w:pPr>
        </w:pPrChange>
      </w:pPr>
      <w:ins w:id="1783" w:author="Barry O'Donohoe" w:date="2018-02-05T09:49:00Z">
        <w:r>
          <w:t>Selectors</w:t>
        </w:r>
      </w:ins>
    </w:p>
    <w:p w14:paraId="07F5C8BE" w14:textId="32E21654" w:rsidR="005626BD" w:rsidRDefault="005626BD" w:rsidP="005952C3">
      <w:pPr>
        <w:shd w:val="clear" w:color="auto" w:fill="FFFFFF"/>
        <w:spacing w:before="90"/>
        <w:rPr>
          <w:ins w:id="1784" w:author="Barry O'Donohoe" w:date="2018-02-05T09:53:00Z"/>
          <w:rFonts w:asciiTheme="minorHAnsi" w:hAnsiTheme="minorHAnsi"/>
          <w:color w:val="464646"/>
          <w:spacing w:val="-3"/>
          <w:sz w:val="22"/>
          <w:szCs w:val="22"/>
        </w:rPr>
      </w:pPr>
      <w:ins w:id="1785" w:author="Barry O'Donohoe" w:date="2018-02-05T09:49:00Z">
        <w:r w:rsidRPr="005626BD">
          <w:rPr>
            <w:rFonts w:asciiTheme="minorHAnsi" w:hAnsiTheme="minorHAnsi"/>
            <w:color w:val="464646"/>
            <w:spacing w:val="-3"/>
            <w:sz w:val="22"/>
            <w:szCs w:val="22"/>
          </w:rPr>
          <w:t xml:space="preserve">Authentication selectors provide a plug-in capability for PingFederate to evaluate various conditions related to </w:t>
        </w:r>
        <w:r>
          <w:rPr>
            <w:rFonts w:asciiTheme="minorHAnsi" w:hAnsiTheme="minorHAnsi"/>
            <w:color w:val="464646"/>
            <w:spacing w:val="-3"/>
            <w:sz w:val="22"/>
            <w:szCs w:val="22"/>
          </w:rPr>
          <w:t xml:space="preserve">incoming </w:t>
        </w:r>
        <w:r w:rsidR="00714A21">
          <w:rPr>
            <w:rFonts w:asciiTheme="minorHAnsi" w:hAnsiTheme="minorHAnsi"/>
            <w:color w:val="464646"/>
            <w:spacing w:val="-3"/>
            <w:sz w:val="22"/>
            <w:szCs w:val="22"/>
          </w:rPr>
          <w:t>Oaut</w:t>
        </w:r>
      </w:ins>
      <w:ins w:id="1786" w:author="Barry O'Donohoe" w:date="2018-02-05T09:50:00Z">
        <w:r w:rsidR="00714A21">
          <w:rPr>
            <w:rFonts w:asciiTheme="minorHAnsi" w:hAnsiTheme="minorHAnsi"/>
            <w:color w:val="464646"/>
            <w:spacing w:val="-3"/>
            <w:sz w:val="22"/>
            <w:szCs w:val="22"/>
          </w:rPr>
          <w:t>h2/</w:t>
        </w:r>
      </w:ins>
      <w:ins w:id="1787" w:author="Barry O'Donohoe" w:date="2018-02-05T09:49:00Z">
        <w:r w:rsidR="00714A21">
          <w:rPr>
            <w:rFonts w:asciiTheme="minorHAnsi" w:hAnsiTheme="minorHAnsi"/>
            <w:color w:val="464646"/>
            <w:spacing w:val="-3"/>
            <w:sz w:val="22"/>
            <w:szCs w:val="22"/>
          </w:rPr>
          <w:t>OIDC</w:t>
        </w:r>
      </w:ins>
      <w:ins w:id="1788" w:author="Barry O'Donohoe" w:date="2018-02-05T09:50:00Z">
        <w:r w:rsidR="00714A21">
          <w:rPr>
            <w:rFonts w:asciiTheme="minorHAnsi" w:hAnsiTheme="minorHAnsi"/>
            <w:color w:val="464646"/>
            <w:spacing w:val="-3"/>
            <w:sz w:val="22"/>
            <w:szCs w:val="22"/>
          </w:rPr>
          <w:t xml:space="preserve"> and </w:t>
        </w:r>
      </w:ins>
      <w:ins w:id="1789" w:author="Barry O'Donohoe" w:date="2018-02-05T09:49:00Z">
        <w:r w:rsidR="00714A21">
          <w:rPr>
            <w:rFonts w:asciiTheme="minorHAnsi" w:hAnsiTheme="minorHAnsi"/>
            <w:color w:val="464646"/>
            <w:spacing w:val="-3"/>
            <w:sz w:val="22"/>
            <w:szCs w:val="22"/>
          </w:rPr>
          <w:t>SSO</w:t>
        </w:r>
      </w:ins>
      <w:ins w:id="1790" w:author="Barry O'Donohoe" w:date="2018-02-05T09:50:00Z">
        <w:r w:rsidR="00714A21">
          <w:rPr>
            <w:rFonts w:asciiTheme="minorHAnsi" w:hAnsiTheme="minorHAnsi"/>
            <w:color w:val="464646"/>
            <w:spacing w:val="-3"/>
            <w:sz w:val="22"/>
            <w:szCs w:val="22"/>
          </w:rPr>
          <w:t xml:space="preserve"> </w:t>
        </w:r>
      </w:ins>
      <w:ins w:id="1791" w:author="Barry O'Donohoe" w:date="2018-02-05T09:49:00Z">
        <w:r w:rsidRPr="005626BD">
          <w:rPr>
            <w:rFonts w:asciiTheme="minorHAnsi" w:hAnsiTheme="minorHAnsi"/>
            <w:color w:val="464646"/>
            <w:spacing w:val="-3"/>
            <w:sz w:val="22"/>
            <w:szCs w:val="22"/>
          </w:rPr>
          <w:t>requests. PingFederate comes bundled with a set of authentication selectors</w:t>
        </w:r>
      </w:ins>
      <w:ins w:id="1792" w:author="Barry O'Donohoe" w:date="2018-02-05T09:50:00Z">
        <w:r w:rsidR="00714A21">
          <w:rPr>
            <w:rFonts w:asciiTheme="minorHAnsi" w:hAnsiTheme="minorHAnsi"/>
            <w:color w:val="464646"/>
            <w:spacing w:val="-3"/>
            <w:sz w:val="22"/>
            <w:szCs w:val="22"/>
          </w:rPr>
          <w:t xml:space="preserve"> including </w:t>
        </w:r>
      </w:ins>
      <w:ins w:id="1793" w:author="Barry O'Donohoe" w:date="2018-02-05T09:52:00Z">
        <w:r w:rsidR="00714A21">
          <w:rPr>
            <w:rFonts w:asciiTheme="minorHAnsi" w:hAnsiTheme="minorHAnsi"/>
            <w:color w:val="464646"/>
            <w:spacing w:val="-3"/>
            <w:sz w:val="22"/>
            <w:szCs w:val="22"/>
          </w:rPr>
          <w:t>for example</w:t>
        </w:r>
      </w:ins>
      <w:ins w:id="1794" w:author="Barry O'Donohoe" w:date="2018-02-05T09:53:00Z">
        <w:r w:rsidR="00714A21" w:rsidRPr="00714A21">
          <w:rPr>
            <w:rFonts w:asciiTheme="minorHAnsi" w:hAnsiTheme="minorHAnsi"/>
            <w:color w:val="464646"/>
            <w:spacing w:val="-3"/>
            <w:sz w:val="22"/>
            <w:szCs w:val="22"/>
          </w:rPr>
          <w:t xml:space="preserve">, you can create an HTTP header authentication selector to detect mobile browsers, a CIDR authentication selector to evaluate whether the users' IP addresses fall within your internal network ranges, or an HTTP request parameter authentication selector to identify </w:t>
        </w:r>
        <w:proofErr w:type="spellStart"/>
        <w:r w:rsidR="00714A21" w:rsidRPr="00714A21">
          <w:rPr>
            <w:rFonts w:asciiTheme="minorHAnsi" w:hAnsiTheme="minorHAnsi"/>
            <w:color w:val="464646"/>
            <w:spacing w:val="-3"/>
            <w:sz w:val="22"/>
            <w:szCs w:val="22"/>
          </w:rPr>
          <w:t>IdP</w:t>
        </w:r>
        <w:proofErr w:type="spellEnd"/>
        <w:r w:rsidR="00714A21" w:rsidRPr="00714A21">
          <w:rPr>
            <w:rFonts w:asciiTheme="minorHAnsi" w:hAnsiTheme="minorHAnsi"/>
            <w:color w:val="464646"/>
            <w:spacing w:val="-3"/>
            <w:sz w:val="22"/>
            <w:szCs w:val="22"/>
          </w:rPr>
          <w:t xml:space="preserve"> connections based on the </w:t>
        </w:r>
        <w:proofErr w:type="spellStart"/>
        <w:r w:rsidR="00714A21" w:rsidRPr="00714A21">
          <w:rPr>
            <w:rFonts w:asciiTheme="minorHAnsi" w:hAnsiTheme="minorHAnsi"/>
            <w:color w:val="464646"/>
            <w:spacing w:val="-3"/>
            <w:sz w:val="22"/>
            <w:szCs w:val="22"/>
          </w:rPr>
          <w:t>PartnerIdpId</w:t>
        </w:r>
        <w:proofErr w:type="spellEnd"/>
        <w:r w:rsidR="00714A21" w:rsidRPr="00714A21">
          <w:rPr>
            <w:rFonts w:asciiTheme="minorHAnsi" w:hAnsiTheme="minorHAnsi"/>
            <w:color w:val="464646"/>
            <w:spacing w:val="-3"/>
            <w:sz w:val="22"/>
            <w:szCs w:val="22"/>
          </w:rPr>
          <w:t xml:space="preserve"> parameter values provided in the SP-initiated SSO requests.</w:t>
        </w:r>
      </w:ins>
      <w:ins w:id="1795" w:author="Barry O'Donohoe" w:date="2018-02-05T10:08:00Z">
        <w:r w:rsidR="007A5F65">
          <w:rPr>
            <w:rFonts w:asciiTheme="minorHAnsi" w:hAnsiTheme="minorHAnsi"/>
            <w:color w:val="464646"/>
            <w:spacing w:val="-3"/>
            <w:sz w:val="22"/>
            <w:szCs w:val="22"/>
          </w:rPr>
          <w:t xml:space="preserve"> T</w:t>
        </w:r>
      </w:ins>
      <w:ins w:id="1796" w:author="Barry O'Donohoe" w:date="2018-02-05T10:09:00Z">
        <w:r w:rsidR="007A5F65">
          <w:rPr>
            <w:rFonts w:asciiTheme="minorHAnsi" w:hAnsiTheme="minorHAnsi"/>
            <w:color w:val="464646"/>
            <w:spacing w:val="-3"/>
            <w:sz w:val="22"/>
            <w:szCs w:val="22"/>
          </w:rPr>
          <w:t>he following selector type has been used in this project</w:t>
        </w:r>
      </w:ins>
      <w:ins w:id="1797" w:author="Barry O'Donohoe" w:date="2018-02-05T10:10:00Z">
        <w:r w:rsidR="007A5F65">
          <w:rPr>
            <w:rFonts w:asciiTheme="minorHAnsi" w:hAnsiTheme="minorHAnsi"/>
            <w:color w:val="464646"/>
            <w:spacing w:val="-3"/>
            <w:sz w:val="22"/>
            <w:szCs w:val="22"/>
          </w:rPr>
          <w:t>:</w:t>
        </w:r>
      </w:ins>
    </w:p>
    <w:p w14:paraId="58066A0E" w14:textId="2AE42627" w:rsidR="00714A21" w:rsidRDefault="00714A21" w:rsidP="005952C3">
      <w:pPr>
        <w:shd w:val="clear" w:color="auto" w:fill="FFFFFF"/>
        <w:spacing w:before="90"/>
        <w:rPr>
          <w:ins w:id="1798" w:author="Barry O'Donohoe" w:date="2018-02-05T09:53:00Z"/>
          <w:rFonts w:asciiTheme="minorHAnsi" w:hAnsiTheme="minorHAnsi"/>
          <w:color w:val="464646"/>
          <w:spacing w:val="-3"/>
          <w:sz w:val="22"/>
          <w:szCs w:val="22"/>
          <w:lang w:val="en-US"/>
        </w:rPr>
      </w:pPr>
    </w:p>
    <w:tbl>
      <w:tblPr>
        <w:tblW w:w="15743" w:type="dxa"/>
        <w:shd w:val="clear" w:color="auto" w:fill="FFFFFF"/>
        <w:tblLayout w:type="fixed"/>
        <w:tblCellMar>
          <w:top w:w="15" w:type="dxa"/>
          <w:left w:w="15" w:type="dxa"/>
          <w:bottom w:w="15" w:type="dxa"/>
          <w:right w:w="15" w:type="dxa"/>
        </w:tblCellMar>
        <w:tblLook w:val="04A0" w:firstRow="1" w:lastRow="0" w:firstColumn="1" w:lastColumn="0" w:noHBand="0" w:noVBand="1"/>
        <w:tblPrChange w:id="1799" w:author="Barry O'Donohoe" w:date="2018-02-05T10:11:00Z">
          <w:tblPr>
            <w:tblW w:w="15743" w:type="dxa"/>
            <w:shd w:val="clear" w:color="auto" w:fill="FFFFFF"/>
            <w:tblLayout w:type="fixed"/>
            <w:tblCellMar>
              <w:top w:w="15" w:type="dxa"/>
              <w:left w:w="15" w:type="dxa"/>
              <w:bottom w:w="15" w:type="dxa"/>
              <w:right w:w="15" w:type="dxa"/>
            </w:tblCellMar>
            <w:tblLook w:val="04A0" w:firstRow="1" w:lastRow="0" w:firstColumn="1" w:lastColumn="0" w:noHBand="0" w:noVBand="1"/>
          </w:tblPr>
        </w:tblPrChange>
      </w:tblPr>
      <w:tblGrid>
        <w:gridCol w:w="717"/>
        <w:gridCol w:w="1276"/>
        <w:gridCol w:w="1276"/>
        <w:gridCol w:w="2835"/>
        <w:gridCol w:w="1559"/>
        <w:gridCol w:w="8080"/>
        <w:tblGridChange w:id="1800">
          <w:tblGrid>
            <w:gridCol w:w="717"/>
            <w:gridCol w:w="1276"/>
            <w:gridCol w:w="1276"/>
            <w:gridCol w:w="2835"/>
            <w:gridCol w:w="1559"/>
            <w:gridCol w:w="8080"/>
          </w:tblGrid>
        </w:tblGridChange>
      </w:tblGrid>
      <w:tr w:rsidR="007A5F65" w14:paraId="5CBD5C15" w14:textId="77777777" w:rsidTr="008A32CE">
        <w:trPr>
          <w:tblHeader/>
          <w:ins w:id="1801" w:author="Barry O'Donohoe" w:date="2018-02-05T09:53:00Z"/>
          <w:trPrChange w:id="1802" w:author="Barry O'Donohoe" w:date="2018-02-05T10:11:00Z">
            <w:trPr>
              <w:tblHeader/>
            </w:trPr>
          </w:trPrChange>
        </w:trPr>
        <w:tc>
          <w:tcPr>
            <w:tcW w:w="717"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803" w:author="Barry O'Donohoe" w:date="2018-02-05T10:11:00Z">
              <w:tcPr>
                <w:tcW w:w="717"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171C8676" w14:textId="77777777" w:rsidR="00714A21" w:rsidRPr="007A5F65" w:rsidRDefault="00714A21" w:rsidP="00714A21">
            <w:pPr>
              <w:rPr>
                <w:ins w:id="1804" w:author="Barry O'Donohoe" w:date="2018-02-05T09:53:00Z"/>
                <w:rFonts w:ascii="Segoe UI" w:hAnsi="Segoe UI" w:cs="Segoe UI"/>
                <w:b/>
                <w:bCs/>
                <w:color w:val="333333"/>
                <w:sz w:val="20"/>
                <w:szCs w:val="20"/>
                <w:rPrChange w:id="1805" w:author="Barry O'Donohoe" w:date="2018-02-05T10:03:00Z">
                  <w:rPr>
                    <w:ins w:id="1806" w:author="Barry O'Donohoe" w:date="2018-02-05T09:53:00Z"/>
                    <w:rFonts w:ascii="Segoe UI" w:hAnsi="Segoe UI" w:cs="Segoe UI"/>
                    <w:b/>
                    <w:bCs/>
                    <w:color w:val="333333"/>
                    <w:sz w:val="21"/>
                    <w:szCs w:val="21"/>
                  </w:rPr>
                </w:rPrChange>
              </w:rPr>
            </w:pPr>
            <w:ins w:id="1807" w:author="Barry O'Donohoe" w:date="2018-02-05T09:53:00Z">
              <w:r w:rsidRPr="007A5F65">
                <w:rPr>
                  <w:rFonts w:ascii="Segoe UI" w:hAnsi="Segoe UI" w:cs="Segoe UI"/>
                  <w:b/>
                  <w:bCs/>
                  <w:color w:val="333333"/>
                  <w:sz w:val="20"/>
                  <w:szCs w:val="20"/>
                  <w:rPrChange w:id="1808" w:author="Barry O'Donohoe" w:date="2018-02-05T10:03:00Z">
                    <w:rPr>
                      <w:rFonts w:ascii="Segoe UI" w:hAnsi="Segoe UI" w:cs="Segoe UI"/>
                      <w:b/>
                      <w:bCs/>
                      <w:color w:val="333333"/>
                      <w:sz w:val="21"/>
                      <w:szCs w:val="21"/>
                    </w:rPr>
                  </w:rPrChange>
                </w:rPr>
                <w:t>No</w:t>
              </w:r>
            </w:ins>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809" w:author="Barry O'Donohoe" w:date="2018-02-05T10:11:00Z">
              <w:tcPr>
                <w:tcW w:w="127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3C5F1643" w14:textId="77777777" w:rsidR="00714A21" w:rsidRPr="007A5F65" w:rsidRDefault="00714A21" w:rsidP="00714A21">
            <w:pPr>
              <w:rPr>
                <w:ins w:id="1810" w:author="Barry O'Donohoe" w:date="2018-02-05T09:53:00Z"/>
                <w:rFonts w:ascii="Segoe UI" w:hAnsi="Segoe UI" w:cs="Segoe UI"/>
                <w:b/>
                <w:bCs/>
                <w:color w:val="333333"/>
                <w:sz w:val="20"/>
                <w:szCs w:val="20"/>
                <w:rPrChange w:id="1811" w:author="Barry O'Donohoe" w:date="2018-02-05T10:03:00Z">
                  <w:rPr>
                    <w:ins w:id="1812" w:author="Barry O'Donohoe" w:date="2018-02-05T09:53:00Z"/>
                    <w:rFonts w:ascii="Segoe UI" w:hAnsi="Segoe UI" w:cs="Segoe UI"/>
                    <w:b/>
                    <w:bCs/>
                    <w:color w:val="333333"/>
                    <w:sz w:val="21"/>
                    <w:szCs w:val="21"/>
                  </w:rPr>
                </w:rPrChange>
              </w:rPr>
            </w:pPr>
            <w:ins w:id="1813" w:author="Barry O'Donohoe" w:date="2018-02-05T09:53:00Z">
              <w:r w:rsidRPr="007A5F65">
                <w:rPr>
                  <w:rFonts w:ascii="Segoe UI" w:hAnsi="Segoe UI" w:cs="Segoe UI"/>
                  <w:b/>
                  <w:bCs/>
                  <w:color w:val="333333"/>
                  <w:sz w:val="20"/>
                  <w:szCs w:val="20"/>
                  <w:rPrChange w:id="1814" w:author="Barry O'Donohoe" w:date="2018-02-05T10:03:00Z">
                    <w:rPr>
                      <w:rFonts w:ascii="Segoe UI" w:hAnsi="Segoe UI" w:cs="Segoe UI"/>
                      <w:b/>
                      <w:bCs/>
                      <w:color w:val="333333"/>
                      <w:sz w:val="21"/>
                      <w:szCs w:val="21"/>
                    </w:rPr>
                  </w:rPrChange>
                </w:rPr>
                <w:t>Selectors Name</w:t>
              </w:r>
            </w:ins>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815" w:author="Barry O'Donohoe" w:date="2018-02-05T10:11:00Z">
              <w:tcPr>
                <w:tcW w:w="127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26E5E76D" w14:textId="77777777" w:rsidR="00714A21" w:rsidRPr="007A5F65" w:rsidRDefault="00714A21" w:rsidP="00714A21">
            <w:pPr>
              <w:rPr>
                <w:ins w:id="1816" w:author="Barry O'Donohoe" w:date="2018-02-05T09:53:00Z"/>
                <w:rFonts w:ascii="Segoe UI" w:hAnsi="Segoe UI" w:cs="Segoe UI"/>
                <w:b/>
                <w:bCs/>
                <w:color w:val="333333"/>
                <w:sz w:val="20"/>
                <w:szCs w:val="20"/>
                <w:rPrChange w:id="1817" w:author="Barry O'Donohoe" w:date="2018-02-05T10:03:00Z">
                  <w:rPr>
                    <w:ins w:id="1818" w:author="Barry O'Donohoe" w:date="2018-02-05T09:53:00Z"/>
                    <w:rFonts w:ascii="Segoe UI" w:hAnsi="Segoe UI" w:cs="Segoe UI"/>
                    <w:b/>
                    <w:bCs/>
                    <w:color w:val="333333"/>
                    <w:sz w:val="21"/>
                    <w:szCs w:val="21"/>
                  </w:rPr>
                </w:rPrChange>
              </w:rPr>
            </w:pPr>
            <w:ins w:id="1819" w:author="Barry O'Donohoe" w:date="2018-02-05T09:53:00Z">
              <w:r w:rsidRPr="007A5F65">
                <w:rPr>
                  <w:rFonts w:ascii="Segoe UI" w:hAnsi="Segoe UI" w:cs="Segoe UI"/>
                  <w:b/>
                  <w:bCs/>
                  <w:color w:val="333333"/>
                  <w:sz w:val="20"/>
                  <w:szCs w:val="20"/>
                  <w:rPrChange w:id="1820" w:author="Barry O'Donohoe" w:date="2018-02-05T10:03:00Z">
                    <w:rPr>
                      <w:rFonts w:ascii="Segoe UI" w:hAnsi="Segoe UI" w:cs="Segoe UI"/>
                      <w:b/>
                      <w:bCs/>
                      <w:color w:val="333333"/>
                      <w:sz w:val="21"/>
                      <w:szCs w:val="21"/>
                    </w:rPr>
                  </w:rPrChange>
                </w:rPr>
                <w:t>Custom/OOB</w:t>
              </w:r>
            </w:ins>
          </w:p>
        </w:tc>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821" w:author="Barry O'Donohoe" w:date="2018-02-05T10:11:00Z">
              <w:tcPr>
                <w:tcW w:w="283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5CEC0754" w14:textId="77777777" w:rsidR="00714A21" w:rsidRPr="007A5F65" w:rsidRDefault="00714A21" w:rsidP="00714A21">
            <w:pPr>
              <w:rPr>
                <w:ins w:id="1822" w:author="Barry O'Donohoe" w:date="2018-02-05T09:53:00Z"/>
                <w:rFonts w:ascii="Segoe UI" w:hAnsi="Segoe UI" w:cs="Segoe UI"/>
                <w:b/>
                <w:bCs/>
                <w:color w:val="333333"/>
                <w:sz w:val="20"/>
                <w:szCs w:val="20"/>
                <w:rPrChange w:id="1823" w:author="Barry O'Donohoe" w:date="2018-02-05T10:03:00Z">
                  <w:rPr>
                    <w:ins w:id="1824" w:author="Barry O'Donohoe" w:date="2018-02-05T09:53:00Z"/>
                    <w:rFonts w:ascii="Segoe UI" w:hAnsi="Segoe UI" w:cs="Segoe UI"/>
                    <w:b/>
                    <w:bCs/>
                    <w:color w:val="333333"/>
                    <w:sz w:val="21"/>
                    <w:szCs w:val="21"/>
                  </w:rPr>
                </w:rPrChange>
              </w:rPr>
            </w:pPr>
            <w:ins w:id="1825" w:author="Barry O'Donohoe" w:date="2018-02-05T09:53:00Z">
              <w:r w:rsidRPr="007A5F65">
                <w:rPr>
                  <w:rFonts w:ascii="Segoe UI" w:hAnsi="Segoe UI" w:cs="Segoe UI"/>
                  <w:b/>
                  <w:bCs/>
                  <w:color w:val="333333"/>
                  <w:sz w:val="20"/>
                  <w:szCs w:val="20"/>
                  <w:rPrChange w:id="1826" w:author="Barry O'Donohoe" w:date="2018-02-05T10:03:00Z">
                    <w:rPr>
                      <w:rFonts w:ascii="Segoe UI" w:hAnsi="Segoe UI" w:cs="Segoe UI"/>
                      <w:b/>
                      <w:bCs/>
                      <w:color w:val="333333"/>
                      <w:sz w:val="21"/>
                      <w:szCs w:val="21"/>
                    </w:rPr>
                  </w:rPrChange>
                </w:rPr>
                <w:t>Function Description</w:t>
              </w:r>
            </w:ins>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827" w:author="Barry O'Donohoe" w:date="2018-02-05T10:11:00Z">
              <w:tcPr>
                <w:tcW w:w="155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65E20D56" w14:textId="77777777" w:rsidR="00714A21" w:rsidRPr="007A5F65" w:rsidRDefault="00714A21" w:rsidP="00714A21">
            <w:pPr>
              <w:rPr>
                <w:ins w:id="1828" w:author="Barry O'Donohoe" w:date="2018-02-05T09:53:00Z"/>
                <w:rFonts w:ascii="Segoe UI" w:hAnsi="Segoe UI" w:cs="Segoe UI"/>
                <w:b/>
                <w:bCs/>
                <w:color w:val="333333"/>
                <w:sz w:val="20"/>
                <w:szCs w:val="20"/>
                <w:rPrChange w:id="1829" w:author="Barry O'Donohoe" w:date="2018-02-05T10:03:00Z">
                  <w:rPr>
                    <w:ins w:id="1830" w:author="Barry O'Donohoe" w:date="2018-02-05T09:53:00Z"/>
                    <w:rFonts w:ascii="Segoe UI" w:hAnsi="Segoe UI" w:cs="Segoe UI"/>
                    <w:b/>
                    <w:bCs/>
                    <w:color w:val="333333"/>
                    <w:sz w:val="21"/>
                    <w:szCs w:val="21"/>
                  </w:rPr>
                </w:rPrChange>
              </w:rPr>
            </w:pPr>
            <w:ins w:id="1831" w:author="Barry O'Donohoe" w:date="2018-02-05T09:53:00Z">
              <w:r w:rsidRPr="007A5F65">
                <w:rPr>
                  <w:rFonts w:ascii="Segoe UI" w:hAnsi="Segoe UI" w:cs="Segoe UI"/>
                  <w:b/>
                  <w:bCs/>
                  <w:color w:val="333333"/>
                  <w:sz w:val="20"/>
                  <w:szCs w:val="20"/>
                  <w:rPrChange w:id="1832" w:author="Barry O'Donohoe" w:date="2018-02-05T10:03:00Z">
                    <w:rPr>
                      <w:rFonts w:ascii="Segoe UI" w:hAnsi="Segoe UI" w:cs="Segoe UI"/>
                      <w:b/>
                      <w:bCs/>
                      <w:color w:val="333333"/>
                      <w:sz w:val="21"/>
                      <w:szCs w:val="21"/>
                    </w:rPr>
                  </w:rPrChange>
                </w:rPr>
                <w:t>Complexity</w:t>
              </w:r>
            </w:ins>
          </w:p>
        </w:tc>
        <w:tc>
          <w:tcPr>
            <w:tcW w:w="80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833" w:author="Barry O'Donohoe" w:date="2018-02-05T10:11:00Z">
              <w:tcPr>
                <w:tcW w:w="80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2C2684B2" w14:textId="77777777" w:rsidR="00714A21" w:rsidRPr="007A5F65" w:rsidRDefault="00714A21" w:rsidP="00714A21">
            <w:pPr>
              <w:rPr>
                <w:ins w:id="1834" w:author="Barry O'Donohoe" w:date="2018-02-05T09:53:00Z"/>
                <w:rFonts w:ascii="Segoe UI" w:hAnsi="Segoe UI" w:cs="Segoe UI"/>
                <w:b/>
                <w:bCs/>
                <w:color w:val="333333"/>
                <w:sz w:val="20"/>
                <w:szCs w:val="20"/>
                <w:rPrChange w:id="1835" w:author="Barry O'Donohoe" w:date="2018-02-05T10:03:00Z">
                  <w:rPr>
                    <w:ins w:id="1836" w:author="Barry O'Donohoe" w:date="2018-02-05T09:53:00Z"/>
                    <w:rFonts w:ascii="Segoe UI" w:hAnsi="Segoe UI" w:cs="Segoe UI"/>
                    <w:b/>
                    <w:bCs/>
                    <w:color w:val="333333"/>
                    <w:sz w:val="21"/>
                    <w:szCs w:val="21"/>
                  </w:rPr>
                </w:rPrChange>
              </w:rPr>
            </w:pPr>
            <w:ins w:id="1837" w:author="Barry O'Donohoe" w:date="2018-02-05T09:53:00Z">
              <w:r w:rsidRPr="007A5F65">
                <w:rPr>
                  <w:rFonts w:ascii="Segoe UI" w:hAnsi="Segoe UI" w:cs="Segoe UI"/>
                  <w:b/>
                  <w:bCs/>
                  <w:color w:val="333333"/>
                  <w:sz w:val="20"/>
                  <w:szCs w:val="20"/>
                  <w:rPrChange w:id="1838" w:author="Barry O'Donohoe" w:date="2018-02-05T10:03:00Z">
                    <w:rPr>
                      <w:rFonts w:ascii="Segoe UI" w:hAnsi="Segoe UI" w:cs="Segoe UI"/>
                      <w:b/>
                      <w:bCs/>
                      <w:color w:val="333333"/>
                      <w:sz w:val="21"/>
                      <w:szCs w:val="21"/>
                    </w:rPr>
                  </w:rPrChange>
                </w:rPr>
                <w:t>Implementation Approach</w:t>
              </w:r>
            </w:ins>
          </w:p>
        </w:tc>
      </w:tr>
      <w:tr w:rsidR="007A5F65" w14:paraId="75E71384" w14:textId="77777777" w:rsidTr="008A32CE">
        <w:trPr>
          <w:ins w:id="1839" w:author="Barry O'Donohoe" w:date="2018-02-05T09:53:00Z"/>
        </w:trPr>
        <w:tc>
          <w:tcPr>
            <w:tcW w:w="717"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1840" w:author="Barry O'Donohoe" w:date="2018-02-05T10:11:00Z">
              <w:tcPr>
                <w:tcW w:w="717"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67826D0A" w14:textId="77777777" w:rsidR="00714A21" w:rsidRPr="007A5F65" w:rsidRDefault="00714A21">
            <w:pPr>
              <w:rPr>
                <w:ins w:id="1841" w:author="Barry O'Donohoe" w:date="2018-02-05T09:53:00Z"/>
                <w:rFonts w:ascii="Segoe UI" w:hAnsi="Segoe UI" w:cs="Segoe UI"/>
                <w:color w:val="333333"/>
                <w:sz w:val="20"/>
                <w:szCs w:val="20"/>
                <w:rPrChange w:id="1842" w:author="Barry O'Donohoe" w:date="2018-02-05T10:03:00Z">
                  <w:rPr>
                    <w:ins w:id="1843" w:author="Barry O'Donohoe" w:date="2018-02-05T09:53:00Z"/>
                    <w:rFonts w:ascii="Segoe UI" w:hAnsi="Segoe UI" w:cs="Segoe UI"/>
                    <w:color w:val="333333"/>
                    <w:sz w:val="21"/>
                    <w:szCs w:val="21"/>
                  </w:rPr>
                </w:rPrChange>
              </w:rPr>
            </w:pPr>
            <w:ins w:id="1844" w:author="Barry O'Donohoe" w:date="2018-02-05T09:53:00Z">
              <w:r w:rsidRPr="007A5F65">
                <w:rPr>
                  <w:rFonts w:ascii="Segoe UI" w:hAnsi="Segoe UI" w:cs="Segoe UI"/>
                  <w:color w:val="333333"/>
                  <w:sz w:val="20"/>
                  <w:szCs w:val="20"/>
                  <w:rPrChange w:id="1845" w:author="Barry O'Donohoe" w:date="2018-02-05T10:03:00Z">
                    <w:rPr>
                      <w:rFonts w:ascii="Segoe UI" w:hAnsi="Segoe UI" w:cs="Segoe UI"/>
                      <w:color w:val="333333"/>
                      <w:sz w:val="21"/>
                      <w:szCs w:val="21"/>
                    </w:rPr>
                  </w:rPrChange>
                </w:rPr>
                <w:t>1 </w:t>
              </w:r>
            </w:ins>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1846" w:author="Barry O'Donohoe" w:date="2018-02-05T10:11:00Z">
              <w:tcPr>
                <w:tcW w:w="127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119E098E" w14:textId="77777777" w:rsidR="00714A21" w:rsidRPr="007A5F65" w:rsidRDefault="00714A21">
            <w:pPr>
              <w:pStyle w:val="NormalWeb"/>
              <w:spacing w:before="0" w:beforeAutospacing="0" w:after="0" w:afterAutospacing="0"/>
              <w:rPr>
                <w:ins w:id="1847" w:author="Barry O'Donohoe" w:date="2018-02-05T09:53:00Z"/>
                <w:rFonts w:ascii="Segoe UI" w:hAnsi="Segoe UI" w:cs="Segoe UI"/>
                <w:color w:val="333333"/>
                <w:sz w:val="20"/>
                <w:szCs w:val="20"/>
                <w:rPrChange w:id="1848" w:author="Barry O'Donohoe" w:date="2018-02-05T10:03:00Z">
                  <w:rPr>
                    <w:ins w:id="1849" w:author="Barry O'Donohoe" w:date="2018-02-05T09:53:00Z"/>
                    <w:rFonts w:ascii="Segoe UI" w:hAnsi="Segoe UI" w:cs="Segoe UI"/>
                    <w:color w:val="333333"/>
                    <w:sz w:val="21"/>
                    <w:szCs w:val="21"/>
                  </w:rPr>
                </w:rPrChange>
              </w:rPr>
            </w:pPr>
            <w:ins w:id="1850" w:author="Barry O'Donohoe" w:date="2018-02-05T09:53:00Z">
              <w:r w:rsidRPr="007A5F65">
                <w:rPr>
                  <w:rFonts w:ascii="Helvetica" w:hAnsi="Helvetica" w:cs="Segoe UI"/>
                  <w:color w:val="3D454D"/>
                  <w:sz w:val="20"/>
                  <w:szCs w:val="20"/>
                  <w:shd w:val="clear" w:color="auto" w:fill="FFFFFF"/>
                  <w:rPrChange w:id="1851" w:author="Barry O'Donohoe" w:date="2018-02-05T10:03:00Z">
                    <w:rPr>
                      <w:rFonts w:ascii="Helvetica" w:hAnsi="Helvetica" w:cs="Segoe UI"/>
                      <w:color w:val="3D454D"/>
                      <w:sz w:val="21"/>
                      <w:szCs w:val="21"/>
                      <w:shd w:val="clear" w:color="auto" w:fill="FFFFFF"/>
                    </w:rPr>
                  </w:rPrChange>
                </w:rPr>
                <w:t>OAuth Scope Authentication Selector</w:t>
              </w:r>
            </w:ins>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1852" w:author="Barry O'Donohoe" w:date="2018-02-05T10:11:00Z">
              <w:tcPr>
                <w:tcW w:w="127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76E135CB" w14:textId="77777777" w:rsidR="00714A21" w:rsidRPr="007A5F65" w:rsidRDefault="00714A21">
            <w:pPr>
              <w:rPr>
                <w:ins w:id="1853" w:author="Barry O'Donohoe" w:date="2018-02-05T09:53:00Z"/>
                <w:rFonts w:ascii="Segoe UI" w:hAnsi="Segoe UI" w:cs="Segoe UI"/>
                <w:color w:val="333333"/>
                <w:sz w:val="20"/>
                <w:szCs w:val="20"/>
                <w:rPrChange w:id="1854" w:author="Barry O'Donohoe" w:date="2018-02-05T10:03:00Z">
                  <w:rPr>
                    <w:ins w:id="1855" w:author="Barry O'Donohoe" w:date="2018-02-05T09:53:00Z"/>
                    <w:rFonts w:ascii="Segoe UI" w:hAnsi="Segoe UI" w:cs="Segoe UI"/>
                    <w:color w:val="333333"/>
                    <w:sz w:val="21"/>
                    <w:szCs w:val="21"/>
                  </w:rPr>
                </w:rPrChange>
              </w:rPr>
            </w:pPr>
            <w:ins w:id="1856" w:author="Barry O'Donohoe" w:date="2018-02-05T09:53:00Z">
              <w:r w:rsidRPr="007A5F65">
                <w:rPr>
                  <w:rFonts w:ascii="Segoe UI" w:hAnsi="Segoe UI" w:cs="Segoe UI"/>
                  <w:color w:val="333333"/>
                  <w:sz w:val="20"/>
                  <w:szCs w:val="20"/>
                  <w:rPrChange w:id="1857" w:author="Barry O'Donohoe" w:date="2018-02-05T10:03:00Z">
                    <w:rPr>
                      <w:rFonts w:ascii="Segoe UI" w:hAnsi="Segoe UI" w:cs="Segoe UI"/>
                      <w:color w:val="333333"/>
                      <w:sz w:val="21"/>
                      <w:szCs w:val="21"/>
                    </w:rPr>
                  </w:rPrChange>
                </w:rPr>
                <w:t> OOB</w:t>
              </w:r>
            </w:ins>
          </w:p>
        </w:tc>
        <w:tc>
          <w:tcPr>
            <w:tcW w:w="283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1858" w:author="Barry O'Donohoe" w:date="2018-02-05T10:11:00Z">
              <w:tcPr>
                <w:tcW w:w="283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38D9A934" w14:textId="77777777" w:rsidR="00714A21" w:rsidRPr="007A5F65" w:rsidRDefault="00714A21">
            <w:pPr>
              <w:pStyle w:val="NormalWeb"/>
              <w:spacing w:before="0" w:beforeAutospacing="0" w:after="0" w:afterAutospacing="0"/>
              <w:rPr>
                <w:ins w:id="1859" w:author="Barry O'Donohoe" w:date="2018-02-05T09:53:00Z"/>
                <w:rFonts w:ascii="Segoe UI" w:hAnsi="Segoe UI" w:cs="Segoe UI"/>
                <w:color w:val="333333"/>
                <w:sz w:val="20"/>
                <w:szCs w:val="20"/>
                <w:rPrChange w:id="1860" w:author="Barry O'Donohoe" w:date="2018-02-05T10:03:00Z">
                  <w:rPr>
                    <w:ins w:id="1861" w:author="Barry O'Donohoe" w:date="2018-02-05T09:53:00Z"/>
                    <w:rFonts w:ascii="Segoe UI" w:hAnsi="Segoe UI" w:cs="Segoe UI"/>
                    <w:color w:val="333333"/>
                    <w:sz w:val="21"/>
                    <w:szCs w:val="21"/>
                  </w:rPr>
                </w:rPrChange>
              </w:rPr>
            </w:pPr>
            <w:ins w:id="1862" w:author="Barry O'Donohoe" w:date="2018-02-05T09:53:00Z">
              <w:r w:rsidRPr="007A5F65">
                <w:rPr>
                  <w:rFonts w:ascii="Segoe UI" w:hAnsi="Segoe UI" w:cs="Segoe UI"/>
                  <w:color w:val="333333"/>
                  <w:sz w:val="20"/>
                  <w:szCs w:val="20"/>
                  <w:rPrChange w:id="1863" w:author="Barry O'Donohoe" w:date="2018-02-05T10:03:00Z">
                    <w:rPr>
                      <w:rFonts w:ascii="Segoe UI" w:hAnsi="Segoe UI" w:cs="Segoe UI"/>
                      <w:color w:val="333333"/>
                      <w:sz w:val="21"/>
                      <w:szCs w:val="21"/>
                    </w:rPr>
                  </w:rPrChange>
                </w:rPr>
                <w:t xml:space="preserve">This selector compares the scope configured with the scope supplied in the </w:t>
              </w:r>
              <w:proofErr w:type="spellStart"/>
              <w:r w:rsidRPr="007A5F65">
                <w:rPr>
                  <w:rFonts w:ascii="Segoe UI" w:hAnsi="Segoe UI" w:cs="Segoe UI"/>
                  <w:color w:val="333333"/>
                  <w:sz w:val="20"/>
                  <w:szCs w:val="20"/>
                  <w:rPrChange w:id="1864" w:author="Barry O'Donohoe" w:date="2018-02-05T10:03:00Z">
                    <w:rPr>
                      <w:rFonts w:ascii="Segoe UI" w:hAnsi="Segoe UI" w:cs="Segoe UI"/>
                      <w:color w:val="333333"/>
                      <w:sz w:val="21"/>
                      <w:szCs w:val="21"/>
                    </w:rPr>
                  </w:rPrChange>
                </w:rPr>
                <w:t>OAuth+OpenID</w:t>
              </w:r>
              <w:proofErr w:type="spellEnd"/>
              <w:r w:rsidRPr="007A5F65">
                <w:rPr>
                  <w:rFonts w:ascii="Segoe UI" w:hAnsi="Segoe UI" w:cs="Segoe UI"/>
                  <w:color w:val="333333"/>
                  <w:sz w:val="20"/>
                  <w:szCs w:val="20"/>
                  <w:rPrChange w:id="1865" w:author="Barry O'Donohoe" w:date="2018-02-05T10:03:00Z">
                    <w:rPr>
                      <w:rFonts w:ascii="Segoe UI" w:hAnsi="Segoe UI" w:cs="Segoe UI"/>
                      <w:color w:val="333333"/>
                      <w:sz w:val="21"/>
                      <w:szCs w:val="21"/>
                    </w:rPr>
                  </w:rPrChange>
                </w:rPr>
                <w:t xml:space="preserve"> connect flow HTTP request. Various instances of this selector can be created to validate different values of the scope. When configured on policy tree can be used to control the path the request can take (like AISP, PISP, failure,  etc..).</w:t>
              </w:r>
            </w:ins>
          </w:p>
          <w:p w14:paraId="113CFE7E" w14:textId="77777777" w:rsidR="00714A21" w:rsidRPr="007A5F65" w:rsidRDefault="00714A21">
            <w:pPr>
              <w:pStyle w:val="NormalWeb"/>
              <w:spacing w:before="150" w:beforeAutospacing="0" w:after="0" w:afterAutospacing="0"/>
              <w:rPr>
                <w:ins w:id="1866" w:author="Barry O'Donohoe" w:date="2018-02-05T09:53:00Z"/>
                <w:rFonts w:ascii="Segoe UI" w:hAnsi="Segoe UI" w:cs="Segoe UI"/>
                <w:color w:val="333333"/>
                <w:sz w:val="20"/>
                <w:szCs w:val="20"/>
                <w:rPrChange w:id="1867" w:author="Barry O'Donohoe" w:date="2018-02-05T10:03:00Z">
                  <w:rPr>
                    <w:ins w:id="1868" w:author="Barry O'Donohoe" w:date="2018-02-05T09:53:00Z"/>
                    <w:rFonts w:ascii="Segoe UI" w:hAnsi="Segoe UI" w:cs="Segoe UI"/>
                    <w:color w:val="333333"/>
                    <w:sz w:val="21"/>
                    <w:szCs w:val="21"/>
                  </w:rPr>
                </w:rPrChange>
              </w:rPr>
            </w:pPr>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1869" w:author="Barry O'Donohoe" w:date="2018-02-05T10:11:00Z">
              <w:tcPr>
                <w:tcW w:w="155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6BFBF001" w14:textId="77777777" w:rsidR="00714A21" w:rsidRPr="007A5F65" w:rsidRDefault="00714A21">
            <w:pPr>
              <w:rPr>
                <w:ins w:id="1870" w:author="Barry O'Donohoe" w:date="2018-02-05T09:53:00Z"/>
                <w:rFonts w:ascii="Segoe UI" w:hAnsi="Segoe UI" w:cs="Segoe UI"/>
                <w:color w:val="333333"/>
                <w:sz w:val="20"/>
                <w:szCs w:val="20"/>
                <w:rPrChange w:id="1871" w:author="Barry O'Donohoe" w:date="2018-02-05T10:03:00Z">
                  <w:rPr>
                    <w:ins w:id="1872" w:author="Barry O'Donohoe" w:date="2018-02-05T09:53:00Z"/>
                    <w:rFonts w:ascii="Segoe UI" w:hAnsi="Segoe UI" w:cs="Segoe UI"/>
                    <w:color w:val="333333"/>
                    <w:sz w:val="21"/>
                    <w:szCs w:val="21"/>
                  </w:rPr>
                </w:rPrChange>
              </w:rPr>
            </w:pPr>
            <w:ins w:id="1873" w:author="Barry O'Donohoe" w:date="2018-02-05T09:53:00Z">
              <w:r w:rsidRPr="007A5F65">
                <w:rPr>
                  <w:rFonts w:ascii="Segoe UI" w:hAnsi="Segoe UI" w:cs="Segoe UI"/>
                  <w:color w:val="333333"/>
                  <w:sz w:val="20"/>
                  <w:szCs w:val="20"/>
                  <w:rPrChange w:id="1874" w:author="Barry O'Donohoe" w:date="2018-02-05T10:03:00Z">
                    <w:rPr>
                      <w:rFonts w:ascii="Segoe UI" w:hAnsi="Segoe UI" w:cs="Segoe UI"/>
                      <w:color w:val="333333"/>
                      <w:sz w:val="21"/>
                      <w:szCs w:val="21"/>
                    </w:rPr>
                  </w:rPrChange>
                </w:rPr>
                <w:t> Low</w:t>
              </w:r>
            </w:ins>
          </w:p>
        </w:tc>
        <w:tc>
          <w:tcPr>
            <w:tcW w:w="80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1875" w:author="Barry O'Donohoe" w:date="2018-02-05T10:11:00Z">
              <w:tcPr>
                <w:tcW w:w="80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3B333419" w14:textId="77777777" w:rsidR="00714A21" w:rsidRPr="007A5F65" w:rsidRDefault="00714A21">
            <w:pPr>
              <w:pStyle w:val="NormalWeb"/>
              <w:spacing w:before="0" w:beforeAutospacing="0" w:after="0" w:afterAutospacing="0"/>
              <w:rPr>
                <w:ins w:id="1876" w:author="Barry O'Donohoe" w:date="2018-02-05T09:53:00Z"/>
                <w:rFonts w:ascii="Segoe UI" w:hAnsi="Segoe UI" w:cs="Segoe UI"/>
                <w:color w:val="333333"/>
                <w:sz w:val="20"/>
                <w:szCs w:val="20"/>
                <w:rPrChange w:id="1877" w:author="Barry O'Donohoe" w:date="2018-02-05T10:03:00Z">
                  <w:rPr>
                    <w:ins w:id="1878" w:author="Barry O'Donohoe" w:date="2018-02-05T09:53:00Z"/>
                    <w:rFonts w:ascii="Segoe UI" w:hAnsi="Segoe UI" w:cs="Segoe UI"/>
                    <w:color w:val="333333"/>
                    <w:sz w:val="21"/>
                    <w:szCs w:val="21"/>
                  </w:rPr>
                </w:rPrChange>
              </w:rPr>
            </w:pPr>
            <w:ins w:id="1879" w:author="Barry O'Donohoe" w:date="2018-02-05T09:53:00Z">
              <w:r w:rsidRPr="007A5F65">
                <w:rPr>
                  <w:rFonts w:ascii="Segoe UI" w:hAnsi="Segoe UI" w:cs="Segoe UI"/>
                  <w:color w:val="333333"/>
                  <w:sz w:val="20"/>
                  <w:szCs w:val="20"/>
                  <w:rPrChange w:id="1880" w:author="Barry O'Donohoe" w:date="2018-02-05T10:03:00Z">
                    <w:rPr>
                      <w:rFonts w:ascii="Segoe UI" w:hAnsi="Segoe UI" w:cs="Segoe UI"/>
                      <w:color w:val="333333"/>
                      <w:sz w:val="21"/>
                      <w:szCs w:val="21"/>
                    </w:rPr>
                  </w:rPrChange>
                </w:rPr>
                <w:t>This selector is OOB . The selector is just configured on the PF Authentication Policy Selectors configuration page.</w:t>
              </w:r>
            </w:ins>
          </w:p>
          <w:p w14:paraId="366285EA" w14:textId="77777777" w:rsidR="00714A21" w:rsidRPr="007A5F65" w:rsidRDefault="00714A21">
            <w:pPr>
              <w:pStyle w:val="NormalWeb"/>
              <w:spacing w:before="150" w:beforeAutospacing="0" w:after="0" w:afterAutospacing="0"/>
              <w:rPr>
                <w:ins w:id="1881" w:author="Barry O'Donohoe" w:date="2018-02-05T09:53:00Z"/>
                <w:rFonts w:ascii="Segoe UI" w:hAnsi="Segoe UI" w:cs="Segoe UI"/>
                <w:color w:val="333333"/>
                <w:sz w:val="20"/>
                <w:szCs w:val="20"/>
                <w:rPrChange w:id="1882" w:author="Barry O'Donohoe" w:date="2018-02-05T10:03:00Z">
                  <w:rPr>
                    <w:ins w:id="1883" w:author="Barry O'Donohoe" w:date="2018-02-05T09:53:00Z"/>
                    <w:rFonts w:ascii="Segoe UI" w:hAnsi="Segoe UI" w:cs="Segoe UI"/>
                    <w:color w:val="333333"/>
                    <w:sz w:val="21"/>
                    <w:szCs w:val="21"/>
                  </w:rPr>
                </w:rPrChange>
              </w:rPr>
            </w:pPr>
            <w:ins w:id="1884" w:author="Barry O'Donohoe" w:date="2018-02-05T09:53:00Z">
              <w:r w:rsidRPr="007A5F65">
                <w:rPr>
                  <w:rFonts w:ascii="Segoe UI" w:hAnsi="Segoe UI" w:cs="Segoe UI"/>
                  <w:color w:val="333333"/>
                  <w:sz w:val="20"/>
                  <w:szCs w:val="20"/>
                  <w:rPrChange w:id="1885" w:author="Barry O'Donohoe" w:date="2018-02-05T10:03:00Z">
                    <w:rPr>
                      <w:rFonts w:ascii="Segoe UI" w:hAnsi="Segoe UI" w:cs="Segoe UI"/>
                      <w:color w:val="333333"/>
                      <w:sz w:val="21"/>
                      <w:szCs w:val="21"/>
                    </w:rPr>
                  </w:rPrChange>
                </w:rPr>
                <w:t>The following selector instances are configured for Open Banking project</w:t>
              </w:r>
            </w:ins>
          </w:p>
          <w:p w14:paraId="7CB82BE2" w14:textId="060A22CD" w:rsidR="00714A21" w:rsidRPr="007A5F65" w:rsidRDefault="007A5F65">
            <w:pPr>
              <w:pStyle w:val="NormalWeb"/>
              <w:spacing w:before="150" w:beforeAutospacing="0" w:after="0" w:afterAutospacing="0"/>
              <w:rPr>
                <w:ins w:id="1886" w:author="Barry O'Donohoe" w:date="2018-02-05T09:53:00Z"/>
                <w:rFonts w:ascii="Segoe UI" w:hAnsi="Segoe UI" w:cs="Segoe UI"/>
                <w:color w:val="333333"/>
                <w:sz w:val="20"/>
                <w:szCs w:val="20"/>
                <w:rPrChange w:id="1887" w:author="Barry O'Donohoe" w:date="2018-02-05T10:03:00Z">
                  <w:rPr>
                    <w:ins w:id="1888" w:author="Barry O'Donohoe" w:date="2018-02-05T09:53:00Z"/>
                    <w:rFonts w:ascii="Segoe UI" w:hAnsi="Segoe UI" w:cs="Segoe UI"/>
                    <w:color w:val="333333"/>
                    <w:sz w:val="21"/>
                    <w:szCs w:val="21"/>
                  </w:rPr>
                </w:rPrChange>
              </w:rPr>
            </w:pPr>
            <w:proofErr w:type="spellStart"/>
            <w:ins w:id="1889" w:author="Barry O'Donohoe" w:date="2018-02-05T10:04:00Z">
              <w:r w:rsidRPr="007A5F65">
                <w:rPr>
                  <w:color w:val="333333"/>
                  <w:sz w:val="20"/>
                  <w:szCs w:val="20"/>
                  <w:rPrChange w:id="1890" w:author="Barry O'Donohoe" w:date="2018-02-05T10:04:00Z">
                    <w:rPr>
                      <w:rStyle w:val="Hyperlink"/>
                      <w:rFonts w:ascii="Helvetica" w:hAnsi="Helvetica" w:cs="Segoe UI"/>
                      <w:color w:val="2996CC"/>
                      <w:sz w:val="21"/>
                      <w:szCs w:val="21"/>
                      <w:shd w:val="clear" w:color="auto" w:fill="F2F3F5"/>
                    </w:rPr>
                  </w:rPrChange>
                </w:rPr>
                <w:t>openid_accounts_payments</w:t>
              </w:r>
            </w:ins>
            <w:proofErr w:type="spellEnd"/>
            <w:ins w:id="1891" w:author="Barry O'Donohoe" w:date="2018-02-05T09:53:00Z">
              <w:r w:rsidR="00714A21" w:rsidRPr="007A5F65">
                <w:rPr>
                  <w:rFonts w:ascii="Segoe UI" w:hAnsi="Segoe UI" w:cs="Segoe UI"/>
                  <w:color w:val="333333"/>
                  <w:sz w:val="20"/>
                  <w:szCs w:val="20"/>
                  <w:rPrChange w:id="1892" w:author="Barry O'Donohoe" w:date="2018-02-05T10:03:00Z">
                    <w:rPr>
                      <w:rFonts w:ascii="Segoe UI" w:hAnsi="Segoe UI" w:cs="Segoe UI"/>
                      <w:color w:val="333333"/>
                      <w:sz w:val="21"/>
                      <w:szCs w:val="21"/>
                    </w:rPr>
                  </w:rPrChange>
                </w:rPr>
                <w:t> - This selector is used if the scopes supplied are "</w:t>
              </w:r>
              <w:proofErr w:type="spellStart"/>
              <w:r w:rsidR="00714A21" w:rsidRPr="007A5F65">
                <w:rPr>
                  <w:rFonts w:ascii="Segoe UI" w:hAnsi="Segoe UI" w:cs="Segoe UI"/>
                  <w:color w:val="333333"/>
                  <w:sz w:val="20"/>
                  <w:szCs w:val="20"/>
                  <w:rPrChange w:id="1893" w:author="Barry O'Donohoe" w:date="2018-02-05T10:03:00Z">
                    <w:rPr>
                      <w:rFonts w:ascii="Segoe UI" w:hAnsi="Segoe UI" w:cs="Segoe UI"/>
                      <w:color w:val="333333"/>
                      <w:sz w:val="21"/>
                      <w:szCs w:val="21"/>
                    </w:rPr>
                  </w:rPrChange>
                </w:rPr>
                <w:t>openid</w:t>
              </w:r>
              <w:proofErr w:type="spellEnd"/>
              <w:r w:rsidR="00714A21" w:rsidRPr="007A5F65">
                <w:rPr>
                  <w:rFonts w:ascii="Segoe UI" w:hAnsi="Segoe UI" w:cs="Segoe UI"/>
                  <w:color w:val="333333"/>
                  <w:sz w:val="20"/>
                  <w:szCs w:val="20"/>
                  <w:rPrChange w:id="1894" w:author="Barry O'Donohoe" w:date="2018-02-05T10:03:00Z">
                    <w:rPr>
                      <w:rFonts w:ascii="Segoe UI" w:hAnsi="Segoe UI" w:cs="Segoe UI"/>
                      <w:color w:val="333333"/>
                      <w:sz w:val="21"/>
                      <w:szCs w:val="21"/>
                    </w:rPr>
                  </w:rPrChange>
                </w:rPr>
                <w:t xml:space="preserve"> accounts payments"  to fail the request as the OAuth request cannot be initiated for both AISP and PSIP flow</w:t>
              </w:r>
            </w:ins>
          </w:p>
          <w:p w14:paraId="4078810D" w14:textId="246D22C9" w:rsidR="00714A21" w:rsidRPr="007A5F65" w:rsidRDefault="007A5F65">
            <w:pPr>
              <w:pStyle w:val="NormalWeb"/>
              <w:spacing w:before="150" w:beforeAutospacing="0" w:after="0" w:afterAutospacing="0"/>
              <w:rPr>
                <w:ins w:id="1895" w:author="Barry O'Donohoe" w:date="2018-02-05T09:53:00Z"/>
                <w:rFonts w:ascii="Segoe UI" w:hAnsi="Segoe UI" w:cs="Segoe UI"/>
                <w:color w:val="333333"/>
                <w:sz w:val="20"/>
                <w:szCs w:val="20"/>
                <w:rPrChange w:id="1896" w:author="Barry O'Donohoe" w:date="2018-02-05T10:03:00Z">
                  <w:rPr>
                    <w:ins w:id="1897" w:author="Barry O'Donohoe" w:date="2018-02-05T09:53:00Z"/>
                    <w:rFonts w:ascii="Segoe UI" w:hAnsi="Segoe UI" w:cs="Segoe UI"/>
                    <w:color w:val="333333"/>
                    <w:sz w:val="21"/>
                    <w:szCs w:val="21"/>
                  </w:rPr>
                </w:rPrChange>
              </w:rPr>
            </w:pPr>
            <w:proofErr w:type="spellStart"/>
            <w:ins w:id="1898" w:author="Barry O'Donohoe" w:date="2018-02-05T10:04:00Z">
              <w:r w:rsidRPr="007A5F65">
                <w:rPr>
                  <w:color w:val="333333"/>
                  <w:sz w:val="20"/>
                  <w:szCs w:val="20"/>
                  <w:rPrChange w:id="1899" w:author="Barry O'Donohoe" w:date="2018-02-05T10:04:00Z">
                    <w:rPr>
                      <w:rStyle w:val="Hyperlink"/>
                      <w:rFonts w:ascii="Helvetica" w:hAnsi="Helvetica" w:cs="Segoe UI"/>
                      <w:color w:val="2996CC"/>
                      <w:sz w:val="21"/>
                      <w:szCs w:val="21"/>
                      <w:shd w:val="clear" w:color="auto" w:fill="FFFFFF"/>
                    </w:rPr>
                  </w:rPrChange>
                </w:rPr>
                <w:t>openid_accounts</w:t>
              </w:r>
            </w:ins>
            <w:proofErr w:type="spellEnd"/>
            <w:ins w:id="1900" w:author="Barry O'Donohoe" w:date="2018-02-05T09:53:00Z">
              <w:r w:rsidR="00714A21" w:rsidRPr="007A5F65">
                <w:rPr>
                  <w:rFonts w:ascii="Segoe UI" w:hAnsi="Segoe UI" w:cs="Segoe UI"/>
                  <w:color w:val="333333"/>
                  <w:sz w:val="20"/>
                  <w:szCs w:val="20"/>
                  <w:rPrChange w:id="1901" w:author="Barry O'Donohoe" w:date="2018-02-05T10:03:00Z">
                    <w:rPr>
                      <w:rFonts w:ascii="Segoe UI" w:hAnsi="Segoe UI" w:cs="Segoe UI"/>
                      <w:color w:val="333333"/>
                      <w:sz w:val="21"/>
                      <w:szCs w:val="21"/>
                    </w:rPr>
                  </w:rPrChange>
                </w:rPr>
                <w:t> - This selector is used if the scopes supplied are "</w:t>
              </w:r>
              <w:proofErr w:type="spellStart"/>
              <w:r w:rsidR="00714A21" w:rsidRPr="007A5F65">
                <w:rPr>
                  <w:rFonts w:ascii="Segoe UI" w:hAnsi="Segoe UI" w:cs="Segoe UI"/>
                  <w:color w:val="333333"/>
                  <w:sz w:val="20"/>
                  <w:szCs w:val="20"/>
                  <w:rPrChange w:id="1902" w:author="Barry O'Donohoe" w:date="2018-02-05T10:03:00Z">
                    <w:rPr>
                      <w:rFonts w:ascii="Segoe UI" w:hAnsi="Segoe UI" w:cs="Segoe UI"/>
                      <w:color w:val="333333"/>
                      <w:sz w:val="21"/>
                      <w:szCs w:val="21"/>
                    </w:rPr>
                  </w:rPrChange>
                </w:rPr>
                <w:t>openid</w:t>
              </w:r>
              <w:proofErr w:type="spellEnd"/>
              <w:r w:rsidR="00714A21" w:rsidRPr="007A5F65">
                <w:rPr>
                  <w:rFonts w:ascii="Segoe UI" w:hAnsi="Segoe UI" w:cs="Segoe UI"/>
                  <w:color w:val="333333"/>
                  <w:sz w:val="20"/>
                  <w:szCs w:val="20"/>
                  <w:rPrChange w:id="1903" w:author="Barry O'Donohoe" w:date="2018-02-05T10:03:00Z">
                    <w:rPr>
                      <w:rFonts w:ascii="Segoe UI" w:hAnsi="Segoe UI" w:cs="Segoe UI"/>
                      <w:color w:val="333333"/>
                      <w:sz w:val="21"/>
                      <w:szCs w:val="21"/>
                    </w:rPr>
                  </w:rPrChange>
                </w:rPr>
                <w:t xml:space="preserve"> accounts" to direct the request to take the path configured for AISP</w:t>
              </w:r>
            </w:ins>
          </w:p>
          <w:p w14:paraId="69FBA49D" w14:textId="0570C767" w:rsidR="00714A21" w:rsidRPr="007A5F65" w:rsidRDefault="007A5F65">
            <w:pPr>
              <w:pStyle w:val="NormalWeb"/>
              <w:spacing w:before="150" w:beforeAutospacing="0" w:after="0" w:afterAutospacing="0"/>
              <w:rPr>
                <w:ins w:id="1904" w:author="Barry O'Donohoe" w:date="2018-02-05T09:53:00Z"/>
                <w:rFonts w:ascii="Segoe UI" w:hAnsi="Segoe UI" w:cs="Segoe UI"/>
                <w:color w:val="333333"/>
                <w:sz w:val="20"/>
                <w:szCs w:val="20"/>
                <w:rPrChange w:id="1905" w:author="Barry O'Donohoe" w:date="2018-02-05T10:03:00Z">
                  <w:rPr>
                    <w:ins w:id="1906" w:author="Barry O'Donohoe" w:date="2018-02-05T09:53:00Z"/>
                    <w:rFonts w:ascii="Segoe UI" w:hAnsi="Segoe UI" w:cs="Segoe UI"/>
                    <w:color w:val="333333"/>
                    <w:sz w:val="21"/>
                    <w:szCs w:val="21"/>
                  </w:rPr>
                </w:rPrChange>
              </w:rPr>
            </w:pPr>
            <w:proofErr w:type="spellStart"/>
            <w:ins w:id="1907" w:author="Barry O'Donohoe" w:date="2018-02-05T10:04:00Z">
              <w:r w:rsidRPr="007A5F65">
                <w:rPr>
                  <w:color w:val="333333"/>
                  <w:sz w:val="20"/>
                  <w:szCs w:val="20"/>
                  <w:rPrChange w:id="1908" w:author="Barry O'Donohoe" w:date="2018-02-05T10:04:00Z">
                    <w:rPr>
                      <w:rStyle w:val="Hyperlink"/>
                      <w:rFonts w:ascii="Helvetica" w:hAnsi="Helvetica" w:cs="Segoe UI"/>
                      <w:color w:val="2996CC"/>
                      <w:sz w:val="21"/>
                      <w:szCs w:val="21"/>
                      <w:shd w:val="clear" w:color="auto" w:fill="FFFFFF"/>
                    </w:rPr>
                  </w:rPrChange>
                </w:rPr>
                <w:t>openid_payments</w:t>
              </w:r>
            </w:ins>
            <w:proofErr w:type="spellEnd"/>
            <w:ins w:id="1909" w:author="Barry O'Donohoe" w:date="2018-02-05T09:53:00Z">
              <w:r w:rsidR="00714A21" w:rsidRPr="007A5F65">
                <w:rPr>
                  <w:rFonts w:ascii="Segoe UI" w:hAnsi="Segoe UI" w:cs="Segoe UI"/>
                  <w:color w:val="333333"/>
                  <w:sz w:val="20"/>
                  <w:szCs w:val="20"/>
                  <w:rPrChange w:id="1910" w:author="Barry O'Donohoe" w:date="2018-02-05T10:03:00Z">
                    <w:rPr>
                      <w:rFonts w:ascii="Segoe UI" w:hAnsi="Segoe UI" w:cs="Segoe UI"/>
                      <w:color w:val="333333"/>
                      <w:sz w:val="21"/>
                      <w:szCs w:val="21"/>
                    </w:rPr>
                  </w:rPrChange>
                </w:rPr>
                <w:t> -This selector is used if the scopes supplied are "</w:t>
              </w:r>
              <w:proofErr w:type="spellStart"/>
              <w:r w:rsidR="00714A21" w:rsidRPr="007A5F65">
                <w:rPr>
                  <w:rFonts w:ascii="Segoe UI" w:hAnsi="Segoe UI" w:cs="Segoe UI"/>
                  <w:color w:val="333333"/>
                  <w:sz w:val="20"/>
                  <w:szCs w:val="20"/>
                  <w:rPrChange w:id="1911" w:author="Barry O'Donohoe" w:date="2018-02-05T10:03:00Z">
                    <w:rPr>
                      <w:rFonts w:ascii="Segoe UI" w:hAnsi="Segoe UI" w:cs="Segoe UI"/>
                      <w:color w:val="333333"/>
                      <w:sz w:val="21"/>
                      <w:szCs w:val="21"/>
                    </w:rPr>
                  </w:rPrChange>
                </w:rPr>
                <w:t>openid</w:t>
              </w:r>
              <w:proofErr w:type="spellEnd"/>
              <w:r w:rsidR="00714A21" w:rsidRPr="007A5F65">
                <w:rPr>
                  <w:rFonts w:ascii="Segoe UI" w:hAnsi="Segoe UI" w:cs="Segoe UI"/>
                  <w:color w:val="333333"/>
                  <w:sz w:val="20"/>
                  <w:szCs w:val="20"/>
                  <w:rPrChange w:id="1912" w:author="Barry O'Donohoe" w:date="2018-02-05T10:03:00Z">
                    <w:rPr>
                      <w:rFonts w:ascii="Segoe UI" w:hAnsi="Segoe UI" w:cs="Segoe UI"/>
                      <w:color w:val="333333"/>
                      <w:sz w:val="21"/>
                      <w:szCs w:val="21"/>
                    </w:rPr>
                  </w:rPrChange>
                </w:rPr>
                <w:t xml:space="preserve"> payments" to direct the request to take the path configured for PISP</w:t>
              </w:r>
            </w:ins>
          </w:p>
        </w:tc>
      </w:tr>
    </w:tbl>
    <w:p w14:paraId="7606F100" w14:textId="353AC1EA" w:rsidR="007A5F65" w:rsidRDefault="007A5F65">
      <w:pPr>
        <w:pStyle w:val="Heading3"/>
        <w:rPr>
          <w:ins w:id="1913" w:author="Barry O'Donohoe" w:date="2018-02-05T10:05:00Z"/>
        </w:rPr>
        <w:pPrChange w:id="1914" w:author="Barry O'Donohoe" w:date="2018-02-05T10:08:00Z">
          <w:pPr>
            <w:shd w:val="clear" w:color="auto" w:fill="FFFFFF"/>
            <w:spacing w:before="90"/>
          </w:pPr>
        </w:pPrChange>
      </w:pPr>
      <w:ins w:id="1915" w:author="Barry O'Donohoe" w:date="2018-02-05T10:04:00Z">
        <w:r>
          <w:t>Adapters</w:t>
        </w:r>
      </w:ins>
    </w:p>
    <w:p w14:paraId="2A2E0B85" w14:textId="12786915" w:rsidR="007A5F65" w:rsidRDefault="007A5F65" w:rsidP="00127A4C">
      <w:pPr>
        <w:shd w:val="clear" w:color="auto" w:fill="FFFFFF"/>
        <w:spacing w:before="90"/>
        <w:rPr>
          <w:ins w:id="1916" w:author="Barry O'Donohoe" w:date="2018-02-05T10:08:00Z"/>
          <w:rFonts w:asciiTheme="minorHAnsi" w:hAnsiTheme="minorHAnsi"/>
          <w:color w:val="464646"/>
          <w:spacing w:val="-3"/>
          <w:sz w:val="22"/>
          <w:szCs w:val="22"/>
        </w:rPr>
      </w:pPr>
      <w:ins w:id="1917" w:author="Barry O'Donohoe" w:date="2018-02-05T10:06:00Z">
        <w:r>
          <w:rPr>
            <w:rFonts w:asciiTheme="minorHAnsi" w:hAnsiTheme="minorHAnsi"/>
            <w:color w:val="464646"/>
            <w:spacing w:val="-3"/>
            <w:sz w:val="22"/>
            <w:szCs w:val="22"/>
          </w:rPr>
          <w:t>Identity Provider (</w:t>
        </w:r>
        <w:proofErr w:type="spellStart"/>
        <w:r>
          <w:rPr>
            <w:rFonts w:asciiTheme="minorHAnsi" w:hAnsiTheme="minorHAnsi"/>
            <w:color w:val="464646"/>
            <w:spacing w:val="-3"/>
            <w:sz w:val="22"/>
            <w:szCs w:val="22"/>
          </w:rPr>
          <w:t>IdP</w:t>
        </w:r>
        <w:proofErr w:type="spellEnd"/>
        <w:r>
          <w:rPr>
            <w:rFonts w:asciiTheme="minorHAnsi" w:hAnsiTheme="minorHAnsi"/>
            <w:color w:val="464646"/>
            <w:spacing w:val="-3"/>
            <w:sz w:val="22"/>
            <w:szCs w:val="22"/>
          </w:rPr>
          <w:t>) adapters are a standard wa</w:t>
        </w:r>
      </w:ins>
      <w:ins w:id="1918" w:author="Barry O'Donohoe" w:date="2018-02-05T10:07:00Z">
        <w:r>
          <w:rPr>
            <w:rFonts w:asciiTheme="minorHAnsi" w:hAnsiTheme="minorHAnsi"/>
            <w:color w:val="464646"/>
            <w:spacing w:val="-3"/>
            <w:sz w:val="22"/>
            <w:szCs w:val="22"/>
          </w:rPr>
          <w:t xml:space="preserve">y in PingFederate to achieve authentication / authorisation in some way. There are </w:t>
        </w:r>
      </w:ins>
      <w:ins w:id="1919" w:author="Barry O'Donohoe" w:date="2018-02-05T10:08:00Z">
        <w:r>
          <w:rPr>
            <w:rFonts w:asciiTheme="minorHAnsi" w:hAnsiTheme="minorHAnsi"/>
            <w:color w:val="464646"/>
            <w:spacing w:val="-3"/>
            <w:sz w:val="22"/>
            <w:szCs w:val="22"/>
          </w:rPr>
          <w:t>several</w:t>
        </w:r>
      </w:ins>
      <w:ins w:id="1920" w:author="Barry O'Donohoe" w:date="2018-02-05T10:07:00Z">
        <w:r>
          <w:rPr>
            <w:rFonts w:asciiTheme="minorHAnsi" w:hAnsiTheme="minorHAnsi"/>
            <w:color w:val="464646"/>
            <w:spacing w:val="-3"/>
            <w:sz w:val="22"/>
            <w:szCs w:val="22"/>
          </w:rPr>
          <w:t xml:space="preserve"> available </w:t>
        </w:r>
        <w:proofErr w:type="spellStart"/>
        <w:r>
          <w:rPr>
            <w:rFonts w:asciiTheme="minorHAnsi" w:hAnsiTheme="minorHAnsi"/>
            <w:color w:val="464646"/>
            <w:spacing w:val="-3"/>
            <w:sz w:val="22"/>
            <w:szCs w:val="22"/>
          </w:rPr>
          <w:t>IdP</w:t>
        </w:r>
        <w:proofErr w:type="spellEnd"/>
        <w:r>
          <w:rPr>
            <w:rFonts w:asciiTheme="minorHAnsi" w:hAnsiTheme="minorHAnsi"/>
            <w:color w:val="464646"/>
            <w:spacing w:val="-3"/>
            <w:sz w:val="22"/>
            <w:szCs w:val="22"/>
          </w:rPr>
          <w:t xml:space="preserve"> adapters supplied in the base product in addition to c</w:t>
        </w:r>
      </w:ins>
      <w:ins w:id="1921" w:author="Barry O'Donohoe" w:date="2018-02-05T10:08:00Z">
        <w:r>
          <w:rPr>
            <w:rFonts w:asciiTheme="minorHAnsi" w:hAnsiTheme="minorHAnsi"/>
            <w:color w:val="464646"/>
            <w:spacing w:val="-3"/>
            <w:sz w:val="22"/>
            <w:szCs w:val="22"/>
          </w:rPr>
          <w:t xml:space="preserve">reating custom adapters using the Ping Identity supplied </w:t>
        </w:r>
      </w:ins>
      <w:ins w:id="1922" w:author="Barry O'Donohoe" w:date="2018-02-05T10:07:00Z">
        <w:r>
          <w:rPr>
            <w:rFonts w:asciiTheme="minorHAnsi" w:hAnsiTheme="minorHAnsi"/>
            <w:color w:val="464646"/>
            <w:spacing w:val="-3"/>
            <w:sz w:val="22"/>
            <w:szCs w:val="22"/>
          </w:rPr>
          <w:t>Java SDK</w:t>
        </w:r>
      </w:ins>
      <w:ins w:id="1923" w:author="Barry O'Donohoe" w:date="2018-02-05T10:08:00Z">
        <w:r>
          <w:rPr>
            <w:rFonts w:asciiTheme="minorHAnsi" w:hAnsiTheme="minorHAnsi"/>
            <w:color w:val="464646"/>
            <w:spacing w:val="-3"/>
            <w:sz w:val="22"/>
            <w:szCs w:val="22"/>
          </w:rPr>
          <w:t>.</w:t>
        </w:r>
      </w:ins>
      <w:ins w:id="1924" w:author="Barry O'Donohoe" w:date="2018-02-05T10:09:00Z">
        <w:r>
          <w:rPr>
            <w:rFonts w:asciiTheme="minorHAnsi" w:hAnsiTheme="minorHAnsi"/>
            <w:color w:val="464646"/>
            <w:spacing w:val="-3"/>
            <w:sz w:val="22"/>
            <w:szCs w:val="22"/>
          </w:rPr>
          <w:t xml:space="preserve"> The following adapter type</w:t>
        </w:r>
      </w:ins>
      <w:ins w:id="1925" w:author="Barry O'Donohoe" w:date="2018-02-05T10:10:00Z">
        <w:r>
          <w:rPr>
            <w:rFonts w:asciiTheme="minorHAnsi" w:hAnsiTheme="minorHAnsi"/>
            <w:color w:val="464646"/>
            <w:spacing w:val="-3"/>
            <w:sz w:val="22"/>
            <w:szCs w:val="22"/>
          </w:rPr>
          <w:t>s</w:t>
        </w:r>
      </w:ins>
      <w:ins w:id="1926" w:author="Barry O'Donohoe" w:date="2018-02-05T10:09:00Z">
        <w:r>
          <w:rPr>
            <w:rFonts w:asciiTheme="minorHAnsi" w:hAnsiTheme="minorHAnsi"/>
            <w:color w:val="464646"/>
            <w:spacing w:val="-3"/>
            <w:sz w:val="22"/>
            <w:szCs w:val="22"/>
          </w:rPr>
          <w:t xml:space="preserve"> ha</w:t>
        </w:r>
      </w:ins>
      <w:ins w:id="1927" w:author="Barry O'Donohoe" w:date="2018-02-05T10:10:00Z">
        <w:r>
          <w:rPr>
            <w:rFonts w:asciiTheme="minorHAnsi" w:hAnsiTheme="minorHAnsi"/>
            <w:color w:val="464646"/>
            <w:spacing w:val="-3"/>
            <w:sz w:val="22"/>
            <w:szCs w:val="22"/>
          </w:rPr>
          <w:t xml:space="preserve">ve </w:t>
        </w:r>
      </w:ins>
      <w:ins w:id="1928" w:author="Barry O'Donohoe" w:date="2018-02-05T10:09:00Z">
        <w:r>
          <w:rPr>
            <w:rFonts w:asciiTheme="minorHAnsi" w:hAnsiTheme="minorHAnsi"/>
            <w:color w:val="464646"/>
            <w:spacing w:val="-3"/>
            <w:sz w:val="22"/>
            <w:szCs w:val="22"/>
          </w:rPr>
          <w:t>been used in this project</w:t>
        </w:r>
      </w:ins>
      <w:ins w:id="1929" w:author="Barry O'Donohoe" w:date="2018-02-05T10:10:00Z">
        <w:r>
          <w:rPr>
            <w:rFonts w:asciiTheme="minorHAnsi" w:hAnsiTheme="minorHAnsi"/>
            <w:color w:val="464646"/>
            <w:spacing w:val="-3"/>
            <w:sz w:val="22"/>
            <w:szCs w:val="22"/>
          </w:rPr>
          <w:t>:</w:t>
        </w:r>
      </w:ins>
    </w:p>
    <w:p w14:paraId="70BDE56C" w14:textId="39573F85" w:rsidR="007A5F65" w:rsidRDefault="007A5F65" w:rsidP="00127A4C">
      <w:pPr>
        <w:shd w:val="clear" w:color="auto" w:fill="FFFFFF"/>
        <w:spacing w:before="90"/>
        <w:rPr>
          <w:ins w:id="1930" w:author="Barry O'Donohoe" w:date="2018-02-05T10:08:00Z"/>
          <w:rFonts w:asciiTheme="minorHAnsi" w:hAnsiTheme="minorHAnsi"/>
          <w:color w:val="464646"/>
          <w:spacing w:val="-3"/>
          <w:sz w:val="22"/>
          <w:szCs w:val="22"/>
        </w:rPr>
      </w:pPr>
    </w:p>
    <w:p w14:paraId="632CA6E2" w14:textId="77777777" w:rsidR="007A5F65" w:rsidRPr="00127A4C" w:rsidRDefault="007A5F65" w:rsidP="00127A4C">
      <w:pPr>
        <w:shd w:val="clear" w:color="auto" w:fill="FFFFFF"/>
        <w:spacing w:before="90"/>
        <w:rPr>
          <w:ins w:id="1931" w:author="Barry O'Donohoe" w:date="2017-12-14T18:43:00Z"/>
          <w:rFonts w:asciiTheme="minorHAnsi" w:hAnsiTheme="minorHAnsi"/>
          <w:color w:val="464646"/>
          <w:spacing w:val="-3"/>
          <w:sz w:val="22"/>
          <w:szCs w:val="22"/>
          <w:rPrChange w:id="1932" w:author="Barry O'Donohoe" w:date="2017-12-14T18:43:00Z">
            <w:rPr>
              <w:ins w:id="1933" w:author="Barry O'Donohoe" w:date="2017-12-14T18:43:00Z"/>
              <w:rFonts w:ascii="Helvetica" w:hAnsi="Helvetica"/>
              <w:color w:val="464646"/>
              <w:spacing w:val="-3"/>
              <w:sz w:val="27"/>
              <w:szCs w:val="27"/>
            </w:rPr>
          </w:rPrChange>
        </w:rPr>
      </w:pPr>
    </w:p>
    <w:tbl>
      <w:tblPr>
        <w:tblW w:w="15743" w:type="dxa"/>
        <w:shd w:val="clear" w:color="auto" w:fill="FFFFFF"/>
        <w:tblLayout w:type="fixed"/>
        <w:tblCellMar>
          <w:top w:w="15" w:type="dxa"/>
          <w:left w:w="15" w:type="dxa"/>
          <w:bottom w:w="15" w:type="dxa"/>
          <w:right w:w="15" w:type="dxa"/>
        </w:tblCellMar>
        <w:tblLook w:val="04A0" w:firstRow="1" w:lastRow="0" w:firstColumn="1" w:lastColumn="0" w:noHBand="0" w:noVBand="1"/>
        <w:tblPrChange w:id="1934" w:author="Barry O'Donohoe" w:date="2018-02-05T10:12:00Z">
          <w:tblPr>
            <w:tblW w:w="21600" w:type="dxa"/>
            <w:shd w:val="clear" w:color="auto" w:fill="FFFFFF"/>
            <w:tblCellMar>
              <w:top w:w="15" w:type="dxa"/>
              <w:left w:w="15" w:type="dxa"/>
              <w:bottom w:w="15" w:type="dxa"/>
              <w:right w:w="15" w:type="dxa"/>
            </w:tblCellMar>
            <w:tblLook w:val="04A0" w:firstRow="1" w:lastRow="0" w:firstColumn="1" w:lastColumn="0" w:noHBand="0" w:noVBand="1"/>
          </w:tblPr>
        </w:tblPrChange>
      </w:tblPr>
      <w:tblGrid>
        <w:gridCol w:w="656"/>
        <w:gridCol w:w="1370"/>
        <w:gridCol w:w="1101"/>
        <w:gridCol w:w="2977"/>
        <w:gridCol w:w="1559"/>
        <w:gridCol w:w="8080"/>
        <w:tblGridChange w:id="1935">
          <w:tblGrid>
            <w:gridCol w:w="656"/>
            <w:gridCol w:w="1658"/>
            <w:gridCol w:w="1758"/>
            <w:gridCol w:w="4906"/>
            <w:gridCol w:w="1448"/>
            <w:gridCol w:w="11174"/>
          </w:tblGrid>
        </w:tblGridChange>
      </w:tblGrid>
      <w:tr w:rsidR="007A5F65" w14:paraId="2861F0D3" w14:textId="77777777" w:rsidTr="008A32CE">
        <w:trPr>
          <w:tblHeader/>
          <w:ins w:id="1936" w:author="Barry O'Donohoe" w:date="2018-02-05T10:10:00Z"/>
          <w:trPrChange w:id="1937" w:author="Barry O'Donohoe" w:date="2018-02-05T10:12:00Z">
            <w:trPr>
              <w:tblHeader/>
            </w:trPr>
          </w:trPrChange>
        </w:trPr>
        <w:tc>
          <w:tcPr>
            <w:tcW w:w="65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938"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74DF6DA4" w14:textId="77777777" w:rsidR="007A5F65" w:rsidRPr="007A5F65" w:rsidRDefault="007A5F65" w:rsidP="007A5F65">
            <w:pPr>
              <w:rPr>
                <w:ins w:id="1939" w:author="Barry O'Donohoe" w:date="2018-02-05T10:10:00Z"/>
                <w:rFonts w:ascii="Segoe UI" w:hAnsi="Segoe UI" w:cs="Segoe UI"/>
                <w:b/>
                <w:bCs/>
                <w:color w:val="333333"/>
                <w:sz w:val="20"/>
                <w:szCs w:val="20"/>
                <w:rPrChange w:id="1940" w:author="Barry O'Donohoe" w:date="2018-02-05T10:11:00Z">
                  <w:rPr>
                    <w:ins w:id="1941" w:author="Barry O'Donohoe" w:date="2018-02-05T10:10:00Z"/>
                    <w:rFonts w:ascii="Segoe UI" w:hAnsi="Segoe UI" w:cs="Segoe UI"/>
                    <w:b/>
                    <w:bCs/>
                    <w:color w:val="333333"/>
                    <w:sz w:val="21"/>
                    <w:szCs w:val="21"/>
                  </w:rPr>
                </w:rPrChange>
              </w:rPr>
            </w:pPr>
            <w:ins w:id="1942" w:author="Barry O'Donohoe" w:date="2018-02-05T10:10:00Z">
              <w:r w:rsidRPr="007A5F65">
                <w:rPr>
                  <w:rFonts w:ascii="Segoe UI" w:hAnsi="Segoe UI" w:cs="Segoe UI"/>
                  <w:b/>
                  <w:bCs/>
                  <w:color w:val="333333"/>
                  <w:sz w:val="20"/>
                  <w:szCs w:val="20"/>
                  <w:rPrChange w:id="1943" w:author="Barry O'Donohoe" w:date="2018-02-05T10:11:00Z">
                    <w:rPr>
                      <w:rFonts w:ascii="Segoe UI" w:hAnsi="Segoe UI" w:cs="Segoe UI"/>
                      <w:b/>
                      <w:bCs/>
                      <w:color w:val="333333"/>
                      <w:sz w:val="21"/>
                      <w:szCs w:val="21"/>
                    </w:rPr>
                  </w:rPrChange>
                </w:rPr>
                <w:lastRenderedPageBreak/>
                <w:t>No</w:t>
              </w:r>
            </w:ins>
          </w:p>
        </w:tc>
        <w:tc>
          <w:tcPr>
            <w:tcW w:w="13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944"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3A7E1A6C" w14:textId="77777777" w:rsidR="007A5F65" w:rsidRPr="007A5F65" w:rsidRDefault="007A5F65" w:rsidP="007A5F65">
            <w:pPr>
              <w:rPr>
                <w:ins w:id="1945" w:author="Barry O'Donohoe" w:date="2018-02-05T10:10:00Z"/>
                <w:rFonts w:ascii="Segoe UI" w:hAnsi="Segoe UI" w:cs="Segoe UI"/>
                <w:b/>
                <w:bCs/>
                <w:color w:val="333333"/>
                <w:sz w:val="20"/>
                <w:szCs w:val="20"/>
                <w:rPrChange w:id="1946" w:author="Barry O'Donohoe" w:date="2018-02-05T10:11:00Z">
                  <w:rPr>
                    <w:ins w:id="1947" w:author="Barry O'Donohoe" w:date="2018-02-05T10:10:00Z"/>
                    <w:rFonts w:ascii="Segoe UI" w:hAnsi="Segoe UI" w:cs="Segoe UI"/>
                    <w:b/>
                    <w:bCs/>
                    <w:color w:val="333333"/>
                    <w:sz w:val="21"/>
                    <w:szCs w:val="21"/>
                  </w:rPr>
                </w:rPrChange>
              </w:rPr>
            </w:pPr>
            <w:ins w:id="1948" w:author="Barry O'Donohoe" w:date="2018-02-05T10:10:00Z">
              <w:r w:rsidRPr="007A5F65">
                <w:rPr>
                  <w:rFonts w:ascii="Segoe UI" w:hAnsi="Segoe UI" w:cs="Segoe UI"/>
                  <w:b/>
                  <w:bCs/>
                  <w:color w:val="333333"/>
                  <w:sz w:val="20"/>
                  <w:szCs w:val="20"/>
                  <w:rPrChange w:id="1949" w:author="Barry O'Donohoe" w:date="2018-02-05T10:11:00Z">
                    <w:rPr>
                      <w:rFonts w:ascii="Segoe UI" w:hAnsi="Segoe UI" w:cs="Segoe UI"/>
                      <w:b/>
                      <w:bCs/>
                      <w:color w:val="333333"/>
                      <w:sz w:val="21"/>
                      <w:szCs w:val="21"/>
                    </w:rPr>
                  </w:rPrChange>
                </w:rPr>
                <w:t>Adapters Name</w:t>
              </w:r>
            </w:ins>
          </w:p>
        </w:tc>
        <w:tc>
          <w:tcPr>
            <w:tcW w:w="11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950"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12C8862A" w14:textId="77777777" w:rsidR="007A5F65" w:rsidRPr="007A5F65" w:rsidRDefault="007A5F65" w:rsidP="007A5F65">
            <w:pPr>
              <w:rPr>
                <w:ins w:id="1951" w:author="Barry O'Donohoe" w:date="2018-02-05T10:10:00Z"/>
                <w:rFonts w:ascii="Segoe UI" w:hAnsi="Segoe UI" w:cs="Segoe UI"/>
                <w:b/>
                <w:bCs/>
                <w:color w:val="333333"/>
                <w:sz w:val="20"/>
                <w:szCs w:val="20"/>
                <w:rPrChange w:id="1952" w:author="Barry O'Donohoe" w:date="2018-02-05T10:11:00Z">
                  <w:rPr>
                    <w:ins w:id="1953" w:author="Barry O'Donohoe" w:date="2018-02-05T10:10:00Z"/>
                    <w:rFonts w:ascii="Segoe UI" w:hAnsi="Segoe UI" w:cs="Segoe UI"/>
                    <w:b/>
                    <w:bCs/>
                    <w:color w:val="333333"/>
                    <w:sz w:val="21"/>
                    <w:szCs w:val="21"/>
                  </w:rPr>
                </w:rPrChange>
              </w:rPr>
            </w:pPr>
            <w:ins w:id="1954" w:author="Barry O'Donohoe" w:date="2018-02-05T10:10:00Z">
              <w:r w:rsidRPr="007A5F65">
                <w:rPr>
                  <w:rFonts w:ascii="Segoe UI" w:hAnsi="Segoe UI" w:cs="Segoe UI"/>
                  <w:b/>
                  <w:bCs/>
                  <w:color w:val="333333"/>
                  <w:sz w:val="20"/>
                  <w:szCs w:val="20"/>
                  <w:rPrChange w:id="1955" w:author="Barry O'Donohoe" w:date="2018-02-05T10:11:00Z">
                    <w:rPr>
                      <w:rFonts w:ascii="Segoe UI" w:hAnsi="Segoe UI" w:cs="Segoe UI"/>
                      <w:b/>
                      <w:bCs/>
                      <w:color w:val="333333"/>
                      <w:sz w:val="21"/>
                      <w:szCs w:val="21"/>
                    </w:rPr>
                  </w:rPrChange>
                </w:rPr>
                <w:t>Custom/OOB</w:t>
              </w:r>
            </w:ins>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956"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31CFC66F" w14:textId="77777777" w:rsidR="007A5F65" w:rsidRPr="007A5F65" w:rsidRDefault="007A5F65" w:rsidP="007A5F65">
            <w:pPr>
              <w:rPr>
                <w:ins w:id="1957" w:author="Barry O'Donohoe" w:date="2018-02-05T10:10:00Z"/>
                <w:rFonts w:ascii="Segoe UI" w:hAnsi="Segoe UI" w:cs="Segoe UI"/>
                <w:b/>
                <w:bCs/>
                <w:color w:val="333333"/>
                <w:sz w:val="20"/>
                <w:szCs w:val="20"/>
                <w:rPrChange w:id="1958" w:author="Barry O'Donohoe" w:date="2018-02-05T10:11:00Z">
                  <w:rPr>
                    <w:ins w:id="1959" w:author="Barry O'Donohoe" w:date="2018-02-05T10:10:00Z"/>
                    <w:rFonts w:ascii="Segoe UI" w:hAnsi="Segoe UI" w:cs="Segoe UI"/>
                    <w:b/>
                    <w:bCs/>
                    <w:color w:val="333333"/>
                    <w:sz w:val="21"/>
                    <w:szCs w:val="21"/>
                  </w:rPr>
                </w:rPrChange>
              </w:rPr>
            </w:pPr>
            <w:ins w:id="1960" w:author="Barry O'Donohoe" w:date="2018-02-05T10:10:00Z">
              <w:r w:rsidRPr="007A5F65">
                <w:rPr>
                  <w:rFonts w:ascii="Segoe UI" w:hAnsi="Segoe UI" w:cs="Segoe UI"/>
                  <w:b/>
                  <w:bCs/>
                  <w:color w:val="333333"/>
                  <w:sz w:val="20"/>
                  <w:szCs w:val="20"/>
                  <w:rPrChange w:id="1961" w:author="Barry O'Donohoe" w:date="2018-02-05T10:11:00Z">
                    <w:rPr>
                      <w:rFonts w:ascii="Segoe UI" w:hAnsi="Segoe UI" w:cs="Segoe UI"/>
                      <w:b/>
                      <w:bCs/>
                      <w:color w:val="333333"/>
                      <w:sz w:val="21"/>
                      <w:szCs w:val="21"/>
                    </w:rPr>
                  </w:rPrChange>
                </w:rPr>
                <w:t>Functional Description</w:t>
              </w:r>
            </w:ins>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962"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0AFC6D9D" w14:textId="77777777" w:rsidR="007A5F65" w:rsidRPr="007A5F65" w:rsidRDefault="007A5F65" w:rsidP="007A5F65">
            <w:pPr>
              <w:rPr>
                <w:ins w:id="1963" w:author="Barry O'Donohoe" w:date="2018-02-05T10:10:00Z"/>
                <w:rFonts w:ascii="Segoe UI" w:hAnsi="Segoe UI" w:cs="Segoe UI"/>
                <w:b/>
                <w:bCs/>
                <w:color w:val="333333"/>
                <w:sz w:val="20"/>
                <w:szCs w:val="20"/>
                <w:rPrChange w:id="1964" w:author="Barry O'Donohoe" w:date="2018-02-05T10:11:00Z">
                  <w:rPr>
                    <w:ins w:id="1965" w:author="Barry O'Donohoe" w:date="2018-02-05T10:10:00Z"/>
                    <w:rFonts w:ascii="Segoe UI" w:hAnsi="Segoe UI" w:cs="Segoe UI"/>
                    <w:b/>
                    <w:bCs/>
                    <w:color w:val="333333"/>
                    <w:sz w:val="21"/>
                    <w:szCs w:val="21"/>
                  </w:rPr>
                </w:rPrChange>
              </w:rPr>
            </w:pPr>
            <w:ins w:id="1966" w:author="Barry O'Donohoe" w:date="2018-02-05T10:10:00Z">
              <w:r w:rsidRPr="007A5F65">
                <w:rPr>
                  <w:rFonts w:ascii="Segoe UI" w:hAnsi="Segoe UI" w:cs="Segoe UI"/>
                  <w:b/>
                  <w:bCs/>
                  <w:color w:val="333333"/>
                  <w:sz w:val="20"/>
                  <w:szCs w:val="20"/>
                  <w:rPrChange w:id="1967" w:author="Barry O'Donohoe" w:date="2018-02-05T10:11:00Z">
                    <w:rPr>
                      <w:rFonts w:ascii="Segoe UI" w:hAnsi="Segoe UI" w:cs="Segoe UI"/>
                      <w:b/>
                      <w:bCs/>
                      <w:color w:val="333333"/>
                      <w:sz w:val="21"/>
                      <w:szCs w:val="21"/>
                    </w:rPr>
                  </w:rPrChange>
                </w:rPr>
                <w:t>Complexity</w:t>
              </w:r>
            </w:ins>
          </w:p>
        </w:tc>
        <w:tc>
          <w:tcPr>
            <w:tcW w:w="80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Change w:id="1968"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225" w:type="dxa"/>
                </w:tcMar>
                <w:hideMark/>
              </w:tcPr>
            </w:tcPrChange>
          </w:tcPr>
          <w:p w14:paraId="1105D8FC" w14:textId="77777777" w:rsidR="007A5F65" w:rsidRPr="007A5F65" w:rsidRDefault="007A5F65" w:rsidP="007A5F65">
            <w:pPr>
              <w:rPr>
                <w:ins w:id="1969" w:author="Barry O'Donohoe" w:date="2018-02-05T10:10:00Z"/>
                <w:rFonts w:ascii="Segoe UI" w:hAnsi="Segoe UI" w:cs="Segoe UI"/>
                <w:b/>
                <w:bCs/>
                <w:color w:val="333333"/>
                <w:sz w:val="20"/>
                <w:szCs w:val="20"/>
                <w:rPrChange w:id="1970" w:author="Barry O'Donohoe" w:date="2018-02-05T10:11:00Z">
                  <w:rPr>
                    <w:ins w:id="1971" w:author="Barry O'Donohoe" w:date="2018-02-05T10:10:00Z"/>
                    <w:rFonts w:ascii="Segoe UI" w:hAnsi="Segoe UI" w:cs="Segoe UI"/>
                    <w:b/>
                    <w:bCs/>
                    <w:color w:val="333333"/>
                    <w:sz w:val="21"/>
                    <w:szCs w:val="21"/>
                  </w:rPr>
                </w:rPrChange>
              </w:rPr>
            </w:pPr>
            <w:ins w:id="1972" w:author="Barry O'Donohoe" w:date="2018-02-05T10:10:00Z">
              <w:r w:rsidRPr="007A5F65">
                <w:rPr>
                  <w:rFonts w:ascii="Segoe UI" w:hAnsi="Segoe UI" w:cs="Segoe UI"/>
                  <w:b/>
                  <w:bCs/>
                  <w:color w:val="333333"/>
                  <w:sz w:val="20"/>
                  <w:szCs w:val="20"/>
                  <w:rPrChange w:id="1973" w:author="Barry O'Donohoe" w:date="2018-02-05T10:11:00Z">
                    <w:rPr>
                      <w:rFonts w:ascii="Segoe UI" w:hAnsi="Segoe UI" w:cs="Segoe UI"/>
                      <w:b/>
                      <w:bCs/>
                      <w:color w:val="333333"/>
                      <w:sz w:val="21"/>
                      <w:szCs w:val="21"/>
                    </w:rPr>
                  </w:rPrChange>
                </w:rPr>
                <w:t>Implementation Approach</w:t>
              </w:r>
            </w:ins>
          </w:p>
        </w:tc>
      </w:tr>
      <w:tr w:rsidR="007A5F65" w14:paraId="38567EEB" w14:textId="77777777" w:rsidTr="008A32CE">
        <w:trPr>
          <w:ins w:id="1974" w:author="Barry O'Donohoe" w:date="2018-02-05T10:10:00Z"/>
        </w:trPr>
        <w:tc>
          <w:tcPr>
            <w:tcW w:w="65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1975"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506087BF" w14:textId="77777777" w:rsidR="007A5F65" w:rsidRPr="007A5F65" w:rsidRDefault="007A5F65">
            <w:pPr>
              <w:rPr>
                <w:ins w:id="1976" w:author="Barry O'Donohoe" w:date="2018-02-05T10:10:00Z"/>
                <w:rFonts w:ascii="Segoe UI" w:hAnsi="Segoe UI" w:cs="Segoe UI"/>
                <w:color w:val="333333"/>
                <w:sz w:val="20"/>
                <w:szCs w:val="20"/>
                <w:rPrChange w:id="1977" w:author="Barry O'Donohoe" w:date="2018-02-05T10:11:00Z">
                  <w:rPr>
                    <w:ins w:id="1978" w:author="Barry O'Donohoe" w:date="2018-02-05T10:10:00Z"/>
                    <w:rFonts w:ascii="Segoe UI" w:hAnsi="Segoe UI" w:cs="Segoe UI"/>
                    <w:color w:val="333333"/>
                    <w:sz w:val="21"/>
                    <w:szCs w:val="21"/>
                  </w:rPr>
                </w:rPrChange>
              </w:rPr>
            </w:pPr>
            <w:ins w:id="1979" w:author="Barry O'Donohoe" w:date="2018-02-05T10:10:00Z">
              <w:r w:rsidRPr="007A5F65">
                <w:rPr>
                  <w:rFonts w:ascii="Segoe UI" w:hAnsi="Segoe UI" w:cs="Segoe UI"/>
                  <w:color w:val="333333"/>
                  <w:sz w:val="20"/>
                  <w:szCs w:val="20"/>
                  <w:rPrChange w:id="1980" w:author="Barry O'Donohoe" w:date="2018-02-05T10:11:00Z">
                    <w:rPr>
                      <w:rFonts w:ascii="Segoe UI" w:hAnsi="Segoe UI" w:cs="Segoe UI"/>
                      <w:color w:val="333333"/>
                      <w:sz w:val="21"/>
                      <w:szCs w:val="21"/>
                    </w:rPr>
                  </w:rPrChange>
                </w:rPr>
                <w:t>1</w:t>
              </w:r>
            </w:ins>
          </w:p>
        </w:tc>
        <w:tc>
          <w:tcPr>
            <w:tcW w:w="13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1981"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224493F6" w14:textId="77777777" w:rsidR="007A5F65" w:rsidRPr="007A5F65" w:rsidRDefault="007A5F65">
            <w:pPr>
              <w:rPr>
                <w:ins w:id="1982" w:author="Barry O'Donohoe" w:date="2018-02-05T10:10:00Z"/>
                <w:rFonts w:ascii="Segoe UI" w:hAnsi="Segoe UI" w:cs="Segoe UI"/>
                <w:color w:val="333333"/>
                <w:sz w:val="20"/>
                <w:szCs w:val="20"/>
                <w:rPrChange w:id="1983" w:author="Barry O'Donohoe" w:date="2018-02-05T10:11:00Z">
                  <w:rPr>
                    <w:ins w:id="1984" w:author="Barry O'Donohoe" w:date="2018-02-05T10:10:00Z"/>
                    <w:rFonts w:ascii="Segoe UI" w:hAnsi="Segoe UI" w:cs="Segoe UI"/>
                    <w:color w:val="333333"/>
                    <w:sz w:val="21"/>
                    <w:szCs w:val="21"/>
                  </w:rPr>
                </w:rPrChange>
              </w:rPr>
            </w:pPr>
            <w:proofErr w:type="spellStart"/>
            <w:ins w:id="1985" w:author="Barry O'Donohoe" w:date="2018-02-05T10:10:00Z">
              <w:r w:rsidRPr="007A5F65">
                <w:rPr>
                  <w:rFonts w:ascii="Segoe UI" w:hAnsi="Segoe UI" w:cs="Segoe UI"/>
                  <w:color w:val="333333"/>
                  <w:sz w:val="20"/>
                  <w:szCs w:val="20"/>
                  <w:rPrChange w:id="1986" w:author="Barry O'Donohoe" w:date="2018-02-05T10:11:00Z">
                    <w:rPr>
                      <w:rFonts w:ascii="Segoe UI" w:hAnsi="Segoe UI" w:cs="Segoe UI"/>
                      <w:color w:val="333333"/>
                      <w:sz w:val="21"/>
                      <w:szCs w:val="21"/>
                    </w:rPr>
                  </w:rPrChange>
                </w:rPr>
                <w:t>ReferenceID</w:t>
              </w:r>
              <w:proofErr w:type="spellEnd"/>
              <w:r w:rsidRPr="007A5F65">
                <w:rPr>
                  <w:rFonts w:ascii="Segoe UI" w:hAnsi="Segoe UI" w:cs="Segoe UI"/>
                  <w:color w:val="333333"/>
                  <w:sz w:val="20"/>
                  <w:szCs w:val="20"/>
                  <w:rPrChange w:id="1987" w:author="Barry O'Donohoe" w:date="2018-02-05T10:11:00Z">
                    <w:rPr>
                      <w:rFonts w:ascii="Segoe UI" w:hAnsi="Segoe UI" w:cs="Segoe UI"/>
                      <w:color w:val="333333"/>
                      <w:sz w:val="21"/>
                      <w:szCs w:val="21"/>
                    </w:rPr>
                  </w:rPrChange>
                </w:rPr>
                <w:t xml:space="preserve"> Adapter</w:t>
              </w:r>
            </w:ins>
          </w:p>
        </w:tc>
        <w:tc>
          <w:tcPr>
            <w:tcW w:w="11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1988"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3BED1B96" w14:textId="77777777" w:rsidR="007A5F65" w:rsidRPr="007A5F65" w:rsidRDefault="007A5F65">
            <w:pPr>
              <w:rPr>
                <w:ins w:id="1989" w:author="Barry O'Donohoe" w:date="2018-02-05T10:10:00Z"/>
                <w:rFonts w:ascii="Segoe UI" w:hAnsi="Segoe UI" w:cs="Segoe UI"/>
                <w:color w:val="333333"/>
                <w:sz w:val="20"/>
                <w:szCs w:val="20"/>
                <w:rPrChange w:id="1990" w:author="Barry O'Donohoe" w:date="2018-02-05T10:11:00Z">
                  <w:rPr>
                    <w:ins w:id="1991" w:author="Barry O'Donohoe" w:date="2018-02-05T10:10:00Z"/>
                    <w:rFonts w:ascii="Segoe UI" w:hAnsi="Segoe UI" w:cs="Segoe UI"/>
                    <w:color w:val="333333"/>
                    <w:sz w:val="21"/>
                    <w:szCs w:val="21"/>
                  </w:rPr>
                </w:rPrChange>
              </w:rPr>
            </w:pPr>
            <w:ins w:id="1992" w:author="Barry O'Donohoe" w:date="2018-02-05T10:10:00Z">
              <w:r w:rsidRPr="007A5F65">
                <w:rPr>
                  <w:rFonts w:ascii="Segoe UI" w:hAnsi="Segoe UI" w:cs="Segoe UI"/>
                  <w:color w:val="333333"/>
                  <w:sz w:val="20"/>
                  <w:szCs w:val="20"/>
                  <w:rPrChange w:id="1993" w:author="Barry O'Donohoe" w:date="2018-02-05T10:11:00Z">
                    <w:rPr>
                      <w:rFonts w:ascii="Segoe UI" w:hAnsi="Segoe UI" w:cs="Segoe UI"/>
                      <w:color w:val="333333"/>
                      <w:sz w:val="21"/>
                      <w:szCs w:val="21"/>
                    </w:rPr>
                  </w:rPrChange>
                </w:rPr>
                <w:t>OOB - PF supplied integration kit</w:t>
              </w:r>
            </w:ins>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1994"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12480D75" w14:textId="77777777" w:rsidR="007A5F65" w:rsidRPr="007A5F65" w:rsidRDefault="007A5F65">
            <w:pPr>
              <w:pStyle w:val="NormalWeb"/>
              <w:spacing w:before="0" w:beforeAutospacing="0" w:after="0" w:afterAutospacing="0"/>
              <w:rPr>
                <w:ins w:id="1995" w:author="Barry O'Donohoe" w:date="2018-02-05T10:10:00Z"/>
                <w:rFonts w:ascii="Segoe UI" w:hAnsi="Segoe UI" w:cs="Segoe UI"/>
                <w:color w:val="333333"/>
                <w:sz w:val="20"/>
                <w:szCs w:val="20"/>
                <w:rPrChange w:id="1996" w:author="Barry O'Donohoe" w:date="2018-02-05T10:11:00Z">
                  <w:rPr>
                    <w:ins w:id="1997" w:author="Barry O'Donohoe" w:date="2018-02-05T10:10:00Z"/>
                    <w:rFonts w:ascii="Segoe UI" w:hAnsi="Segoe UI" w:cs="Segoe UI"/>
                    <w:color w:val="333333"/>
                    <w:sz w:val="21"/>
                    <w:szCs w:val="21"/>
                  </w:rPr>
                </w:rPrChange>
              </w:rPr>
            </w:pPr>
            <w:ins w:id="1998" w:author="Barry O'Donohoe" w:date="2018-02-05T10:10:00Z">
              <w:r w:rsidRPr="007A5F65">
                <w:rPr>
                  <w:rFonts w:ascii="Segoe UI" w:hAnsi="Segoe UI" w:cs="Segoe UI"/>
                  <w:color w:val="333333"/>
                  <w:sz w:val="20"/>
                  <w:szCs w:val="20"/>
                  <w:rPrChange w:id="1999" w:author="Barry O'Donohoe" w:date="2018-02-05T10:11:00Z">
                    <w:rPr>
                      <w:rFonts w:ascii="Segoe UI" w:hAnsi="Segoe UI" w:cs="Segoe UI"/>
                      <w:color w:val="333333"/>
                      <w:sz w:val="21"/>
                      <w:szCs w:val="21"/>
                    </w:rPr>
                  </w:rPrChange>
                </w:rPr>
                <w:t xml:space="preserve">The Ping Federate Agentless Integration Kit includes the </w:t>
              </w:r>
              <w:proofErr w:type="spellStart"/>
              <w:r w:rsidRPr="007A5F65">
                <w:rPr>
                  <w:rFonts w:ascii="Segoe UI" w:hAnsi="Segoe UI" w:cs="Segoe UI"/>
                  <w:color w:val="333333"/>
                  <w:sz w:val="20"/>
                  <w:szCs w:val="20"/>
                  <w:rPrChange w:id="2000" w:author="Barry O'Donohoe" w:date="2018-02-05T10:11:00Z">
                    <w:rPr>
                      <w:rFonts w:ascii="Segoe UI" w:hAnsi="Segoe UI" w:cs="Segoe UI"/>
                      <w:color w:val="333333"/>
                      <w:sz w:val="21"/>
                      <w:szCs w:val="21"/>
                    </w:rPr>
                  </w:rPrChange>
                </w:rPr>
                <w:t>ReferenceID</w:t>
              </w:r>
              <w:proofErr w:type="spellEnd"/>
              <w:r w:rsidRPr="007A5F65">
                <w:rPr>
                  <w:rFonts w:ascii="Segoe UI" w:hAnsi="Segoe UI" w:cs="Segoe UI"/>
                  <w:color w:val="333333"/>
                  <w:sz w:val="20"/>
                  <w:szCs w:val="20"/>
                  <w:rPrChange w:id="2001" w:author="Barry O'Donohoe" w:date="2018-02-05T10:11:00Z">
                    <w:rPr>
                      <w:rFonts w:ascii="Segoe UI" w:hAnsi="Segoe UI" w:cs="Segoe UI"/>
                      <w:color w:val="333333"/>
                      <w:sz w:val="21"/>
                      <w:szCs w:val="21"/>
                    </w:rPr>
                  </w:rPrChange>
                </w:rPr>
                <w:t xml:space="preserve"> Adapter, which allows developers to integrate other applications with a PF server.</w:t>
              </w:r>
            </w:ins>
          </w:p>
          <w:p w14:paraId="7138EB50" w14:textId="77777777" w:rsidR="007A5F65" w:rsidRPr="007A5F65" w:rsidRDefault="007A5F65">
            <w:pPr>
              <w:pStyle w:val="NormalWeb"/>
              <w:spacing w:before="150" w:beforeAutospacing="0" w:after="0" w:afterAutospacing="0"/>
              <w:rPr>
                <w:ins w:id="2002" w:author="Barry O'Donohoe" w:date="2018-02-05T10:10:00Z"/>
                <w:rFonts w:ascii="Segoe UI" w:hAnsi="Segoe UI" w:cs="Segoe UI"/>
                <w:color w:val="333333"/>
                <w:sz w:val="20"/>
                <w:szCs w:val="20"/>
                <w:rPrChange w:id="2003" w:author="Barry O'Donohoe" w:date="2018-02-05T10:11:00Z">
                  <w:rPr>
                    <w:ins w:id="2004" w:author="Barry O'Donohoe" w:date="2018-02-05T10:10:00Z"/>
                    <w:rFonts w:ascii="Segoe UI" w:hAnsi="Segoe UI" w:cs="Segoe UI"/>
                    <w:color w:val="333333"/>
                    <w:sz w:val="21"/>
                    <w:szCs w:val="21"/>
                  </w:rPr>
                </w:rPrChange>
              </w:rPr>
            </w:pPr>
            <w:ins w:id="2005" w:author="Barry O'Donohoe" w:date="2018-02-05T10:10:00Z">
              <w:r w:rsidRPr="007A5F65">
                <w:rPr>
                  <w:rFonts w:ascii="Segoe UI" w:hAnsi="Segoe UI" w:cs="Segoe UI"/>
                  <w:color w:val="333333"/>
                  <w:sz w:val="20"/>
                  <w:szCs w:val="20"/>
                  <w:rPrChange w:id="2006" w:author="Barry O'Donohoe" w:date="2018-02-05T10:11:00Z">
                    <w:rPr>
                      <w:rFonts w:ascii="Segoe UI" w:hAnsi="Segoe UI" w:cs="Segoe UI"/>
                      <w:color w:val="333333"/>
                      <w:sz w:val="21"/>
                      <w:szCs w:val="21"/>
                    </w:rPr>
                  </w:rPrChange>
                </w:rPr>
                <w:t>The Authentication and Consent applications are integrated with PF using this adapter.</w:t>
              </w:r>
            </w:ins>
          </w:p>
          <w:p w14:paraId="2FA8438A" w14:textId="77777777" w:rsidR="007A5F65" w:rsidRPr="007A5F65" w:rsidRDefault="007A5F65">
            <w:pPr>
              <w:pStyle w:val="NormalWeb"/>
              <w:spacing w:before="150" w:beforeAutospacing="0" w:after="0" w:afterAutospacing="0"/>
              <w:rPr>
                <w:ins w:id="2007" w:author="Barry O'Donohoe" w:date="2018-02-05T10:10:00Z"/>
                <w:rFonts w:ascii="Segoe UI" w:hAnsi="Segoe UI" w:cs="Segoe UI"/>
                <w:color w:val="333333"/>
                <w:sz w:val="20"/>
                <w:szCs w:val="20"/>
                <w:rPrChange w:id="2008" w:author="Barry O'Donohoe" w:date="2018-02-05T10:11:00Z">
                  <w:rPr>
                    <w:ins w:id="2009" w:author="Barry O'Donohoe" w:date="2018-02-05T10:10:00Z"/>
                    <w:rFonts w:ascii="Segoe UI" w:hAnsi="Segoe UI" w:cs="Segoe UI"/>
                    <w:color w:val="333333"/>
                    <w:sz w:val="21"/>
                    <w:szCs w:val="21"/>
                  </w:rPr>
                </w:rPrChange>
              </w:rPr>
            </w:pPr>
            <w:ins w:id="2010" w:author="Barry O'Donohoe" w:date="2018-02-05T10:10:00Z">
              <w:r w:rsidRPr="007A5F65">
                <w:rPr>
                  <w:rFonts w:ascii="Segoe UI" w:hAnsi="Segoe UI" w:cs="Segoe UI"/>
                  <w:color w:val="333333"/>
                  <w:sz w:val="20"/>
                  <w:szCs w:val="20"/>
                  <w:rPrChange w:id="2011" w:author="Barry O'Donohoe" w:date="2018-02-05T10:11:00Z">
                    <w:rPr>
                      <w:rFonts w:ascii="Segoe UI" w:hAnsi="Segoe UI" w:cs="Segoe UI"/>
                      <w:color w:val="333333"/>
                      <w:sz w:val="21"/>
                      <w:szCs w:val="21"/>
                    </w:rPr>
                  </w:rPrChange>
                </w:rPr>
                <w:t>The </w:t>
              </w:r>
              <w:r w:rsidRPr="007A5F65">
                <w:rPr>
                  <w:rStyle w:val="Strong"/>
                  <w:rFonts w:ascii="Segoe UI" w:hAnsi="Segoe UI" w:cs="Segoe UI"/>
                  <w:color w:val="333333"/>
                  <w:sz w:val="20"/>
                  <w:szCs w:val="20"/>
                  <w:rPrChange w:id="2012" w:author="Barry O'Donohoe" w:date="2018-02-05T10:11:00Z">
                    <w:rPr>
                      <w:rStyle w:val="Strong"/>
                      <w:rFonts w:ascii="Segoe UI" w:hAnsi="Segoe UI" w:cs="Segoe UI"/>
                      <w:color w:val="333333"/>
                      <w:sz w:val="21"/>
                      <w:szCs w:val="21"/>
                    </w:rPr>
                  </w:rPrChange>
                </w:rPr>
                <w:t>PF redirects </w:t>
              </w:r>
              <w:r w:rsidRPr="007A5F65">
                <w:rPr>
                  <w:rFonts w:ascii="Segoe UI" w:hAnsi="Segoe UI" w:cs="Segoe UI"/>
                  <w:color w:val="333333"/>
                  <w:sz w:val="20"/>
                  <w:szCs w:val="20"/>
                  <w:rPrChange w:id="2013" w:author="Barry O'Donohoe" w:date="2018-02-05T10:11:00Z">
                    <w:rPr>
                      <w:rFonts w:ascii="Segoe UI" w:hAnsi="Segoe UI" w:cs="Segoe UI"/>
                      <w:color w:val="333333"/>
                      <w:sz w:val="21"/>
                      <w:szCs w:val="21"/>
                    </w:rPr>
                  </w:rPrChange>
                </w:rPr>
                <w:t>the user to the other application (Authentication/Consent) whose end point is configured in the adapter.</w:t>
              </w:r>
            </w:ins>
          </w:p>
          <w:p w14:paraId="6533D920" w14:textId="77777777" w:rsidR="007A5F65" w:rsidRPr="007A5F65" w:rsidRDefault="007A5F65">
            <w:pPr>
              <w:pStyle w:val="NormalWeb"/>
              <w:spacing w:before="150" w:beforeAutospacing="0" w:after="0" w:afterAutospacing="0"/>
              <w:rPr>
                <w:ins w:id="2014" w:author="Barry O'Donohoe" w:date="2018-02-05T10:10:00Z"/>
                <w:rFonts w:ascii="Segoe UI" w:hAnsi="Segoe UI" w:cs="Segoe UI"/>
                <w:color w:val="333333"/>
                <w:sz w:val="20"/>
                <w:szCs w:val="20"/>
                <w:rPrChange w:id="2015" w:author="Barry O'Donohoe" w:date="2018-02-05T10:11:00Z">
                  <w:rPr>
                    <w:ins w:id="2016" w:author="Barry O'Donohoe" w:date="2018-02-05T10:10:00Z"/>
                    <w:rFonts w:ascii="Segoe UI" w:hAnsi="Segoe UI" w:cs="Segoe UI"/>
                    <w:color w:val="333333"/>
                    <w:sz w:val="21"/>
                    <w:szCs w:val="21"/>
                  </w:rPr>
                </w:rPrChange>
              </w:rPr>
            </w:pPr>
            <w:ins w:id="2017" w:author="Barry O'Donohoe" w:date="2018-02-05T10:10:00Z">
              <w:r w:rsidRPr="007A5F65">
                <w:rPr>
                  <w:rFonts w:ascii="Segoe UI" w:hAnsi="Segoe UI" w:cs="Segoe UI"/>
                  <w:color w:val="333333"/>
                  <w:sz w:val="20"/>
                  <w:szCs w:val="20"/>
                  <w:rPrChange w:id="2018" w:author="Barry O'Donohoe" w:date="2018-02-05T10:11:00Z">
                    <w:rPr>
                      <w:rFonts w:ascii="Segoe UI" w:hAnsi="Segoe UI" w:cs="Segoe UI"/>
                      <w:color w:val="333333"/>
                      <w:sz w:val="21"/>
                      <w:szCs w:val="21"/>
                    </w:rPr>
                  </w:rPrChange>
                </w:rPr>
                <w:t>The other application (Authentication/Consent) authenticate itself with PF, and </w:t>
              </w:r>
              <w:proofErr w:type="spellStart"/>
              <w:r w:rsidRPr="007A5F65">
                <w:rPr>
                  <w:rStyle w:val="Strong"/>
                  <w:rFonts w:ascii="Segoe UI" w:hAnsi="Segoe UI" w:cs="Segoe UI"/>
                  <w:color w:val="333333"/>
                  <w:sz w:val="20"/>
                  <w:szCs w:val="20"/>
                  <w:rPrChange w:id="2019" w:author="Barry O'Donohoe" w:date="2018-02-05T10:11:00Z">
                    <w:rPr>
                      <w:rStyle w:val="Strong"/>
                      <w:rFonts w:ascii="Segoe UI" w:hAnsi="Segoe UI" w:cs="Segoe UI"/>
                      <w:color w:val="333333"/>
                      <w:sz w:val="21"/>
                      <w:szCs w:val="21"/>
                    </w:rPr>
                  </w:rPrChange>
                </w:rPr>
                <w:t>pickup</w:t>
              </w:r>
              <w:proofErr w:type="spellEnd"/>
              <w:r w:rsidRPr="007A5F65">
                <w:rPr>
                  <w:rFonts w:ascii="Segoe UI" w:hAnsi="Segoe UI" w:cs="Segoe UI"/>
                  <w:color w:val="333333"/>
                  <w:sz w:val="20"/>
                  <w:szCs w:val="20"/>
                  <w:rPrChange w:id="2020" w:author="Barry O'Donohoe" w:date="2018-02-05T10:11:00Z">
                    <w:rPr>
                      <w:rFonts w:ascii="Segoe UI" w:hAnsi="Segoe UI" w:cs="Segoe UI"/>
                      <w:color w:val="333333"/>
                      <w:sz w:val="21"/>
                      <w:szCs w:val="21"/>
                    </w:rPr>
                  </w:rPrChange>
                </w:rPr>
                <w:t> the attributes that it needs from PF</w:t>
              </w:r>
            </w:ins>
          </w:p>
          <w:p w14:paraId="111D9238" w14:textId="77777777" w:rsidR="007A5F65" w:rsidRPr="007A5F65" w:rsidRDefault="007A5F65">
            <w:pPr>
              <w:pStyle w:val="NormalWeb"/>
              <w:spacing w:before="150" w:beforeAutospacing="0" w:after="0" w:afterAutospacing="0"/>
              <w:rPr>
                <w:ins w:id="2021" w:author="Barry O'Donohoe" w:date="2018-02-05T10:10:00Z"/>
                <w:rFonts w:ascii="Segoe UI" w:hAnsi="Segoe UI" w:cs="Segoe UI"/>
                <w:color w:val="333333"/>
                <w:sz w:val="20"/>
                <w:szCs w:val="20"/>
                <w:rPrChange w:id="2022" w:author="Barry O'Donohoe" w:date="2018-02-05T10:11:00Z">
                  <w:rPr>
                    <w:ins w:id="2023" w:author="Barry O'Donohoe" w:date="2018-02-05T10:10:00Z"/>
                    <w:rFonts w:ascii="Segoe UI" w:hAnsi="Segoe UI" w:cs="Segoe UI"/>
                    <w:color w:val="333333"/>
                    <w:sz w:val="21"/>
                    <w:szCs w:val="21"/>
                  </w:rPr>
                </w:rPrChange>
              </w:rPr>
            </w:pPr>
            <w:ins w:id="2024" w:author="Barry O'Donohoe" w:date="2018-02-05T10:10:00Z">
              <w:r w:rsidRPr="007A5F65">
                <w:rPr>
                  <w:rFonts w:ascii="Segoe UI" w:hAnsi="Segoe UI" w:cs="Segoe UI"/>
                  <w:color w:val="333333"/>
                  <w:sz w:val="20"/>
                  <w:szCs w:val="20"/>
                  <w:rPrChange w:id="2025" w:author="Barry O'Donohoe" w:date="2018-02-05T10:11:00Z">
                    <w:rPr>
                      <w:rFonts w:ascii="Segoe UI" w:hAnsi="Segoe UI" w:cs="Segoe UI"/>
                      <w:color w:val="333333"/>
                      <w:sz w:val="21"/>
                      <w:szCs w:val="21"/>
                    </w:rPr>
                  </w:rPrChange>
                </w:rPr>
                <w:t xml:space="preserve">Once the other application completes </w:t>
              </w:r>
              <w:proofErr w:type="spellStart"/>
              <w:r w:rsidRPr="007A5F65">
                <w:rPr>
                  <w:rFonts w:ascii="Segoe UI" w:hAnsi="Segoe UI" w:cs="Segoe UI"/>
                  <w:color w:val="333333"/>
                  <w:sz w:val="20"/>
                  <w:szCs w:val="20"/>
                  <w:rPrChange w:id="2026" w:author="Barry O'Donohoe" w:date="2018-02-05T10:11:00Z">
                    <w:rPr>
                      <w:rFonts w:ascii="Segoe UI" w:hAnsi="Segoe UI" w:cs="Segoe UI"/>
                      <w:color w:val="333333"/>
                      <w:sz w:val="21"/>
                      <w:szCs w:val="21"/>
                    </w:rPr>
                  </w:rPrChange>
                </w:rPr>
                <w:t>it's</w:t>
              </w:r>
              <w:proofErr w:type="spellEnd"/>
              <w:r w:rsidRPr="007A5F65">
                <w:rPr>
                  <w:rFonts w:ascii="Segoe UI" w:hAnsi="Segoe UI" w:cs="Segoe UI"/>
                  <w:color w:val="333333"/>
                  <w:sz w:val="20"/>
                  <w:szCs w:val="20"/>
                  <w:rPrChange w:id="2027" w:author="Barry O'Donohoe" w:date="2018-02-05T10:11:00Z">
                    <w:rPr>
                      <w:rFonts w:ascii="Segoe UI" w:hAnsi="Segoe UI" w:cs="Segoe UI"/>
                      <w:color w:val="333333"/>
                      <w:sz w:val="21"/>
                      <w:szCs w:val="21"/>
                    </w:rPr>
                  </w:rPrChange>
                </w:rPr>
                <w:t xml:space="preserve"> process (authenticate the user in case of Authentication application and get user consent in case of Consent application) </w:t>
              </w:r>
              <w:r w:rsidRPr="007A5F65">
                <w:rPr>
                  <w:rStyle w:val="Strong"/>
                  <w:rFonts w:ascii="Segoe UI" w:hAnsi="Segoe UI" w:cs="Segoe UI"/>
                  <w:color w:val="333333"/>
                  <w:sz w:val="20"/>
                  <w:szCs w:val="20"/>
                  <w:rPrChange w:id="2028" w:author="Barry O'Donohoe" w:date="2018-02-05T10:11:00Z">
                    <w:rPr>
                      <w:rStyle w:val="Strong"/>
                      <w:rFonts w:ascii="Segoe UI" w:hAnsi="Segoe UI" w:cs="Segoe UI"/>
                      <w:color w:val="333333"/>
                      <w:sz w:val="21"/>
                      <w:szCs w:val="21"/>
                    </w:rPr>
                  </w:rPrChange>
                </w:rPr>
                <w:t>drops off</w:t>
              </w:r>
              <w:r w:rsidRPr="007A5F65">
                <w:rPr>
                  <w:rFonts w:ascii="Segoe UI" w:hAnsi="Segoe UI" w:cs="Segoe UI"/>
                  <w:color w:val="333333"/>
                  <w:sz w:val="20"/>
                  <w:szCs w:val="20"/>
                  <w:rPrChange w:id="2029" w:author="Barry O'Donohoe" w:date="2018-02-05T10:11:00Z">
                    <w:rPr>
                      <w:rFonts w:ascii="Segoe UI" w:hAnsi="Segoe UI" w:cs="Segoe UI"/>
                      <w:color w:val="333333"/>
                      <w:sz w:val="21"/>
                      <w:szCs w:val="21"/>
                    </w:rPr>
                  </w:rPrChange>
                </w:rPr>
                <w:t> the attributes (like subject, consent details, etc...) to PF. PF stores those attributes and gives back a Reference ID in the response to the other application</w:t>
              </w:r>
            </w:ins>
          </w:p>
          <w:p w14:paraId="367F2FE8" w14:textId="77777777" w:rsidR="007A5F65" w:rsidRPr="007A5F65" w:rsidRDefault="007A5F65">
            <w:pPr>
              <w:pStyle w:val="NormalWeb"/>
              <w:spacing w:before="150" w:beforeAutospacing="0" w:after="0" w:afterAutospacing="0"/>
              <w:rPr>
                <w:ins w:id="2030" w:author="Barry O'Donohoe" w:date="2018-02-05T10:10:00Z"/>
                <w:rFonts w:ascii="Segoe UI" w:hAnsi="Segoe UI" w:cs="Segoe UI"/>
                <w:color w:val="333333"/>
                <w:sz w:val="20"/>
                <w:szCs w:val="20"/>
                <w:rPrChange w:id="2031" w:author="Barry O'Donohoe" w:date="2018-02-05T10:11:00Z">
                  <w:rPr>
                    <w:ins w:id="2032" w:author="Barry O'Donohoe" w:date="2018-02-05T10:10:00Z"/>
                    <w:rFonts w:ascii="Segoe UI" w:hAnsi="Segoe UI" w:cs="Segoe UI"/>
                    <w:color w:val="333333"/>
                    <w:sz w:val="21"/>
                    <w:szCs w:val="21"/>
                  </w:rPr>
                </w:rPrChange>
              </w:rPr>
            </w:pPr>
            <w:ins w:id="2033" w:author="Barry O'Donohoe" w:date="2018-02-05T10:10:00Z">
              <w:r w:rsidRPr="007A5F65">
                <w:rPr>
                  <w:rFonts w:ascii="Segoe UI" w:hAnsi="Segoe UI" w:cs="Segoe UI"/>
                  <w:color w:val="333333"/>
                  <w:sz w:val="20"/>
                  <w:szCs w:val="20"/>
                  <w:rPrChange w:id="2034" w:author="Barry O'Donohoe" w:date="2018-02-05T10:11:00Z">
                    <w:rPr>
                      <w:rFonts w:ascii="Segoe UI" w:hAnsi="Segoe UI" w:cs="Segoe UI"/>
                      <w:color w:val="333333"/>
                      <w:sz w:val="21"/>
                      <w:szCs w:val="21"/>
                    </w:rPr>
                  </w:rPrChange>
                </w:rPr>
                <w:t xml:space="preserve">The other application redirects </w:t>
              </w:r>
              <w:r w:rsidRPr="007A5F65">
                <w:rPr>
                  <w:rFonts w:ascii="Segoe UI" w:hAnsi="Segoe UI" w:cs="Segoe UI"/>
                  <w:color w:val="333333"/>
                  <w:sz w:val="20"/>
                  <w:szCs w:val="20"/>
                  <w:rPrChange w:id="2035" w:author="Barry O'Donohoe" w:date="2018-02-05T10:11:00Z">
                    <w:rPr>
                      <w:rFonts w:ascii="Segoe UI" w:hAnsi="Segoe UI" w:cs="Segoe UI"/>
                      <w:color w:val="333333"/>
                      <w:sz w:val="21"/>
                      <w:szCs w:val="21"/>
                    </w:rPr>
                  </w:rPrChange>
                </w:rPr>
                <w:lastRenderedPageBreak/>
                <w:t xml:space="preserve">the user to PF to continue with the </w:t>
              </w:r>
              <w:proofErr w:type="spellStart"/>
              <w:r w:rsidRPr="007A5F65">
                <w:rPr>
                  <w:rFonts w:ascii="Segoe UI" w:hAnsi="Segoe UI" w:cs="Segoe UI"/>
                  <w:color w:val="333333"/>
                  <w:sz w:val="20"/>
                  <w:szCs w:val="20"/>
                  <w:rPrChange w:id="2036" w:author="Barry O'Donohoe" w:date="2018-02-05T10:11:00Z">
                    <w:rPr>
                      <w:rFonts w:ascii="Segoe UI" w:hAnsi="Segoe UI" w:cs="Segoe UI"/>
                      <w:color w:val="333333"/>
                      <w:sz w:val="21"/>
                      <w:szCs w:val="21"/>
                    </w:rPr>
                  </w:rPrChange>
                </w:rPr>
                <w:t>OAuth+OpenID</w:t>
              </w:r>
              <w:proofErr w:type="spellEnd"/>
              <w:r w:rsidRPr="007A5F65">
                <w:rPr>
                  <w:rFonts w:ascii="Segoe UI" w:hAnsi="Segoe UI" w:cs="Segoe UI"/>
                  <w:color w:val="333333"/>
                  <w:sz w:val="20"/>
                  <w:szCs w:val="20"/>
                  <w:rPrChange w:id="2037" w:author="Barry O'Donohoe" w:date="2018-02-05T10:11:00Z">
                    <w:rPr>
                      <w:rFonts w:ascii="Segoe UI" w:hAnsi="Segoe UI" w:cs="Segoe UI"/>
                      <w:color w:val="333333"/>
                      <w:sz w:val="21"/>
                      <w:szCs w:val="21"/>
                    </w:rPr>
                  </w:rPrChange>
                </w:rPr>
                <w:t xml:space="preserve"> connect flow.</w:t>
              </w:r>
            </w:ins>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038"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485DAEA6" w14:textId="77777777" w:rsidR="007A5F65" w:rsidRPr="007A5F65" w:rsidRDefault="007A5F65">
            <w:pPr>
              <w:rPr>
                <w:ins w:id="2039" w:author="Barry O'Donohoe" w:date="2018-02-05T10:10:00Z"/>
                <w:rFonts w:ascii="Segoe UI" w:hAnsi="Segoe UI" w:cs="Segoe UI"/>
                <w:color w:val="333333"/>
                <w:sz w:val="20"/>
                <w:szCs w:val="20"/>
                <w:rPrChange w:id="2040" w:author="Barry O'Donohoe" w:date="2018-02-05T10:11:00Z">
                  <w:rPr>
                    <w:ins w:id="2041" w:author="Barry O'Donohoe" w:date="2018-02-05T10:10:00Z"/>
                    <w:rFonts w:ascii="Segoe UI" w:hAnsi="Segoe UI" w:cs="Segoe UI"/>
                    <w:color w:val="333333"/>
                    <w:sz w:val="21"/>
                    <w:szCs w:val="21"/>
                  </w:rPr>
                </w:rPrChange>
              </w:rPr>
            </w:pPr>
            <w:ins w:id="2042" w:author="Barry O'Donohoe" w:date="2018-02-05T10:10:00Z">
              <w:r w:rsidRPr="007A5F65">
                <w:rPr>
                  <w:rFonts w:ascii="Segoe UI" w:hAnsi="Segoe UI" w:cs="Segoe UI"/>
                  <w:color w:val="333333"/>
                  <w:sz w:val="20"/>
                  <w:szCs w:val="20"/>
                  <w:rPrChange w:id="2043" w:author="Barry O'Donohoe" w:date="2018-02-05T10:11:00Z">
                    <w:rPr>
                      <w:rFonts w:ascii="Segoe UI" w:hAnsi="Segoe UI" w:cs="Segoe UI"/>
                      <w:color w:val="333333"/>
                      <w:sz w:val="21"/>
                      <w:szCs w:val="21"/>
                    </w:rPr>
                  </w:rPrChange>
                </w:rPr>
                <w:lastRenderedPageBreak/>
                <w:t>Low</w:t>
              </w:r>
            </w:ins>
          </w:p>
        </w:tc>
        <w:tc>
          <w:tcPr>
            <w:tcW w:w="80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044"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4D01E833" w14:textId="77777777" w:rsidR="007A5F65" w:rsidRPr="007A5F65" w:rsidRDefault="007A5F65">
            <w:pPr>
              <w:pStyle w:val="NormalWeb"/>
              <w:spacing w:before="0" w:beforeAutospacing="0" w:after="0" w:afterAutospacing="0"/>
              <w:rPr>
                <w:ins w:id="2045" w:author="Barry O'Donohoe" w:date="2018-02-05T10:10:00Z"/>
                <w:rFonts w:ascii="Segoe UI" w:hAnsi="Segoe UI" w:cs="Segoe UI"/>
                <w:color w:val="333333"/>
                <w:sz w:val="20"/>
                <w:szCs w:val="20"/>
                <w:rPrChange w:id="2046" w:author="Barry O'Donohoe" w:date="2018-02-05T10:11:00Z">
                  <w:rPr>
                    <w:ins w:id="2047" w:author="Barry O'Donohoe" w:date="2018-02-05T10:10:00Z"/>
                    <w:rFonts w:ascii="Segoe UI" w:hAnsi="Segoe UI" w:cs="Segoe UI"/>
                    <w:color w:val="333333"/>
                    <w:sz w:val="21"/>
                    <w:szCs w:val="21"/>
                  </w:rPr>
                </w:rPrChange>
              </w:rPr>
            </w:pPr>
            <w:ins w:id="2048" w:author="Barry O'Donohoe" w:date="2018-02-05T10:10:00Z">
              <w:r w:rsidRPr="007A5F65">
                <w:rPr>
                  <w:rFonts w:ascii="Segoe UI" w:hAnsi="Segoe UI" w:cs="Segoe UI"/>
                  <w:color w:val="333333"/>
                  <w:sz w:val="20"/>
                  <w:szCs w:val="20"/>
                  <w:rPrChange w:id="2049" w:author="Barry O'Donohoe" w:date="2018-02-05T10:11:00Z">
                    <w:rPr>
                      <w:rFonts w:ascii="Segoe UI" w:hAnsi="Segoe UI" w:cs="Segoe UI"/>
                      <w:color w:val="333333"/>
                      <w:sz w:val="21"/>
                      <w:szCs w:val="21"/>
                    </w:rPr>
                  </w:rPrChange>
                </w:rPr>
                <w:t xml:space="preserve">The Agentless Integration Kit </w:t>
              </w:r>
              <w:proofErr w:type="spellStart"/>
              <w:r w:rsidRPr="007A5F65">
                <w:rPr>
                  <w:rFonts w:ascii="Segoe UI" w:hAnsi="Segoe UI" w:cs="Segoe UI"/>
                  <w:color w:val="333333"/>
                  <w:sz w:val="20"/>
                  <w:szCs w:val="20"/>
                  <w:rPrChange w:id="2050" w:author="Barry O'Donohoe" w:date="2018-02-05T10:11:00Z">
                    <w:rPr>
                      <w:rFonts w:ascii="Segoe UI" w:hAnsi="Segoe UI" w:cs="Segoe UI"/>
                      <w:color w:val="333333"/>
                      <w:sz w:val="21"/>
                      <w:szCs w:val="21"/>
                    </w:rPr>
                  </w:rPrChange>
                </w:rPr>
                <w:t>ReferenceID</w:t>
              </w:r>
              <w:proofErr w:type="spellEnd"/>
              <w:r w:rsidRPr="007A5F65">
                <w:rPr>
                  <w:rFonts w:ascii="Segoe UI" w:hAnsi="Segoe UI" w:cs="Segoe UI"/>
                  <w:color w:val="333333"/>
                  <w:sz w:val="20"/>
                  <w:szCs w:val="20"/>
                  <w:rPrChange w:id="2051" w:author="Barry O'Donohoe" w:date="2018-02-05T10:11:00Z">
                    <w:rPr>
                      <w:rFonts w:ascii="Segoe UI" w:hAnsi="Segoe UI" w:cs="Segoe UI"/>
                      <w:color w:val="333333"/>
                      <w:sz w:val="21"/>
                      <w:szCs w:val="21"/>
                    </w:rPr>
                  </w:rPrChange>
                </w:rPr>
                <w:t xml:space="preserve"> Adapter JAR file can be downloaded from Ping Identity web site. The Adapter instances can be created on Manage </w:t>
              </w:r>
              <w:proofErr w:type="spellStart"/>
              <w:r w:rsidRPr="007A5F65">
                <w:rPr>
                  <w:rFonts w:ascii="Segoe UI" w:hAnsi="Segoe UI" w:cs="Segoe UI"/>
                  <w:color w:val="333333"/>
                  <w:sz w:val="20"/>
                  <w:szCs w:val="20"/>
                  <w:rPrChange w:id="2052" w:author="Barry O'Donohoe" w:date="2018-02-05T10:11:00Z">
                    <w:rPr>
                      <w:rFonts w:ascii="Segoe UI" w:hAnsi="Segoe UI" w:cs="Segoe UI"/>
                      <w:color w:val="333333"/>
                      <w:sz w:val="21"/>
                      <w:szCs w:val="21"/>
                    </w:rPr>
                  </w:rPrChange>
                </w:rPr>
                <w:t>Idp</w:t>
              </w:r>
              <w:proofErr w:type="spellEnd"/>
              <w:r w:rsidRPr="007A5F65">
                <w:rPr>
                  <w:rFonts w:ascii="Segoe UI" w:hAnsi="Segoe UI" w:cs="Segoe UI"/>
                  <w:color w:val="333333"/>
                  <w:sz w:val="20"/>
                  <w:szCs w:val="20"/>
                  <w:rPrChange w:id="2053" w:author="Barry O'Donohoe" w:date="2018-02-05T10:11:00Z">
                    <w:rPr>
                      <w:rFonts w:ascii="Segoe UI" w:hAnsi="Segoe UI" w:cs="Segoe UI"/>
                      <w:color w:val="333333"/>
                      <w:sz w:val="21"/>
                      <w:szCs w:val="21"/>
                    </w:rPr>
                  </w:rPrChange>
                </w:rPr>
                <w:t xml:space="preserve"> Adapter Instances configuration page</w:t>
              </w:r>
            </w:ins>
          </w:p>
          <w:p w14:paraId="5D35DAD2" w14:textId="77777777" w:rsidR="007A5F65" w:rsidRPr="007A5F65" w:rsidRDefault="007A5F65">
            <w:pPr>
              <w:pStyle w:val="NormalWeb"/>
              <w:spacing w:before="150" w:beforeAutospacing="0" w:after="0" w:afterAutospacing="0"/>
              <w:rPr>
                <w:ins w:id="2054" w:author="Barry O'Donohoe" w:date="2018-02-05T10:10:00Z"/>
                <w:rFonts w:ascii="Segoe UI" w:hAnsi="Segoe UI" w:cs="Segoe UI"/>
                <w:color w:val="333333"/>
                <w:sz w:val="20"/>
                <w:szCs w:val="20"/>
                <w:rPrChange w:id="2055" w:author="Barry O'Donohoe" w:date="2018-02-05T10:11:00Z">
                  <w:rPr>
                    <w:ins w:id="2056" w:author="Barry O'Donohoe" w:date="2018-02-05T10:10:00Z"/>
                    <w:rFonts w:ascii="Segoe UI" w:hAnsi="Segoe UI" w:cs="Segoe UI"/>
                    <w:color w:val="333333"/>
                    <w:sz w:val="21"/>
                    <w:szCs w:val="21"/>
                  </w:rPr>
                </w:rPrChange>
              </w:rPr>
            </w:pPr>
            <w:ins w:id="2057" w:author="Barry O'Donohoe" w:date="2018-02-05T10:10:00Z">
              <w:r w:rsidRPr="007A5F65">
                <w:rPr>
                  <w:rFonts w:ascii="Segoe UI" w:hAnsi="Segoe UI" w:cs="Segoe UI"/>
                  <w:color w:val="333333"/>
                  <w:sz w:val="20"/>
                  <w:szCs w:val="20"/>
                  <w:rPrChange w:id="2058" w:author="Barry O'Donohoe" w:date="2018-02-05T10:11:00Z">
                    <w:rPr>
                      <w:rFonts w:ascii="Segoe UI" w:hAnsi="Segoe UI" w:cs="Segoe UI"/>
                      <w:color w:val="333333"/>
                      <w:sz w:val="21"/>
                      <w:szCs w:val="21"/>
                    </w:rPr>
                  </w:rPrChange>
                </w:rPr>
                <w:t>The following instances are created for the Open Banking project</w:t>
              </w:r>
            </w:ins>
          </w:p>
          <w:p w14:paraId="76189283" w14:textId="77777777" w:rsidR="007A5F65" w:rsidRPr="007A5F65" w:rsidRDefault="007A5F65">
            <w:pPr>
              <w:pStyle w:val="NormalWeb"/>
              <w:spacing w:before="150" w:beforeAutospacing="0" w:after="0" w:afterAutospacing="0"/>
              <w:rPr>
                <w:ins w:id="2059" w:author="Barry O'Donohoe" w:date="2018-02-05T10:10:00Z"/>
                <w:rFonts w:ascii="Segoe UI" w:hAnsi="Segoe UI" w:cs="Segoe UI"/>
                <w:color w:val="333333"/>
                <w:sz w:val="20"/>
                <w:szCs w:val="20"/>
                <w:rPrChange w:id="2060" w:author="Barry O'Donohoe" w:date="2018-02-05T10:11:00Z">
                  <w:rPr>
                    <w:ins w:id="2061" w:author="Barry O'Donohoe" w:date="2018-02-05T10:10:00Z"/>
                    <w:rFonts w:ascii="Segoe UI" w:hAnsi="Segoe UI" w:cs="Segoe UI"/>
                    <w:color w:val="333333"/>
                    <w:sz w:val="21"/>
                    <w:szCs w:val="21"/>
                  </w:rPr>
                </w:rPrChange>
              </w:rPr>
            </w:pPr>
            <w:ins w:id="2062" w:author="Barry O'Donohoe" w:date="2018-02-05T10:10:00Z">
              <w:r w:rsidRPr="007A5F65">
                <w:rPr>
                  <w:rFonts w:ascii="Helvetica" w:hAnsi="Helvetica" w:cs="Helvetica"/>
                  <w:color w:val="3D454D"/>
                  <w:sz w:val="20"/>
                  <w:szCs w:val="20"/>
                  <w:shd w:val="clear" w:color="auto" w:fill="FFFFFF"/>
                  <w:rPrChange w:id="2063" w:author="Barry O'Donohoe" w:date="2018-02-05T10:11:00Z">
                    <w:rPr>
                      <w:rFonts w:ascii="Helvetica" w:hAnsi="Helvetica" w:cs="Helvetica"/>
                      <w:color w:val="3D454D"/>
                      <w:sz w:val="21"/>
                      <w:szCs w:val="21"/>
                      <w:shd w:val="clear" w:color="auto" w:fill="FFFFFF"/>
                    </w:rPr>
                  </w:rPrChange>
                </w:rPr>
                <w:t>authrefid1 - To integrate with Authentication (</w:t>
              </w:r>
              <w:proofErr w:type="spellStart"/>
              <w:r w:rsidRPr="007A5F65">
                <w:rPr>
                  <w:rFonts w:ascii="Helvetica" w:hAnsi="Helvetica" w:cs="Helvetica"/>
                  <w:color w:val="3D454D"/>
                  <w:sz w:val="20"/>
                  <w:szCs w:val="20"/>
                  <w:shd w:val="clear" w:color="auto" w:fill="FFFFFF"/>
                  <w:rPrChange w:id="2064" w:author="Barry O'Donohoe" w:date="2018-02-05T10:11:00Z">
                    <w:rPr>
                      <w:rFonts w:ascii="Helvetica" w:hAnsi="Helvetica" w:cs="Helvetica"/>
                      <w:color w:val="3D454D"/>
                      <w:sz w:val="21"/>
                      <w:szCs w:val="21"/>
                      <w:shd w:val="clear" w:color="auto" w:fill="FFFFFF"/>
                    </w:rPr>
                  </w:rPrChange>
                </w:rPr>
                <w:t>Signin</w:t>
              </w:r>
              <w:proofErr w:type="spellEnd"/>
              <w:r w:rsidRPr="007A5F65">
                <w:rPr>
                  <w:rFonts w:ascii="Helvetica" w:hAnsi="Helvetica" w:cs="Helvetica"/>
                  <w:color w:val="3D454D"/>
                  <w:sz w:val="20"/>
                  <w:szCs w:val="20"/>
                  <w:shd w:val="clear" w:color="auto" w:fill="FFFFFF"/>
                  <w:rPrChange w:id="2065" w:author="Barry O'Donohoe" w:date="2018-02-05T10:11:00Z">
                    <w:rPr>
                      <w:rFonts w:ascii="Helvetica" w:hAnsi="Helvetica" w:cs="Helvetica"/>
                      <w:color w:val="3D454D"/>
                      <w:sz w:val="21"/>
                      <w:szCs w:val="21"/>
                      <w:shd w:val="clear" w:color="auto" w:fill="FFFFFF"/>
                    </w:rPr>
                  </w:rPrChange>
                </w:rPr>
                <w:t>) application</w:t>
              </w:r>
            </w:ins>
          </w:p>
          <w:p w14:paraId="27B99ED5" w14:textId="77777777" w:rsidR="007A5F65" w:rsidRPr="007A5F65" w:rsidRDefault="007A5F65">
            <w:pPr>
              <w:pStyle w:val="NormalWeb"/>
              <w:spacing w:before="150" w:beforeAutospacing="0" w:after="0" w:afterAutospacing="0"/>
              <w:rPr>
                <w:ins w:id="2066" w:author="Barry O'Donohoe" w:date="2018-02-05T10:10:00Z"/>
                <w:rFonts w:ascii="Segoe UI" w:hAnsi="Segoe UI" w:cs="Segoe UI"/>
                <w:color w:val="333333"/>
                <w:sz w:val="20"/>
                <w:szCs w:val="20"/>
                <w:rPrChange w:id="2067" w:author="Barry O'Donohoe" w:date="2018-02-05T10:11:00Z">
                  <w:rPr>
                    <w:ins w:id="2068" w:author="Barry O'Donohoe" w:date="2018-02-05T10:10:00Z"/>
                    <w:rFonts w:ascii="Segoe UI" w:hAnsi="Segoe UI" w:cs="Segoe UI"/>
                    <w:color w:val="333333"/>
                    <w:sz w:val="21"/>
                    <w:szCs w:val="21"/>
                  </w:rPr>
                </w:rPrChange>
              </w:rPr>
            </w:pPr>
            <w:proofErr w:type="spellStart"/>
            <w:ins w:id="2069" w:author="Barry O'Donohoe" w:date="2018-02-05T10:10:00Z">
              <w:r w:rsidRPr="007A5F65">
                <w:rPr>
                  <w:rFonts w:ascii="Helvetica" w:hAnsi="Helvetica" w:cs="Helvetica"/>
                  <w:color w:val="3D454D"/>
                  <w:sz w:val="20"/>
                  <w:szCs w:val="20"/>
                  <w:shd w:val="clear" w:color="auto" w:fill="FFFFFF"/>
                  <w:rPrChange w:id="2070" w:author="Barry O'Donohoe" w:date="2018-02-05T10:11:00Z">
                    <w:rPr>
                      <w:rFonts w:ascii="Helvetica" w:hAnsi="Helvetica" w:cs="Helvetica"/>
                      <w:color w:val="3D454D"/>
                      <w:sz w:val="21"/>
                      <w:szCs w:val="21"/>
                      <w:shd w:val="clear" w:color="auto" w:fill="FFFFFF"/>
                    </w:rPr>
                  </w:rPrChange>
                </w:rPr>
                <w:t>consentaisp</w:t>
              </w:r>
              <w:proofErr w:type="spellEnd"/>
              <w:r w:rsidRPr="007A5F65">
                <w:rPr>
                  <w:rFonts w:ascii="Helvetica" w:hAnsi="Helvetica" w:cs="Helvetica"/>
                  <w:color w:val="3D454D"/>
                  <w:sz w:val="20"/>
                  <w:szCs w:val="20"/>
                  <w:shd w:val="clear" w:color="auto" w:fill="FFFFFF"/>
                  <w:rPrChange w:id="2071" w:author="Barry O'Donohoe" w:date="2018-02-05T10:11:00Z">
                    <w:rPr>
                      <w:rFonts w:ascii="Helvetica" w:hAnsi="Helvetica" w:cs="Helvetica"/>
                      <w:color w:val="3D454D"/>
                      <w:sz w:val="21"/>
                      <w:szCs w:val="21"/>
                      <w:shd w:val="clear" w:color="auto" w:fill="FFFFFF"/>
                    </w:rPr>
                  </w:rPrChange>
                </w:rPr>
                <w:t xml:space="preserve"> - To integrate with AISP Consent application</w:t>
              </w:r>
            </w:ins>
          </w:p>
          <w:p w14:paraId="170F12F2" w14:textId="77777777" w:rsidR="007A5F65" w:rsidRPr="007A5F65" w:rsidRDefault="007A5F65">
            <w:pPr>
              <w:pStyle w:val="NormalWeb"/>
              <w:spacing w:before="150" w:beforeAutospacing="0" w:after="0" w:afterAutospacing="0"/>
              <w:rPr>
                <w:ins w:id="2072" w:author="Barry O'Donohoe" w:date="2018-02-05T10:10:00Z"/>
                <w:rFonts w:ascii="Segoe UI" w:hAnsi="Segoe UI" w:cs="Segoe UI"/>
                <w:color w:val="333333"/>
                <w:sz w:val="20"/>
                <w:szCs w:val="20"/>
                <w:rPrChange w:id="2073" w:author="Barry O'Donohoe" w:date="2018-02-05T10:11:00Z">
                  <w:rPr>
                    <w:ins w:id="2074" w:author="Barry O'Donohoe" w:date="2018-02-05T10:10:00Z"/>
                    <w:rFonts w:ascii="Segoe UI" w:hAnsi="Segoe UI" w:cs="Segoe UI"/>
                    <w:color w:val="333333"/>
                    <w:sz w:val="21"/>
                    <w:szCs w:val="21"/>
                  </w:rPr>
                </w:rPrChange>
              </w:rPr>
            </w:pPr>
            <w:proofErr w:type="spellStart"/>
            <w:ins w:id="2075" w:author="Barry O'Donohoe" w:date="2018-02-05T10:10:00Z">
              <w:r w:rsidRPr="007A5F65">
                <w:rPr>
                  <w:rFonts w:ascii="Helvetica" w:hAnsi="Helvetica" w:cs="Helvetica"/>
                  <w:color w:val="3D454D"/>
                  <w:sz w:val="20"/>
                  <w:szCs w:val="20"/>
                  <w:shd w:val="clear" w:color="auto" w:fill="FFFFFF"/>
                  <w:rPrChange w:id="2076" w:author="Barry O'Donohoe" w:date="2018-02-05T10:11:00Z">
                    <w:rPr>
                      <w:rFonts w:ascii="Helvetica" w:hAnsi="Helvetica" w:cs="Helvetica"/>
                      <w:color w:val="3D454D"/>
                      <w:sz w:val="21"/>
                      <w:szCs w:val="21"/>
                      <w:shd w:val="clear" w:color="auto" w:fill="FFFFFF"/>
                    </w:rPr>
                  </w:rPrChange>
                </w:rPr>
                <w:t>consentpisp</w:t>
              </w:r>
              <w:proofErr w:type="spellEnd"/>
              <w:r w:rsidRPr="007A5F65">
                <w:rPr>
                  <w:rFonts w:ascii="Helvetica" w:hAnsi="Helvetica" w:cs="Helvetica"/>
                  <w:color w:val="3D454D"/>
                  <w:sz w:val="20"/>
                  <w:szCs w:val="20"/>
                  <w:shd w:val="clear" w:color="auto" w:fill="FFFFFF"/>
                  <w:rPrChange w:id="2077" w:author="Barry O'Donohoe" w:date="2018-02-05T10:11:00Z">
                    <w:rPr>
                      <w:rFonts w:ascii="Helvetica" w:hAnsi="Helvetica" w:cs="Helvetica"/>
                      <w:color w:val="3D454D"/>
                      <w:sz w:val="21"/>
                      <w:szCs w:val="21"/>
                      <w:shd w:val="clear" w:color="auto" w:fill="FFFFFF"/>
                    </w:rPr>
                  </w:rPrChange>
                </w:rPr>
                <w:t xml:space="preserve"> - To integrate with PISP Consent application</w:t>
              </w:r>
            </w:ins>
          </w:p>
        </w:tc>
      </w:tr>
      <w:tr w:rsidR="007A5F65" w14:paraId="54E667E4" w14:textId="77777777" w:rsidTr="008A32CE">
        <w:trPr>
          <w:ins w:id="2078" w:author="Barry O'Donohoe" w:date="2018-02-05T10:10:00Z"/>
        </w:trPr>
        <w:tc>
          <w:tcPr>
            <w:tcW w:w="65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079"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694FCF44" w14:textId="77777777" w:rsidR="007A5F65" w:rsidRPr="007A5F65" w:rsidRDefault="007A5F65">
            <w:pPr>
              <w:rPr>
                <w:ins w:id="2080" w:author="Barry O'Donohoe" w:date="2018-02-05T10:10:00Z"/>
                <w:rFonts w:ascii="Segoe UI" w:hAnsi="Segoe UI" w:cs="Segoe UI"/>
                <w:color w:val="333333"/>
                <w:sz w:val="20"/>
                <w:szCs w:val="20"/>
                <w:rPrChange w:id="2081" w:author="Barry O'Donohoe" w:date="2018-02-05T10:11:00Z">
                  <w:rPr>
                    <w:ins w:id="2082" w:author="Barry O'Donohoe" w:date="2018-02-05T10:10:00Z"/>
                    <w:rFonts w:ascii="Segoe UI" w:hAnsi="Segoe UI" w:cs="Segoe UI"/>
                    <w:color w:val="333333"/>
                    <w:sz w:val="21"/>
                    <w:szCs w:val="21"/>
                  </w:rPr>
                </w:rPrChange>
              </w:rPr>
            </w:pPr>
            <w:ins w:id="2083" w:author="Barry O'Donohoe" w:date="2018-02-05T10:10:00Z">
              <w:r w:rsidRPr="007A5F65">
                <w:rPr>
                  <w:rFonts w:ascii="Segoe UI" w:hAnsi="Segoe UI" w:cs="Segoe UI"/>
                  <w:color w:val="333333"/>
                  <w:sz w:val="20"/>
                  <w:szCs w:val="20"/>
                  <w:rPrChange w:id="2084" w:author="Barry O'Donohoe" w:date="2018-02-05T10:11:00Z">
                    <w:rPr>
                      <w:rFonts w:ascii="Segoe UI" w:hAnsi="Segoe UI" w:cs="Segoe UI"/>
                      <w:color w:val="333333"/>
                      <w:sz w:val="21"/>
                      <w:szCs w:val="21"/>
                    </w:rPr>
                  </w:rPrChange>
                </w:rPr>
                <w:t> 2</w:t>
              </w:r>
            </w:ins>
          </w:p>
        </w:tc>
        <w:tc>
          <w:tcPr>
            <w:tcW w:w="13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085"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35CF5200" w14:textId="77777777" w:rsidR="007A5F65" w:rsidRPr="007A5F65" w:rsidRDefault="007A5F65">
            <w:pPr>
              <w:rPr>
                <w:ins w:id="2086" w:author="Barry O'Donohoe" w:date="2018-02-05T10:10:00Z"/>
                <w:rFonts w:ascii="Segoe UI" w:hAnsi="Segoe UI" w:cs="Segoe UI"/>
                <w:color w:val="333333"/>
                <w:sz w:val="20"/>
                <w:szCs w:val="20"/>
                <w:rPrChange w:id="2087" w:author="Barry O'Donohoe" w:date="2018-02-05T10:11:00Z">
                  <w:rPr>
                    <w:ins w:id="2088" w:author="Barry O'Donohoe" w:date="2018-02-05T10:10:00Z"/>
                    <w:rFonts w:ascii="Segoe UI" w:hAnsi="Segoe UI" w:cs="Segoe UI"/>
                    <w:color w:val="333333"/>
                    <w:sz w:val="21"/>
                    <w:szCs w:val="21"/>
                  </w:rPr>
                </w:rPrChange>
              </w:rPr>
            </w:pPr>
            <w:ins w:id="2089" w:author="Barry O'Donohoe" w:date="2018-02-05T10:10:00Z">
              <w:r w:rsidRPr="007A5F65">
                <w:rPr>
                  <w:rFonts w:ascii="Segoe UI" w:hAnsi="Segoe UI" w:cs="Segoe UI"/>
                  <w:color w:val="333333"/>
                  <w:sz w:val="20"/>
                  <w:szCs w:val="20"/>
                  <w:rPrChange w:id="2090" w:author="Barry O'Donohoe" w:date="2018-02-05T10:11:00Z">
                    <w:rPr>
                      <w:rFonts w:ascii="Segoe UI" w:hAnsi="Segoe UI" w:cs="Segoe UI"/>
                      <w:color w:val="333333"/>
                      <w:sz w:val="21"/>
                      <w:szCs w:val="21"/>
                    </w:rPr>
                  </w:rPrChange>
                </w:rPr>
                <w:t>OB PF Validator Adapter</w:t>
              </w:r>
            </w:ins>
          </w:p>
        </w:tc>
        <w:tc>
          <w:tcPr>
            <w:tcW w:w="11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091"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6D898BDC" w14:textId="77777777" w:rsidR="007A5F65" w:rsidRPr="007A5F65" w:rsidRDefault="007A5F65">
            <w:pPr>
              <w:rPr>
                <w:ins w:id="2092" w:author="Barry O'Donohoe" w:date="2018-02-05T10:10:00Z"/>
                <w:rFonts w:ascii="Segoe UI" w:hAnsi="Segoe UI" w:cs="Segoe UI"/>
                <w:color w:val="333333"/>
                <w:sz w:val="20"/>
                <w:szCs w:val="20"/>
                <w:rPrChange w:id="2093" w:author="Barry O'Donohoe" w:date="2018-02-05T10:11:00Z">
                  <w:rPr>
                    <w:ins w:id="2094" w:author="Barry O'Donohoe" w:date="2018-02-05T10:10:00Z"/>
                    <w:rFonts w:ascii="Segoe UI" w:hAnsi="Segoe UI" w:cs="Segoe UI"/>
                    <w:color w:val="333333"/>
                    <w:sz w:val="21"/>
                    <w:szCs w:val="21"/>
                  </w:rPr>
                </w:rPrChange>
              </w:rPr>
            </w:pPr>
            <w:ins w:id="2095" w:author="Barry O'Donohoe" w:date="2018-02-05T10:10:00Z">
              <w:r w:rsidRPr="007A5F65">
                <w:rPr>
                  <w:rFonts w:ascii="Segoe UI" w:hAnsi="Segoe UI" w:cs="Segoe UI"/>
                  <w:color w:val="333333"/>
                  <w:sz w:val="20"/>
                  <w:szCs w:val="20"/>
                  <w:rPrChange w:id="2096" w:author="Barry O'Donohoe" w:date="2018-02-05T10:11:00Z">
                    <w:rPr>
                      <w:rFonts w:ascii="Segoe UI" w:hAnsi="Segoe UI" w:cs="Segoe UI"/>
                      <w:color w:val="333333"/>
                      <w:sz w:val="21"/>
                      <w:szCs w:val="21"/>
                    </w:rPr>
                  </w:rPrChange>
                </w:rPr>
                <w:t>Custom</w:t>
              </w:r>
            </w:ins>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097"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50C76A29" w14:textId="77777777" w:rsidR="007A5F65" w:rsidRPr="007A5F65" w:rsidRDefault="007A5F65">
            <w:pPr>
              <w:pStyle w:val="NormalWeb"/>
              <w:spacing w:before="0" w:beforeAutospacing="0" w:after="0" w:afterAutospacing="0"/>
              <w:rPr>
                <w:ins w:id="2098" w:author="Barry O'Donohoe" w:date="2018-02-05T10:10:00Z"/>
                <w:rFonts w:ascii="Segoe UI" w:hAnsi="Segoe UI" w:cs="Segoe UI"/>
                <w:color w:val="333333"/>
                <w:sz w:val="20"/>
                <w:szCs w:val="20"/>
                <w:rPrChange w:id="2099" w:author="Barry O'Donohoe" w:date="2018-02-05T10:11:00Z">
                  <w:rPr>
                    <w:ins w:id="2100" w:author="Barry O'Donohoe" w:date="2018-02-05T10:10:00Z"/>
                    <w:rFonts w:ascii="Segoe UI" w:hAnsi="Segoe UI" w:cs="Segoe UI"/>
                    <w:color w:val="333333"/>
                    <w:sz w:val="21"/>
                    <w:szCs w:val="21"/>
                  </w:rPr>
                </w:rPrChange>
              </w:rPr>
            </w:pPr>
            <w:ins w:id="2101" w:author="Barry O'Donohoe" w:date="2018-02-05T10:10:00Z">
              <w:r w:rsidRPr="007A5F65">
                <w:rPr>
                  <w:rFonts w:ascii="Segoe UI" w:hAnsi="Segoe UI" w:cs="Segoe UI"/>
                  <w:color w:val="333333"/>
                  <w:sz w:val="20"/>
                  <w:szCs w:val="20"/>
                  <w:rPrChange w:id="2102" w:author="Barry O'Donohoe" w:date="2018-02-05T10:11:00Z">
                    <w:rPr>
                      <w:rFonts w:ascii="Segoe UI" w:hAnsi="Segoe UI" w:cs="Segoe UI"/>
                      <w:color w:val="333333"/>
                      <w:sz w:val="21"/>
                      <w:szCs w:val="21"/>
                    </w:rPr>
                  </w:rPrChange>
                </w:rPr>
                <w:t xml:space="preserve">This adapter is used to perform pre-authentication validation check on Intent id supplied and </w:t>
              </w:r>
              <w:proofErr w:type="spellStart"/>
              <w:r w:rsidRPr="007A5F65">
                <w:rPr>
                  <w:rFonts w:ascii="Segoe UI" w:hAnsi="Segoe UI" w:cs="Segoe UI"/>
                  <w:color w:val="333333"/>
                  <w:sz w:val="20"/>
                  <w:szCs w:val="20"/>
                  <w:rPrChange w:id="2103" w:author="Barry O'Donohoe" w:date="2018-02-05T10:11:00Z">
                    <w:rPr>
                      <w:rFonts w:ascii="Segoe UI" w:hAnsi="Segoe UI" w:cs="Segoe UI"/>
                      <w:color w:val="333333"/>
                      <w:sz w:val="21"/>
                      <w:szCs w:val="21"/>
                    </w:rPr>
                  </w:rPrChange>
                </w:rPr>
                <w:t>tpp</w:t>
              </w:r>
              <w:proofErr w:type="spellEnd"/>
              <w:r w:rsidRPr="007A5F65">
                <w:rPr>
                  <w:rFonts w:ascii="Segoe UI" w:hAnsi="Segoe UI" w:cs="Segoe UI"/>
                  <w:color w:val="333333"/>
                  <w:sz w:val="20"/>
                  <w:szCs w:val="20"/>
                  <w:rPrChange w:id="2104" w:author="Barry O'Donohoe" w:date="2018-02-05T10:11:00Z">
                    <w:rPr>
                      <w:rFonts w:ascii="Segoe UI" w:hAnsi="Segoe UI" w:cs="Segoe UI"/>
                      <w:color w:val="333333"/>
                      <w:sz w:val="21"/>
                      <w:szCs w:val="21"/>
                    </w:rPr>
                  </w:rPrChange>
                </w:rPr>
                <w:t>.</w:t>
              </w:r>
            </w:ins>
          </w:p>
          <w:p w14:paraId="0D408ED3" w14:textId="77777777" w:rsidR="007A5F65" w:rsidRPr="007A5F65" w:rsidRDefault="007A5F65">
            <w:pPr>
              <w:pStyle w:val="NormalWeb"/>
              <w:spacing w:before="150" w:beforeAutospacing="0" w:after="0" w:afterAutospacing="0"/>
              <w:rPr>
                <w:ins w:id="2105" w:author="Barry O'Donohoe" w:date="2018-02-05T10:10:00Z"/>
                <w:rFonts w:ascii="Segoe UI" w:hAnsi="Segoe UI" w:cs="Segoe UI"/>
                <w:color w:val="333333"/>
                <w:sz w:val="20"/>
                <w:szCs w:val="20"/>
                <w:rPrChange w:id="2106" w:author="Barry O'Donohoe" w:date="2018-02-05T10:11:00Z">
                  <w:rPr>
                    <w:ins w:id="2107" w:author="Barry O'Donohoe" w:date="2018-02-05T10:10:00Z"/>
                    <w:rFonts w:ascii="Segoe UI" w:hAnsi="Segoe UI" w:cs="Segoe UI"/>
                    <w:color w:val="333333"/>
                    <w:sz w:val="21"/>
                    <w:szCs w:val="21"/>
                  </w:rPr>
                </w:rPrChange>
              </w:rPr>
            </w:pPr>
            <w:ins w:id="2108" w:author="Barry O'Donohoe" w:date="2018-02-05T10:10:00Z">
              <w:r w:rsidRPr="007A5F65">
                <w:rPr>
                  <w:rFonts w:ascii="Segoe UI" w:hAnsi="Segoe UI" w:cs="Segoe UI"/>
                  <w:color w:val="333333"/>
                  <w:sz w:val="20"/>
                  <w:szCs w:val="20"/>
                  <w:rPrChange w:id="2109" w:author="Barry O'Donohoe" w:date="2018-02-05T10:11:00Z">
                    <w:rPr>
                      <w:rFonts w:ascii="Segoe UI" w:hAnsi="Segoe UI" w:cs="Segoe UI"/>
                      <w:color w:val="333333"/>
                      <w:sz w:val="21"/>
                      <w:szCs w:val="21"/>
                    </w:rPr>
                  </w:rPrChange>
                </w:rPr>
                <w:t>If the supplied intent id is not a valid one, then this adapter redirects the resource owner to the TPP with error message "Invalid Request"</w:t>
              </w:r>
            </w:ins>
          </w:p>
          <w:p w14:paraId="00B3E5A9" w14:textId="77777777" w:rsidR="007A5F65" w:rsidRPr="007A5F65" w:rsidRDefault="007A5F65">
            <w:pPr>
              <w:pStyle w:val="NormalWeb"/>
              <w:spacing w:before="150" w:beforeAutospacing="0" w:after="0" w:afterAutospacing="0"/>
              <w:rPr>
                <w:ins w:id="2110" w:author="Barry O'Donohoe" w:date="2018-02-05T10:10:00Z"/>
                <w:rFonts w:ascii="Segoe UI" w:hAnsi="Segoe UI" w:cs="Segoe UI"/>
                <w:color w:val="333333"/>
                <w:sz w:val="20"/>
                <w:szCs w:val="20"/>
                <w:rPrChange w:id="2111" w:author="Barry O'Donohoe" w:date="2018-02-05T10:11:00Z">
                  <w:rPr>
                    <w:ins w:id="2112" w:author="Barry O'Donohoe" w:date="2018-02-05T10:10:00Z"/>
                    <w:rFonts w:ascii="Segoe UI" w:hAnsi="Segoe UI" w:cs="Segoe UI"/>
                    <w:color w:val="333333"/>
                    <w:sz w:val="21"/>
                    <w:szCs w:val="21"/>
                  </w:rPr>
                </w:rPrChange>
              </w:rPr>
            </w:pPr>
            <w:ins w:id="2113" w:author="Barry O'Donohoe" w:date="2018-02-05T10:10:00Z">
              <w:r w:rsidRPr="007A5F65">
                <w:rPr>
                  <w:rFonts w:ascii="Segoe UI" w:hAnsi="Segoe UI" w:cs="Segoe UI"/>
                  <w:color w:val="333333"/>
                  <w:sz w:val="20"/>
                  <w:szCs w:val="20"/>
                  <w:rPrChange w:id="2114" w:author="Barry O'Donohoe" w:date="2018-02-05T10:11:00Z">
                    <w:rPr>
                      <w:rFonts w:ascii="Segoe UI" w:hAnsi="Segoe UI" w:cs="Segoe UI"/>
                      <w:color w:val="333333"/>
                      <w:sz w:val="21"/>
                      <w:szCs w:val="21"/>
                    </w:rPr>
                  </w:rPrChange>
                </w:rPr>
                <w:t xml:space="preserve">If the </w:t>
              </w:r>
              <w:proofErr w:type="spellStart"/>
              <w:r w:rsidRPr="007A5F65">
                <w:rPr>
                  <w:rFonts w:ascii="Segoe UI" w:hAnsi="Segoe UI" w:cs="Segoe UI"/>
                  <w:color w:val="333333"/>
                  <w:sz w:val="20"/>
                  <w:szCs w:val="20"/>
                  <w:rPrChange w:id="2115" w:author="Barry O'Donohoe" w:date="2018-02-05T10:11:00Z">
                    <w:rPr>
                      <w:rFonts w:ascii="Segoe UI" w:hAnsi="Segoe UI" w:cs="Segoe UI"/>
                      <w:color w:val="333333"/>
                      <w:sz w:val="21"/>
                      <w:szCs w:val="21"/>
                    </w:rPr>
                  </w:rPrChange>
                </w:rPr>
                <w:t>client_id</w:t>
              </w:r>
              <w:proofErr w:type="spellEnd"/>
              <w:r w:rsidRPr="007A5F65">
                <w:rPr>
                  <w:rFonts w:ascii="Segoe UI" w:hAnsi="Segoe UI" w:cs="Segoe UI"/>
                  <w:color w:val="333333"/>
                  <w:sz w:val="20"/>
                  <w:szCs w:val="20"/>
                  <w:rPrChange w:id="2116" w:author="Barry O'Donohoe" w:date="2018-02-05T10:11:00Z">
                    <w:rPr>
                      <w:rFonts w:ascii="Segoe UI" w:hAnsi="Segoe UI" w:cs="Segoe UI"/>
                      <w:color w:val="333333"/>
                      <w:sz w:val="21"/>
                      <w:szCs w:val="21"/>
                    </w:rPr>
                  </w:rPrChange>
                </w:rPr>
                <w:t xml:space="preserve"> (TPP) provided has been blocked, then this adapter redirects the resource owner to the TPP with error message "unauthorized client"</w:t>
              </w:r>
            </w:ins>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117"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107E2FEE" w14:textId="77777777" w:rsidR="007A5F65" w:rsidRPr="007A5F65" w:rsidRDefault="007A5F65">
            <w:pPr>
              <w:rPr>
                <w:ins w:id="2118" w:author="Barry O'Donohoe" w:date="2018-02-05T10:10:00Z"/>
                <w:rFonts w:ascii="Segoe UI" w:hAnsi="Segoe UI" w:cs="Segoe UI"/>
                <w:color w:val="333333"/>
                <w:sz w:val="20"/>
                <w:szCs w:val="20"/>
                <w:rPrChange w:id="2119" w:author="Barry O'Donohoe" w:date="2018-02-05T10:11:00Z">
                  <w:rPr>
                    <w:ins w:id="2120" w:author="Barry O'Donohoe" w:date="2018-02-05T10:10:00Z"/>
                    <w:rFonts w:ascii="Segoe UI" w:hAnsi="Segoe UI" w:cs="Segoe UI"/>
                    <w:color w:val="333333"/>
                    <w:sz w:val="21"/>
                    <w:szCs w:val="21"/>
                  </w:rPr>
                </w:rPrChange>
              </w:rPr>
            </w:pPr>
            <w:ins w:id="2121" w:author="Barry O'Donohoe" w:date="2018-02-05T10:10:00Z">
              <w:r w:rsidRPr="007A5F65">
                <w:rPr>
                  <w:rFonts w:ascii="Segoe UI" w:hAnsi="Segoe UI" w:cs="Segoe UI"/>
                  <w:color w:val="333333"/>
                  <w:sz w:val="20"/>
                  <w:szCs w:val="20"/>
                  <w:rPrChange w:id="2122" w:author="Barry O'Donohoe" w:date="2018-02-05T10:11:00Z">
                    <w:rPr>
                      <w:rFonts w:ascii="Segoe UI" w:hAnsi="Segoe UI" w:cs="Segoe UI"/>
                      <w:color w:val="333333"/>
                      <w:sz w:val="21"/>
                      <w:szCs w:val="21"/>
                    </w:rPr>
                  </w:rPrChange>
                </w:rPr>
                <w:t> Medium</w:t>
              </w:r>
            </w:ins>
          </w:p>
        </w:tc>
        <w:tc>
          <w:tcPr>
            <w:tcW w:w="80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123"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54018564" w14:textId="77777777" w:rsidR="007A5F65" w:rsidRPr="007A5F65" w:rsidRDefault="007A5F65">
            <w:pPr>
              <w:pStyle w:val="NormalWeb"/>
              <w:spacing w:before="0" w:beforeAutospacing="0" w:after="0" w:afterAutospacing="0"/>
              <w:rPr>
                <w:ins w:id="2124" w:author="Barry O'Donohoe" w:date="2018-02-05T10:10:00Z"/>
                <w:rFonts w:ascii="Segoe UI" w:hAnsi="Segoe UI" w:cs="Segoe UI"/>
                <w:color w:val="333333"/>
                <w:sz w:val="20"/>
                <w:szCs w:val="20"/>
                <w:rPrChange w:id="2125" w:author="Barry O'Donohoe" w:date="2018-02-05T10:11:00Z">
                  <w:rPr>
                    <w:ins w:id="2126" w:author="Barry O'Donohoe" w:date="2018-02-05T10:10:00Z"/>
                    <w:rFonts w:ascii="Segoe UI" w:hAnsi="Segoe UI" w:cs="Segoe UI"/>
                    <w:color w:val="333333"/>
                    <w:sz w:val="21"/>
                    <w:szCs w:val="21"/>
                  </w:rPr>
                </w:rPrChange>
              </w:rPr>
            </w:pPr>
            <w:ins w:id="2127" w:author="Barry O'Donohoe" w:date="2018-02-05T10:10:00Z">
              <w:r w:rsidRPr="007A5F65">
                <w:rPr>
                  <w:rFonts w:ascii="Segoe UI" w:hAnsi="Segoe UI" w:cs="Segoe UI"/>
                  <w:color w:val="333333"/>
                  <w:sz w:val="20"/>
                  <w:szCs w:val="20"/>
                  <w:rPrChange w:id="2128" w:author="Barry O'Donohoe" w:date="2018-02-05T10:11:00Z">
                    <w:rPr>
                      <w:rFonts w:ascii="Segoe UI" w:hAnsi="Segoe UI" w:cs="Segoe UI"/>
                      <w:color w:val="333333"/>
                      <w:sz w:val="21"/>
                      <w:szCs w:val="21"/>
                    </w:rPr>
                  </w:rPrChange>
                </w:rPr>
                <w:t xml:space="preserve">This Adapter is an implementation of IdpAuthenticationAdapterV2 interface of PF SDK. The Adapter instances can be created on Manage </w:t>
              </w:r>
              <w:proofErr w:type="spellStart"/>
              <w:r w:rsidRPr="007A5F65">
                <w:rPr>
                  <w:rFonts w:ascii="Segoe UI" w:hAnsi="Segoe UI" w:cs="Segoe UI"/>
                  <w:color w:val="333333"/>
                  <w:sz w:val="20"/>
                  <w:szCs w:val="20"/>
                  <w:rPrChange w:id="2129" w:author="Barry O'Donohoe" w:date="2018-02-05T10:11:00Z">
                    <w:rPr>
                      <w:rFonts w:ascii="Segoe UI" w:hAnsi="Segoe UI" w:cs="Segoe UI"/>
                      <w:color w:val="333333"/>
                      <w:sz w:val="21"/>
                      <w:szCs w:val="21"/>
                    </w:rPr>
                  </w:rPrChange>
                </w:rPr>
                <w:t>Idp</w:t>
              </w:r>
              <w:proofErr w:type="spellEnd"/>
              <w:r w:rsidRPr="007A5F65">
                <w:rPr>
                  <w:rFonts w:ascii="Segoe UI" w:hAnsi="Segoe UI" w:cs="Segoe UI"/>
                  <w:color w:val="333333"/>
                  <w:sz w:val="20"/>
                  <w:szCs w:val="20"/>
                  <w:rPrChange w:id="2130" w:author="Barry O'Donohoe" w:date="2018-02-05T10:11:00Z">
                    <w:rPr>
                      <w:rFonts w:ascii="Segoe UI" w:hAnsi="Segoe UI" w:cs="Segoe UI"/>
                      <w:color w:val="333333"/>
                      <w:sz w:val="21"/>
                      <w:szCs w:val="21"/>
                    </w:rPr>
                  </w:rPrChange>
                </w:rPr>
                <w:t xml:space="preserve"> Adapter Instances configuration page.</w:t>
              </w:r>
            </w:ins>
          </w:p>
          <w:p w14:paraId="5967410E" w14:textId="77777777" w:rsidR="007A5F65" w:rsidRPr="007A5F65" w:rsidRDefault="007A5F65">
            <w:pPr>
              <w:pStyle w:val="NormalWeb"/>
              <w:spacing w:before="150" w:beforeAutospacing="0" w:after="0" w:afterAutospacing="0"/>
              <w:rPr>
                <w:ins w:id="2131" w:author="Barry O'Donohoe" w:date="2018-02-05T10:10:00Z"/>
                <w:rFonts w:ascii="Segoe UI" w:hAnsi="Segoe UI" w:cs="Segoe UI"/>
                <w:color w:val="333333"/>
                <w:sz w:val="20"/>
                <w:szCs w:val="20"/>
                <w:rPrChange w:id="2132" w:author="Barry O'Donohoe" w:date="2018-02-05T10:11:00Z">
                  <w:rPr>
                    <w:ins w:id="2133" w:author="Barry O'Donohoe" w:date="2018-02-05T10:10:00Z"/>
                    <w:rFonts w:ascii="Segoe UI" w:hAnsi="Segoe UI" w:cs="Segoe UI"/>
                    <w:color w:val="333333"/>
                    <w:sz w:val="21"/>
                    <w:szCs w:val="21"/>
                  </w:rPr>
                </w:rPrChange>
              </w:rPr>
            </w:pPr>
            <w:ins w:id="2134" w:author="Barry O'Donohoe" w:date="2018-02-05T10:10:00Z">
              <w:r w:rsidRPr="007A5F65">
                <w:rPr>
                  <w:rFonts w:ascii="Segoe UI" w:hAnsi="Segoe UI" w:cs="Segoe UI"/>
                  <w:color w:val="333333"/>
                  <w:sz w:val="20"/>
                  <w:szCs w:val="20"/>
                  <w:rPrChange w:id="2135" w:author="Barry O'Donohoe" w:date="2018-02-05T10:11:00Z">
                    <w:rPr>
                      <w:rFonts w:ascii="Segoe UI" w:hAnsi="Segoe UI" w:cs="Segoe UI"/>
                      <w:color w:val="333333"/>
                      <w:sz w:val="21"/>
                      <w:szCs w:val="21"/>
                    </w:rPr>
                  </w:rPrChange>
                </w:rPr>
                <w:t>The following instances are created for the Open Banking project</w:t>
              </w:r>
            </w:ins>
          </w:p>
          <w:p w14:paraId="693791A5" w14:textId="77777777" w:rsidR="007A5F65" w:rsidRPr="007A5F65" w:rsidRDefault="007A5F65">
            <w:pPr>
              <w:pStyle w:val="NormalWeb"/>
              <w:spacing w:before="150" w:beforeAutospacing="0" w:after="0" w:afterAutospacing="0"/>
              <w:rPr>
                <w:ins w:id="2136" w:author="Barry O'Donohoe" w:date="2018-02-05T10:10:00Z"/>
                <w:rFonts w:ascii="Segoe UI" w:hAnsi="Segoe UI" w:cs="Segoe UI"/>
                <w:color w:val="333333"/>
                <w:sz w:val="20"/>
                <w:szCs w:val="20"/>
                <w:rPrChange w:id="2137" w:author="Barry O'Donohoe" w:date="2018-02-05T10:11:00Z">
                  <w:rPr>
                    <w:ins w:id="2138" w:author="Barry O'Donohoe" w:date="2018-02-05T10:10:00Z"/>
                    <w:rFonts w:ascii="Segoe UI" w:hAnsi="Segoe UI" w:cs="Segoe UI"/>
                    <w:color w:val="333333"/>
                    <w:sz w:val="21"/>
                    <w:szCs w:val="21"/>
                  </w:rPr>
                </w:rPrChange>
              </w:rPr>
            </w:pPr>
            <w:proofErr w:type="spellStart"/>
            <w:ins w:id="2139" w:author="Barry O'Donohoe" w:date="2018-02-05T10:10:00Z">
              <w:r w:rsidRPr="007A5F65">
                <w:rPr>
                  <w:rFonts w:ascii="Segoe UI" w:hAnsi="Segoe UI" w:cs="Segoe UI"/>
                  <w:color w:val="333333"/>
                  <w:sz w:val="20"/>
                  <w:szCs w:val="20"/>
                  <w:rPrChange w:id="2140" w:author="Barry O'Donohoe" w:date="2018-02-05T10:11:00Z">
                    <w:rPr>
                      <w:rFonts w:ascii="Segoe UI" w:hAnsi="Segoe UI" w:cs="Segoe UI"/>
                      <w:color w:val="333333"/>
                      <w:sz w:val="21"/>
                      <w:szCs w:val="21"/>
                    </w:rPr>
                  </w:rPrChange>
                </w:rPr>
                <w:t>IntendValidator</w:t>
              </w:r>
              <w:proofErr w:type="spellEnd"/>
              <w:r w:rsidRPr="007A5F65">
                <w:rPr>
                  <w:rFonts w:ascii="Segoe UI" w:hAnsi="Segoe UI" w:cs="Segoe UI"/>
                  <w:color w:val="333333"/>
                  <w:sz w:val="20"/>
                  <w:szCs w:val="20"/>
                  <w:rPrChange w:id="2141" w:author="Barry O'Donohoe" w:date="2018-02-05T10:11:00Z">
                    <w:rPr>
                      <w:rFonts w:ascii="Segoe UI" w:hAnsi="Segoe UI" w:cs="Segoe UI"/>
                      <w:color w:val="333333"/>
                      <w:sz w:val="21"/>
                      <w:szCs w:val="21"/>
                    </w:rPr>
                  </w:rPrChange>
                </w:rPr>
                <w:t xml:space="preserve"> - To validate if the intent supplied in the OIDC Request object is valid. The adapter leverages the /</w:t>
              </w:r>
              <w:proofErr w:type="spellStart"/>
              <w:r w:rsidRPr="007A5F65">
                <w:rPr>
                  <w:rFonts w:ascii="Segoe UI" w:hAnsi="Segoe UI" w:cs="Segoe UI"/>
                  <w:color w:val="333333"/>
                  <w:sz w:val="20"/>
                  <w:szCs w:val="20"/>
                  <w:rPrChange w:id="2142" w:author="Barry O'Donohoe" w:date="2018-02-05T10:11:00Z">
                    <w:rPr>
                      <w:rFonts w:ascii="Segoe UI" w:hAnsi="Segoe UI" w:cs="Segoe UI"/>
                      <w:color w:val="333333"/>
                      <w:sz w:val="21"/>
                      <w:szCs w:val="21"/>
                    </w:rPr>
                  </w:rPrChange>
                </w:rPr>
                <w:t>validateIntentId</w:t>
              </w:r>
              <w:proofErr w:type="spellEnd"/>
              <w:r w:rsidRPr="007A5F65">
                <w:rPr>
                  <w:rFonts w:ascii="Segoe UI" w:hAnsi="Segoe UI" w:cs="Segoe UI"/>
                  <w:color w:val="333333"/>
                  <w:sz w:val="20"/>
                  <w:szCs w:val="20"/>
                  <w:rPrChange w:id="2143" w:author="Barry O'Donohoe" w:date="2018-02-05T10:11:00Z">
                    <w:rPr>
                      <w:rFonts w:ascii="Segoe UI" w:hAnsi="Segoe UI" w:cs="Segoe UI"/>
                      <w:color w:val="333333"/>
                      <w:sz w:val="21"/>
                      <w:szCs w:val="21"/>
                    </w:rPr>
                  </w:rPrChange>
                </w:rPr>
                <w:t xml:space="preserve"> API to perform this check</w:t>
              </w:r>
            </w:ins>
          </w:p>
          <w:p w14:paraId="13DB65CC" w14:textId="77777777" w:rsidR="007A5F65" w:rsidRPr="007A5F65" w:rsidRDefault="007A5F65">
            <w:pPr>
              <w:pStyle w:val="NormalWeb"/>
              <w:spacing w:before="150" w:beforeAutospacing="0" w:after="0" w:afterAutospacing="0"/>
              <w:rPr>
                <w:ins w:id="2144" w:author="Barry O'Donohoe" w:date="2018-02-05T10:10:00Z"/>
                <w:rFonts w:ascii="Segoe UI" w:hAnsi="Segoe UI" w:cs="Segoe UI"/>
                <w:color w:val="333333"/>
                <w:sz w:val="20"/>
                <w:szCs w:val="20"/>
                <w:rPrChange w:id="2145" w:author="Barry O'Donohoe" w:date="2018-02-05T10:11:00Z">
                  <w:rPr>
                    <w:ins w:id="2146" w:author="Barry O'Donohoe" w:date="2018-02-05T10:10:00Z"/>
                    <w:rFonts w:ascii="Segoe UI" w:hAnsi="Segoe UI" w:cs="Segoe UI"/>
                    <w:color w:val="333333"/>
                    <w:sz w:val="21"/>
                    <w:szCs w:val="21"/>
                  </w:rPr>
                </w:rPrChange>
              </w:rPr>
            </w:pPr>
            <w:proofErr w:type="spellStart"/>
            <w:ins w:id="2147" w:author="Barry O'Donohoe" w:date="2018-02-05T10:10:00Z">
              <w:r w:rsidRPr="007A5F65">
                <w:rPr>
                  <w:rFonts w:ascii="Segoe UI" w:hAnsi="Segoe UI" w:cs="Segoe UI"/>
                  <w:color w:val="333333"/>
                  <w:sz w:val="20"/>
                  <w:szCs w:val="20"/>
                  <w:rPrChange w:id="2148" w:author="Barry O'Donohoe" w:date="2018-02-05T10:11:00Z">
                    <w:rPr>
                      <w:rFonts w:ascii="Segoe UI" w:hAnsi="Segoe UI" w:cs="Segoe UI"/>
                      <w:color w:val="333333"/>
                      <w:sz w:val="21"/>
                      <w:szCs w:val="21"/>
                    </w:rPr>
                  </w:rPrChange>
                </w:rPr>
                <w:t>tppcheck</w:t>
              </w:r>
              <w:proofErr w:type="spellEnd"/>
              <w:r w:rsidRPr="007A5F65">
                <w:rPr>
                  <w:rFonts w:ascii="Segoe UI" w:hAnsi="Segoe UI" w:cs="Segoe UI"/>
                  <w:color w:val="333333"/>
                  <w:sz w:val="20"/>
                  <w:szCs w:val="20"/>
                  <w:rPrChange w:id="2149" w:author="Barry O'Donohoe" w:date="2018-02-05T10:11:00Z">
                    <w:rPr>
                      <w:rFonts w:ascii="Segoe UI" w:hAnsi="Segoe UI" w:cs="Segoe UI"/>
                      <w:color w:val="333333"/>
                      <w:sz w:val="21"/>
                      <w:szCs w:val="21"/>
                    </w:rPr>
                  </w:rPrChange>
                </w:rPr>
                <w:t xml:space="preserve"> - To validate if the </w:t>
              </w:r>
              <w:proofErr w:type="spellStart"/>
              <w:r w:rsidRPr="007A5F65">
                <w:rPr>
                  <w:rFonts w:ascii="Segoe UI" w:hAnsi="Segoe UI" w:cs="Segoe UI"/>
                  <w:color w:val="333333"/>
                  <w:sz w:val="20"/>
                  <w:szCs w:val="20"/>
                  <w:rPrChange w:id="2150" w:author="Barry O'Donohoe" w:date="2018-02-05T10:11:00Z">
                    <w:rPr>
                      <w:rFonts w:ascii="Segoe UI" w:hAnsi="Segoe UI" w:cs="Segoe UI"/>
                      <w:color w:val="333333"/>
                      <w:sz w:val="21"/>
                      <w:szCs w:val="21"/>
                    </w:rPr>
                  </w:rPrChange>
                </w:rPr>
                <w:t>client_id</w:t>
              </w:r>
              <w:proofErr w:type="spellEnd"/>
              <w:r w:rsidRPr="007A5F65">
                <w:rPr>
                  <w:rFonts w:ascii="Segoe UI" w:hAnsi="Segoe UI" w:cs="Segoe UI"/>
                  <w:color w:val="333333"/>
                  <w:sz w:val="20"/>
                  <w:szCs w:val="20"/>
                  <w:rPrChange w:id="2151" w:author="Barry O'Donohoe" w:date="2018-02-05T10:11:00Z">
                    <w:rPr>
                      <w:rFonts w:ascii="Segoe UI" w:hAnsi="Segoe UI" w:cs="Segoe UI"/>
                      <w:color w:val="333333"/>
                      <w:sz w:val="21"/>
                      <w:szCs w:val="21"/>
                    </w:rPr>
                  </w:rPrChange>
                </w:rPr>
                <w:t xml:space="preserve"> (TPP) supplied in the OAuth + OpenID connect request is active and not blocked. This adapter leverages the /</w:t>
              </w:r>
              <w:proofErr w:type="spellStart"/>
              <w:r w:rsidRPr="007A5F65">
                <w:rPr>
                  <w:rFonts w:ascii="Segoe UI" w:hAnsi="Segoe UI" w:cs="Segoe UI"/>
                  <w:color w:val="333333"/>
                  <w:sz w:val="20"/>
                  <w:szCs w:val="20"/>
                  <w:rPrChange w:id="2152" w:author="Barry O'Donohoe" w:date="2018-02-05T10:11:00Z">
                    <w:rPr>
                      <w:rFonts w:ascii="Segoe UI" w:hAnsi="Segoe UI" w:cs="Segoe UI"/>
                      <w:color w:val="333333"/>
                      <w:sz w:val="21"/>
                      <w:szCs w:val="21"/>
                    </w:rPr>
                  </w:rPrChange>
                </w:rPr>
                <w:t>validateTPP</w:t>
              </w:r>
              <w:proofErr w:type="spellEnd"/>
              <w:r w:rsidRPr="007A5F65">
                <w:rPr>
                  <w:rFonts w:ascii="Segoe UI" w:hAnsi="Segoe UI" w:cs="Segoe UI"/>
                  <w:color w:val="333333"/>
                  <w:sz w:val="20"/>
                  <w:szCs w:val="20"/>
                  <w:rPrChange w:id="2153" w:author="Barry O'Donohoe" w:date="2018-02-05T10:11:00Z">
                    <w:rPr>
                      <w:rFonts w:ascii="Segoe UI" w:hAnsi="Segoe UI" w:cs="Segoe UI"/>
                      <w:color w:val="333333"/>
                      <w:sz w:val="21"/>
                      <w:szCs w:val="21"/>
                    </w:rPr>
                  </w:rPrChange>
                </w:rPr>
                <w:t xml:space="preserve"> API</w:t>
              </w:r>
            </w:ins>
          </w:p>
          <w:p w14:paraId="62DD0A70" w14:textId="77777777" w:rsidR="007A5F65" w:rsidRPr="007A5F65" w:rsidRDefault="007A5F65">
            <w:pPr>
              <w:pStyle w:val="NormalWeb"/>
              <w:spacing w:before="150" w:beforeAutospacing="0" w:after="0" w:afterAutospacing="0"/>
              <w:rPr>
                <w:ins w:id="2154" w:author="Barry O'Donohoe" w:date="2018-02-05T10:10:00Z"/>
                <w:rFonts w:ascii="Segoe UI" w:hAnsi="Segoe UI" w:cs="Segoe UI"/>
                <w:color w:val="333333"/>
                <w:sz w:val="20"/>
                <w:szCs w:val="20"/>
                <w:rPrChange w:id="2155" w:author="Barry O'Donohoe" w:date="2018-02-05T10:11:00Z">
                  <w:rPr>
                    <w:ins w:id="2156" w:author="Barry O'Donohoe" w:date="2018-02-05T10:10:00Z"/>
                    <w:rFonts w:ascii="Segoe UI" w:hAnsi="Segoe UI" w:cs="Segoe UI"/>
                    <w:color w:val="333333"/>
                    <w:sz w:val="21"/>
                    <w:szCs w:val="21"/>
                  </w:rPr>
                </w:rPrChange>
              </w:rPr>
            </w:pPr>
            <w:ins w:id="2157" w:author="Barry O'Donohoe" w:date="2018-02-05T10:10:00Z">
              <w:r w:rsidRPr="007A5F65">
                <w:rPr>
                  <w:rFonts w:ascii="Segoe UI" w:hAnsi="Segoe UI" w:cs="Segoe UI"/>
                  <w:color w:val="333333"/>
                  <w:sz w:val="20"/>
                  <w:szCs w:val="20"/>
                  <w:rPrChange w:id="2158" w:author="Barry O'Donohoe" w:date="2018-02-05T10:11:00Z">
                    <w:rPr>
                      <w:rFonts w:ascii="Segoe UI" w:hAnsi="Segoe UI" w:cs="Segoe UI"/>
                      <w:color w:val="333333"/>
                      <w:sz w:val="21"/>
                      <w:szCs w:val="21"/>
                    </w:rPr>
                  </w:rPrChange>
                </w:rPr>
                <w:t>Please refer the confluence page </w:t>
              </w:r>
              <w:r w:rsidRPr="007A5F65">
                <w:rPr>
                  <w:rFonts w:ascii="Segoe UI" w:hAnsi="Segoe UI" w:cs="Segoe UI"/>
                  <w:color w:val="333333"/>
                  <w:sz w:val="20"/>
                  <w:szCs w:val="20"/>
                  <w:rPrChange w:id="2159" w:author="Barry O'Donohoe" w:date="2018-02-05T10:11:00Z">
                    <w:rPr>
                      <w:rFonts w:ascii="Segoe UI" w:hAnsi="Segoe UI" w:cs="Segoe UI"/>
                      <w:color w:val="333333"/>
                      <w:sz w:val="21"/>
                      <w:szCs w:val="21"/>
                    </w:rPr>
                  </w:rPrChange>
                </w:rPr>
                <w:fldChar w:fldCharType="begin"/>
              </w:r>
              <w:r w:rsidRPr="007A5F65">
                <w:rPr>
                  <w:rFonts w:ascii="Segoe UI" w:hAnsi="Segoe UI" w:cs="Segoe UI"/>
                  <w:color w:val="333333"/>
                  <w:sz w:val="20"/>
                  <w:szCs w:val="20"/>
                  <w:rPrChange w:id="2160" w:author="Barry O'Donohoe" w:date="2018-02-05T10:11:00Z">
                    <w:rPr>
                      <w:rFonts w:ascii="Segoe UI" w:hAnsi="Segoe UI" w:cs="Segoe UI"/>
                      <w:color w:val="333333"/>
                      <w:sz w:val="21"/>
                      <w:szCs w:val="21"/>
                    </w:rPr>
                  </w:rPrChange>
                </w:rPr>
                <w:instrText xml:space="preserve"> HYPERLINK "https://raidiam.atlassian.net/wiki/spaces/BOBD/pages/34111493/Authentication+Application+Pre-launch+Validations+of+Intent+TPP+Block+Check" </w:instrText>
              </w:r>
              <w:r w:rsidRPr="007A5F65">
                <w:rPr>
                  <w:rFonts w:ascii="Segoe UI" w:hAnsi="Segoe UI" w:cs="Segoe UI"/>
                  <w:color w:val="333333"/>
                  <w:sz w:val="20"/>
                  <w:szCs w:val="20"/>
                  <w:rPrChange w:id="2161" w:author="Barry O'Donohoe" w:date="2018-02-05T10:11:00Z">
                    <w:rPr>
                      <w:rFonts w:ascii="Segoe UI" w:hAnsi="Segoe UI" w:cs="Segoe UI"/>
                      <w:color w:val="333333"/>
                      <w:sz w:val="21"/>
                      <w:szCs w:val="21"/>
                    </w:rPr>
                  </w:rPrChange>
                </w:rPr>
                <w:fldChar w:fldCharType="separate"/>
              </w:r>
              <w:r w:rsidRPr="007A5F65">
                <w:rPr>
                  <w:rStyle w:val="Hyperlink"/>
                  <w:rFonts w:ascii="Segoe UI" w:hAnsi="Segoe UI" w:cs="Segoe UI"/>
                  <w:color w:val="3572B0"/>
                  <w:sz w:val="20"/>
                  <w:szCs w:val="20"/>
                  <w:rPrChange w:id="2162" w:author="Barry O'Donohoe" w:date="2018-02-05T10:11:00Z">
                    <w:rPr>
                      <w:rStyle w:val="Hyperlink"/>
                      <w:rFonts w:ascii="Segoe UI" w:hAnsi="Segoe UI" w:cs="Segoe UI"/>
                      <w:color w:val="3572B0"/>
                      <w:sz w:val="21"/>
                      <w:szCs w:val="21"/>
                    </w:rPr>
                  </w:rPrChange>
                </w:rPr>
                <w:t>https://raidiam.atlassian.net/wiki/spaces/BOBD/pages/34111493/Authentication+Application+Pre-launch+Validations+of+Intent+TPP+Block+Check</w:t>
              </w:r>
              <w:r w:rsidRPr="007A5F65">
                <w:rPr>
                  <w:rFonts w:ascii="Segoe UI" w:hAnsi="Segoe UI" w:cs="Segoe UI"/>
                  <w:color w:val="333333"/>
                  <w:sz w:val="20"/>
                  <w:szCs w:val="20"/>
                  <w:rPrChange w:id="2163" w:author="Barry O'Donohoe" w:date="2018-02-05T10:11:00Z">
                    <w:rPr>
                      <w:rFonts w:ascii="Segoe UI" w:hAnsi="Segoe UI" w:cs="Segoe UI"/>
                      <w:color w:val="333333"/>
                      <w:sz w:val="21"/>
                      <w:szCs w:val="21"/>
                    </w:rPr>
                  </w:rPrChange>
                </w:rPr>
                <w:fldChar w:fldCharType="end"/>
              </w:r>
              <w:r w:rsidRPr="007A5F65">
                <w:rPr>
                  <w:rFonts w:ascii="Segoe UI" w:hAnsi="Segoe UI" w:cs="Segoe UI"/>
                  <w:color w:val="333333"/>
                  <w:sz w:val="20"/>
                  <w:szCs w:val="20"/>
                  <w:rPrChange w:id="2164" w:author="Barry O'Donohoe" w:date="2018-02-05T10:11:00Z">
                    <w:rPr>
                      <w:rFonts w:ascii="Segoe UI" w:hAnsi="Segoe UI" w:cs="Segoe UI"/>
                      <w:color w:val="333333"/>
                      <w:sz w:val="21"/>
                      <w:szCs w:val="21"/>
                    </w:rPr>
                  </w:rPrChange>
                </w:rPr>
                <w:t> for more information on the /</w:t>
              </w:r>
              <w:proofErr w:type="spellStart"/>
              <w:r w:rsidRPr="007A5F65">
                <w:rPr>
                  <w:rFonts w:ascii="Segoe UI" w:hAnsi="Segoe UI" w:cs="Segoe UI"/>
                  <w:color w:val="333333"/>
                  <w:sz w:val="20"/>
                  <w:szCs w:val="20"/>
                  <w:rPrChange w:id="2165" w:author="Barry O'Donohoe" w:date="2018-02-05T10:11:00Z">
                    <w:rPr>
                      <w:rFonts w:ascii="Segoe UI" w:hAnsi="Segoe UI" w:cs="Segoe UI"/>
                      <w:color w:val="333333"/>
                      <w:sz w:val="21"/>
                      <w:szCs w:val="21"/>
                    </w:rPr>
                  </w:rPrChange>
                </w:rPr>
                <w:t>validateIntentId</w:t>
              </w:r>
              <w:proofErr w:type="spellEnd"/>
              <w:r w:rsidRPr="007A5F65">
                <w:rPr>
                  <w:rFonts w:ascii="Segoe UI" w:hAnsi="Segoe UI" w:cs="Segoe UI"/>
                  <w:color w:val="333333"/>
                  <w:sz w:val="20"/>
                  <w:szCs w:val="20"/>
                  <w:rPrChange w:id="2166" w:author="Barry O'Donohoe" w:date="2018-02-05T10:11:00Z">
                    <w:rPr>
                      <w:rFonts w:ascii="Segoe UI" w:hAnsi="Segoe UI" w:cs="Segoe UI"/>
                      <w:color w:val="333333"/>
                      <w:sz w:val="21"/>
                      <w:szCs w:val="21"/>
                    </w:rPr>
                  </w:rPrChange>
                </w:rPr>
                <w:t xml:space="preserve"> and /</w:t>
              </w:r>
              <w:proofErr w:type="spellStart"/>
              <w:r w:rsidRPr="007A5F65">
                <w:rPr>
                  <w:rFonts w:ascii="Segoe UI" w:hAnsi="Segoe UI" w:cs="Segoe UI"/>
                  <w:color w:val="333333"/>
                  <w:sz w:val="20"/>
                  <w:szCs w:val="20"/>
                  <w:rPrChange w:id="2167" w:author="Barry O'Donohoe" w:date="2018-02-05T10:11:00Z">
                    <w:rPr>
                      <w:rFonts w:ascii="Segoe UI" w:hAnsi="Segoe UI" w:cs="Segoe UI"/>
                      <w:color w:val="333333"/>
                      <w:sz w:val="21"/>
                      <w:szCs w:val="21"/>
                    </w:rPr>
                  </w:rPrChange>
                </w:rPr>
                <w:t>validateTPP</w:t>
              </w:r>
              <w:proofErr w:type="spellEnd"/>
              <w:r w:rsidRPr="007A5F65">
                <w:rPr>
                  <w:rFonts w:ascii="Segoe UI" w:hAnsi="Segoe UI" w:cs="Segoe UI"/>
                  <w:color w:val="333333"/>
                  <w:sz w:val="20"/>
                  <w:szCs w:val="20"/>
                  <w:rPrChange w:id="2168" w:author="Barry O'Donohoe" w:date="2018-02-05T10:11:00Z">
                    <w:rPr>
                      <w:rFonts w:ascii="Segoe UI" w:hAnsi="Segoe UI" w:cs="Segoe UI"/>
                      <w:color w:val="333333"/>
                      <w:sz w:val="21"/>
                      <w:szCs w:val="21"/>
                    </w:rPr>
                  </w:rPrChange>
                </w:rPr>
                <w:t xml:space="preserve"> APIs.</w:t>
              </w:r>
            </w:ins>
          </w:p>
        </w:tc>
      </w:tr>
      <w:tr w:rsidR="007A5F65" w14:paraId="5E8BF2FC" w14:textId="77777777" w:rsidTr="008A32CE">
        <w:trPr>
          <w:ins w:id="2169" w:author="Barry O'Donohoe" w:date="2018-02-05T10:10:00Z"/>
        </w:trPr>
        <w:tc>
          <w:tcPr>
            <w:tcW w:w="65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170"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262C83AD" w14:textId="77777777" w:rsidR="007A5F65" w:rsidRPr="007A5F65" w:rsidRDefault="007A5F65">
            <w:pPr>
              <w:rPr>
                <w:ins w:id="2171" w:author="Barry O'Donohoe" w:date="2018-02-05T10:10:00Z"/>
                <w:rFonts w:ascii="Segoe UI" w:hAnsi="Segoe UI" w:cs="Segoe UI"/>
                <w:color w:val="333333"/>
                <w:sz w:val="20"/>
                <w:szCs w:val="20"/>
                <w:rPrChange w:id="2172" w:author="Barry O'Donohoe" w:date="2018-02-05T10:11:00Z">
                  <w:rPr>
                    <w:ins w:id="2173" w:author="Barry O'Donohoe" w:date="2018-02-05T10:10:00Z"/>
                    <w:rFonts w:ascii="Segoe UI" w:hAnsi="Segoe UI" w:cs="Segoe UI"/>
                    <w:color w:val="333333"/>
                    <w:sz w:val="21"/>
                    <w:szCs w:val="21"/>
                  </w:rPr>
                </w:rPrChange>
              </w:rPr>
            </w:pPr>
            <w:ins w:id="2174" w:author="Barry O'Donohoe" w:date="2018-02-05T10:10:00Z">
              <w:r w:rsidRPr="007A5F65">
                <w:rPr>
                  <w:rFonts w:ascii="Segoe UI" w:hAnsi="Segoe UI" w:cs="Segoe UI"/>
                  <w:color w:val="333333"/>
                  <w:sz w:val="20"/>
                  <w:szCs w:val="20"/>
                  <w:rPrChange w:id="2175" w:author="Barry O'Donohoe" w:date="2018-02-05T10:11:00Z">
                    <w:rPr>
                      <w:rFonts w:ascii="Segoe UI" w:hAnsi="Segoe UI" w:cs="Segoe UI"/>
                      <w:color w:val="333333"/>
                      <w:sz w:val="21"/>
                      <w:szCs w:val="21"/>
                    </w:rPr>
                  </w:rPrChange>
                </w:rPr>
                <w:t> 3</w:t>
              </w:r>
            </w:ins>
          </w:p>
        </w:tc>
        <w:tc>
          <w:tcPr>
            <w:tcW w:w="13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176"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14C44244" w14:textId="77777777" w:rsidR="007A5F65" w:rsidRPr="007A5F65" w:rsidRDefault="007A5F65">
            <w:pPr>
              <w:rPr>
                <w:ins w:id="2177" w:author="Barry O'Donohoe" w:date="2018-02-05T10:10:00Z"/>
                <w:rFonts w:ascii="Segoe UI" w:hAnsi="Segoe UI" w:cs="Segoe UI"/>
                <w:color w:val="333333"/>
                <w:sz w:val="20"/>
                <w:szCs w:val="20"/>
                <w:rPrChange w:id="2178" w:author="Barry O'Donohoe" w:date="2018-02-05T10:11:00Z">
                  <w:rPr>
                    <w:ins w:id="2179" w:author="Barry O'Donohoe" w:date="2018-02-05T10:10:00Z"/>
                    <w:rFonts w:ascii="Segoe UI" w:hAnsi="Segoe UI" w:cs="Segoe UI"/>
                    <w:color w:val="333333"/>
                    <w:sz w:val="21"/>
                    <w:szCs w:val="21"/>
                  </w:rPr>
                </w:rPrChange>
              </w:rPr>
            </w:pPr>
            <w:ins w:id="2180" w:author="Barry O'Donohoe" w:date="2018-02-05T10:10:00Z">
              <w:r w:rsidRPr="007A5F65">
                <w:rPr>
                  <w:rFonts w:ascii="Segoe UI" w:hAnsi="Segoe UI" w:cs="Segoe UI"/>
                  <w:color w:val="333333"/>
                  <w:sz w:val="20"/>
                  <w:szCs w:val="20"/>
                  <w:rPrChange w:id="2181" w:author="Barry O'Donohoe" w:date="2018-02-05T10:11:00Z">
                    <w:rPr>
                      <w:rFonts w:ascii="Segoe UI" w:hAnsi="Segoe UI" w:cs="Segoe UI"/>
                      <w:color w:val="333333"/>
                      <w:sz w:val="21"/>
                      <w:szCs w:val="21"/>
                    </w:rPr>
                  </w:rPrChange>
                </w:rPr>
                <w:t> OB PF Fail Adapter</w:t>
              </w:r>
            </w:ins>
          </w:p>
        </w:tc>
        <w:tc>
          <w:tcPr>
            <w:tcW w:w="11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182"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482EE9F1" w14:textId="77777777" w:rsidR="007A5F65" w:rsidRPr="007A5F65" w:rsidRDefault="007A5F65">
            <w:pPr>
              <w:rPr>
                <w:ins w:id="2183" w:author="Barry O'Donohoe" w:date="2018-02-05T10:10:00Z"/>
                <w:rFonts w:ascii="Segoe UI" w:hAnsi="Segoe UI" w:cs="Segoe UI"/>
                <w:color w:val="333333"/>
                <w:sz w:val="20"/>
                <w:szCs w:val="20"/>
                <w:rPrChange w:id="2184" w:author="Barry O'Donohoe" w:date="2018-02-05T10:11:00Z">
                  <w:rPr>
                    <w:ins w:id="2185" w:author="Barry O'Donohoe" w:date="2018-02-05T10:10:00Z"/>
                    <w:rFonts w:ascii="Segoe UI" w:hAnsi="Segoe UI" w:cs="Segoe UI"/>
                    <w:color w:val="333333"/>
                    <w:sz w:val="21"/>
                    <w:szCs w:val="21"/>
                  </w:rPr>
                </w:rPrChange>
              </w:rPr>
            </w:pPr>
            <w:ins w:id="2186" w:author="Barry O'Donohoe" w:date="2018-02-05T10:10:00Z">
              <w:r w:rsidRPr="007A5F65">
                <w:rPr>
                  <w:rFonts w:ascii="Segoe UI" w:hAnsi="Segoe UI" w:cs="Segoe UI"/>
                  <w:color w:val="333333"/>
                  <w:sz w:val="20"/>
                  <w:szCs w:val="20"/>
                  <w:rPrChange w:id="2187" w:author="Barry O'Donohoe" w:date="2018-02-05T10:11:00Z">
                    <w:rPr>
                      <w:rFonts w:ascii="Segoe UI" w:hAnsi="Segoe UI" w:cs="Segoe UI"/>
                      <w:color w:val="333333"/>
                      <w:sz w:val="21"/>
                      <w:szCs w:val="21"/>
                    </w:rPr>
                  </w:rPrChange>
                </w:rPr>
                <w:t> Custom</w:t>
              </w:r>
            </w:ins>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188"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4AD1A814" w14:textId="77777777" w:rsidR="007A5F65" w:rsidRPr="007A5F65" w:rsidRDefault="007A5F65">
            <w:pPr>
              <w:rPr>
                <w:ins w:id="2189" w:author="Barry O'Donohoe" w:date="2018-02-05T10:10:00Z"/>
                <w:rFonts w:ascii="Segoe UI" w:hAnsi="Segoe UI" w:cs="Segoe UI"/>
                <w:color w:val="333333"/>
                <w:sz w:val="20"/>
                <w:szCs w:val="20"/>
                <w:rPrChange w:id="2190" w:author="Barry O'Donohoe" w:date="2018-02-05T10:11:00Z">
                  <w:rPr>
                    <w:ins w:id="2191" w:author="Barry O'Donohoe" w:date="2018-02-05T10:10:00Z"/>
                    <w:rFonts w:ascii="Segoe UI" w:hAnsi="Segoe UI" w:cs="Segoe UI"/>
                    <w:color w:val="333333"/>
                    <w:sz w:val="21"/>
                    <w:szCs w:val="21"/>
                  </w:rPr>
                </w:rPrChange>
              </w:rPr>
            </w:pPr>
            <w:ins w:id="2192" w:author="Barry O'Donohoe" w:date="2018-02-05T10:10:00Z">
              <w:r w:rsidRPr="007A5F65">
                <w:rPr>
                  <w:rFonts w:ascii="Segoe UI" w:hAnsi="Segoe UI" w:cs="Segoe UI"/>
                  <w:color w:val="333333"/>
                  <w:sz w:val="20"/>
                  <w:szCs w:val="20"/>
                  <w:rPrChange w:id="2193" w:author="Barry O'Donohoe" w:date="2018-02-05T10:11:00Z">
                    <w:rPr>
                      <w:rFonts w:ascii="Segoe UI" w:hAnsi="Segoe UI" w:cs="Segoe UI"/>
                      <w:color w:val="333333"/>
                      <w:sz w:val="21"/>
                      <w:szCs w:val="21"/>
                    </w:rPr>
                  </w:rPrChange>
                </w:rPr>
                <w:t>This adapter is used to supply custom error messages in case of the scope adapter is failed.</w:t>
              </w:r>
            </w:ins>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194"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6829E5D3" w14:textId="77777777" w:rsidR="007A5F65" w:rsidRPr="007A5F65" w:rsidRDefault="007A5F65">
            <w:pPr>
              <w:rPr>
                <w:ins w:id="2195" w:author="Barry O'Donohoe" w:date="2018-02-05T10:10:00Z"/>
                <w:rFonts w:ascii="Segoe UI" w:hAnsi="Segoe UI" w:cs="Segoe UI"/>
                <w:color w:val="333333"/>
                <w:sz w:val="20"/>
                <w:szCs w:val="20"/>
                <w:rPrChange w:id="2196" w:author="Barry O'Donohoe" w:date="2018-02-05T10:11:00Z">
                  <w:rPr>
                    <w:ins w:id="2197" w:author="Barry O'Donohoe" w:date="2018-02-05T10:10:00Z"/>
                    <w:rFonts w:ascii="Segoe UI" w:hAnsi="Segoe UI" w:cs="Segoe UI"/>
                    <w:color w:val="333333"/>
                    <w:sz w:val="21"/>
                    <w:szCs w:val="21"/>
                  </w:rPr>
                </w:rPrChange>
              </w:rPr>
            </w:pPr>
            <w:ins w:id="2198" w:author="Barry O'Donohoe" w:date="2018-02-05T10:10:00Z">
              <w:r w:rsidRPr="007A5F65">
                <w:rPr>
                  <w:rFonts w:ascii="Segoe UI" w:hAnsi="Segoe UI" w:cs="Segoe UI"/>
                  <w:color w:val="333333"/>
                  <w:sz w:val="20"/>
                  <w:szCs w:val="20"/>
                  <w:rPrChange w:id="2199" w:author="Barry O'Donohoe" w:date="2018-02-05T10:11:00Z">
                    <w:rPr>
                      <w:rFonts w:ascii="Segoe UI" w:hAnsi="Segoe UI" w:cs="Segoe UI"/>
                      <w:color w:val="333333"/>
                      <w:sz w:val="21"/>
                      <w:szCs w:val="21"/>
                    </w:rPr>
                  </w:rPrChange>
                </w:rPr>
                <w:t> Low</w:t>
              </w:r>
            </w:ins>
          </w:p>
        </w:tc>
        <w:tc>
          <w:tcPr>
            <w:tcW w:w="80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200"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2A62B256" w14:textId="77777777" w:rsidR="007A5F65" w:rsidRPr="007A5F65" w:rsidRDefault="007A5F65">
            <w:pPr>
              <w:pStyle w:val="NormalWeb"/>
              <w:spacing w:before="0" w:beforeAutospacing="0" w:after="0" w:afterAutospacing="0"/>
              <w:rPr>
                <w:ins w:id="2201" w:author="Barry O'Donohoe" w:date="2018-02-05T10:10:00Z"/>
                <w:rFonts w:ascii="Segoe UI" w:hAnsi="Segoe UI" w:cs="Segoe UI"/>
                <w:color w:val="333333"/>
                <w:sz w:val="20"/>
                <w:szCs w:val="20"/>
                <w:rPrChange w:id="2202" w:author="Barry O'Donohoe" w:date="2018-02-05T10:11:00Z">
                  <w:rPr>
                    <w:ins w:id="2203" w:author="Barry O'Donohoe" w:date="2018-02-05T10:10:00Z"/>
                    <w:rFonts w:ascii="Segoe UI" w:hAnsi="Segoe UI" w:cs="Segoe UI"/>
                    <w:color w:val="333333"/>
                    <w:sz w:val="21"/>
                    <w:szCs w:val="21"/>
                  </w:rPr>
                </w:rPrChange>
              </w:rPr>
            </w:pPr>
            <w:ins w:id="2204" w:author="Barry O'Donohoe" w:date="2018-02-05T10:10:00Z">
              <w:r w:rsidRPr="007A5F65">
                <w:rPr>
                  <w:rFonts w:ascii="Segoe UI" w:hAnsi="Segoe UI" w:cs="Segoe UI"/>
                  <w:color w:val="333333"/>
                  <w:sz w:val="20"/>
                  <w:szCs w:val="20"/>
                  <w:rPrChange w:id="2205" w:author="Barry O'Donohoe" w:date="2018-02-05T10:11:00Z">
                    <w:rPr>
                      <w:rFonts w:ascii="Segoe UI" w:hAnsi="Segoe UI" w:cs="Segoe UI"/>
                      <w:color w:val="333333"/>
                      <w:sz w:val="21"/>
                      <w:szCs w:val="21"/>
                    </w:rPr>
                  </w:rPrChange>
                </w:rPr>
                <w:t xml:space="preserve">This Adapter is an implementation of IdpAuthenticationAdapterV2 interface of PF SDK. The Adapter instances can be created on Manage </w:t>
              </w:r>
              <w:proofErr w:type="spellStart"/>
              <w:r w:rsidRPr="007A5F65">
                <w:rPr>
                  <w:rFonts w:ascii="Segoe UI" w:hAnsi="Segoe UI" w:cs="Segoe UI"/>
                  <w:color w:val="333333"/>
                  <w:sz w:val="20"/>
                  <w:szCs w:val="20"/>
                  <w:rPrChange w:id="2206" w:author="Barry O'Donohoe" w:date="2018-02-05T10:11:00Z">
                    <w:rPr>
                      <w:rFonts w:ascii="Segoe UI" w:hAnsi="Segoe UI" w:cs="Segoe UI"/>
                      <w:color w:val="333333"/>
                      <w:sz w:val="21"/>
                      <w:szCs w:val="21"/>
                    </w:rPr>
                  </w:rPrChange>
                </w:rPr>
                <w:t>Idp</w:t>
              </w:r>
              <w:proofErr w:type="spellEnd"/>
              <w:r w:rsidRPr="007A5F65">
                <w:rPr>
                  <w:rFonts w:ascii="Segoe UI" w:hAnsi="Segoe UI" w:cs="Segoe UI"/>
                  <w:color w:val="333333"/>
                  <w:sz w:val="20"/>
                  <w:szCs w:val="20"/>
                  <w:rPrChange w:id="2207" w:author="Barry O'Donohoe" w:date="2018-02-05T10:11:00Z">
                    <w:rPr>
                      <w:rFonts w:ascii="Segoe UI" w:hAnsi="Segoe UI" w:cs="Segoe UI"/>
                      <w:color w:val="333333"/>
                      <w:sz w:val="21"/>
                      <w:szCs w:val="21"/>
                    </w:rPr>
                  </w:rPrChange>
                </w:rPr>
                <w:t xml:space="preserve"> Adapter Instances configuration page.</w:t>
              </w:r>
            </w:ins>
          </w:p>
          <w:p w14:paraId="27604930" w14:textId="77777777" w:rsidR="007A5F65" w:rsidRPr="007A5F65" w:rsidRDefault="007A5F65">
            <w:pPr>
              <w:pStyle w:val="NormalWeb"/>
              <w:spacing w:before="150" w:beforeAutospacing="0" w:after="0" w:afterAutospacing="0"/>
              <w:rPr>
                <w:ins w:id="2208" w:author="Barry O'Donohoe" w:date="2018-02-05T10:10:00Z"/>
                <w:rFonts w:ascii="Segoe UI" w:hAnsi="Segoe UI" w:cs="Segoe UI"/>
                <w:color w:val="333333"/>
                <w:sz w:val="20"/>
                <w:szCs w:val="20"/>
                <w:rPrChange w:id="2209" w:author="Barry O'Donohoe" w:date="2018-02-05T10:11:00Z">
                  <w:rPr>
                    <w:ins w:id="2210" w:author="Barry O'Donohoe" w:date="2018-02-05T10:10:00Z"/>
                    <w:rFonts w:ascii="Segoe UI" w:hAnsi="Segoe UI" w:cs="Segoe UI"/>
                    <w:color w:val="333333"/>
                    <w:sz w:val="21"/>
                    <w:szCs w:val="21"/>
                  </w:rPr>
                </w:rPrChange>
              </w:rPr>
            </w:pPr>
            <w:ins w:id="2211" w:author="Barry O'Donohoe" w:date="2018-02-05T10:10:00Z">
              <w:r w:rsidRPr="007A5F65">
                <w:rPr>
                  <w:rFonts w:ascii="Segoe UI" w:hAnsi="Segoe UI" w:cs="Segoe UI"/>
                  <w:color w:val="333333"/>
                  <w:sz w:val="20"/>
                  <w:szCs w:val="20"/>
                  <w:rPrChange w:id="2212" w:author="Barry O'Donohoe" w:date="2018-02-05T10:11:00Z">
                    <w:rPr>
                      <w:rFonts w:ascii="Segoe UI" w:hAnsi="Segoe UI" w:cs="Segoe UI"/>
                      <w:color w:val="333333"/>
                      <w:sz w:val="21"/>
                      <w:szCs w:val="21"/>
                    </w:rPr>
                  </w:rPrChange>
                </w:rPr>
                <w:t>The following instance are created for the Open Banking project</w:t>
              </w:r>
            </w:ins>
          </w:p>
          <w:p w14:paraId="33E475E7" w14:textId="77777777" w:rsidR="007A5F65" w:rsidRPr="007A5F65" w:rsidRDefault="007A5F65">
            <w:pPr>
              <w:pStyle w:val="NormalWeb"/>
              <w:spacing w:before="150" w:beforeAutospacing="0" w:after="0" w:afterAutospacing="0"/>
              <w:rPr>
                <w:ins w:id="2213" w:author="Barry O'Donohoe" w:date="2018-02-05T10:10:00Z"/>
                <w:rFonts w:ascii="Segoe UI" w:hAnsi="Segoe UI" w:cs="Segoe UI"/>
                <w:color w:val="333333"/>
                <w:sz w:val="20"/>
                <w:szCs w:val="20"/>
                <w:rPrChange w:id="2214" w:author="Barry O'Donohoe" w:date="2018-02-05T10:11:00Z">
                  <w:rPr>
                    <w:ins w:id="2215" w:author="Barry O'Donohoe" w:date="2018-02-05T10:10:00Z"/>
                    <w:rFonts w:ascii="Segoe UI" w:hAnsi="Segoe UI" w:cs="Segoe UI"/>
                    <w:color w:val="333333"/>
                    <w:sz w:val="21"/>
                    <w:szCs w:val="21"/>
                  </w:rPr>
                </w:rPrChange>
              </w:rPr>
            </w:pPr>
            <w:proofErr w:type="spellStart"/>
            <w:ins w:id="2216" w:author="Barry O'Donohoe" w:date="2018-02-05T10:10:00Z">
              <w:r w:rsidRPr="007A5F65">
                <w:rPr>
                  <w:rFonts w:ascii="Segoe UI" w:hAnsi="Segoe UI" w:cs="Segoe UI"/>
                  <w:color w:val="333333"/>
                  <w:sz w:val="20"/>
                  <w:szCs w:val="20"/>
                  <w:rPrChange w:id="2217" w:author="Barry O'Donohoe" w:date="2018-02-05T10:11:00Z">
                    <w:rPr>
                      <w:rFonts w:ascii="Segoe UI" w:hAnsi="Segoe UI" w:cs="Segoe UI"/>
                      <w:color w:val="333333"/>
                      <w:sz w:val="21"/>
                      <w:szCs w:val="21"/>
                    </w:rPr>
                  </w:rPrChange>
                </w:rPr>
                <w:t>invalidscopefail</w:t>
              </w:r>
              <w:proofErr w:type="spellEnd"/>
              <w:r w:rsidRPr="007A5F65">
                <w:rPr>
                  <w:rFonts w:ascii="Segoe UI" w:hAnsi="Segoe UI" w:cs="Segoe UI"/>
                  <w:color w:val="333333"/>
                  <w:sz w:val="20"/>
                  <w:szCs w:val="20"/>
                  <w:rPrChange w:id="2218" w:author="Barry O'Donohoe" w:date="2018-02-05T10:11:00Z">
                    <w:rPr>
                      <w:rFonts w:ascii="Segoe UI" w:hAnsi="Segoe UI" w:cs="Segoe UI"/>
                      <w:color w:val="333333"/>
                      <w:sz w:val="21"/>
                      <w:szCs w:val="21"/>
                    </w:rPr>
                  </w:rPrChange>
                </w:rPr>
                <w:t xml:space="preserve"> - If the scope supplied in the </w:t>
              </w:r>
              <w:proofErr w:type="spellStart"/>
              <w:r w:rsidRPr="007A5F65">
                <w:rPr>
                  <w:rFonts w:ascii="Segoe UI" w:hAnsi="Segoe UI" w:cs="Segoe UI"/>
                  <w:color w:val="333333"/>
                  <w:sz w:val="20"/>
                  <w:szCs w:val="20"/>
                  <w:rPrChange w:id="2219" w:author="Barry O'Donohoe" w:date="2018-02-05T10:11:00Z">
                    <w:rPr>
                      <w:rFonts w:ascii="Segoe UI" w:hAnsi="Segoe UI" w:cs="Segoe UI"/>
                      <w:color w:val="333333"/>
                      <w:sz w:val="21"/>
                      <w:szCs w:val="21"/>
                    </w:rPr>
                  </w:rPrChange>
                </w:rPr>
                <w:t>OAuth+OpenID</w:t>
              </w:r>
              <w:proofErr w:type="spellEnd"/>
              <w:r w:rsidRPr="007A5F65">
                <w:rPr>
                  <w:rFonts w:ascii="Segoe UI" w:hAnsi="Segoe UI" w:cs="Segoe UI"/>
                  <w:color w:val="333333"/>
                  <w:sz w:val="20"/>
                  <w:szCs w:val="20"/>
                  <w:rPrChange w:id="2220" w:author="Barry O'Donohoe" w:date="2018-02-05T10:11:00Z">
                    <w:rPr>
                      <w:rFonts w:ascii="Segoe UI" w:hAnsi="Segoe UI" w:cs="Segoe UI"/>
                      <w:color w:val="333333"/>
                      <w:sz w:val="21"/>
                      <w:szCs w:val="21"/>
                    </w:rPr>
                  </w:rPrChange>
                </w:rPr>
                <w:t xml:space="preserve"> connect request is "</w:t>
              </w:r>
              <w:proofErr w:type="spellStart"/>
              <w:r w:rsidRPr="007A5F65">
                <w:rPr>
                  <w:rFonts w:ascii="Segoe UI" w:hAnsi="Segoe UI" w:cs="Segoe UI"/>
                  <w:color w:val="333333"/>
                  <w:sz w:val="20"/>
                  <w:szCs w:val="20"/>
                  <w:rPrChange w:id="2221" w:author="Barry O'Donohoe" w:date="2018-02-05T10:11:00Z">
                    <w:rPr>
                      <w:rFonts w:ascii="Segoe UI" w:hAnsi="Segoe UI" w:cs="Segoe UI"/>
                      <w:color w:val="333333"/>
                      <w:sz w:val="21"/>
                      <w:szCs w:val="21"/>
                    </w:rPr>
                  </w:rPrChange>
                </w:rPr>
                <w:t>openid</w:t>
              </w:r>
              <w:proofErr w:type="spellEnd"/>
              <w:r w:rsidRPr="007A5F65">
                <w:rPr>
                  <w:rFonts w:ascii="Segoe UI" w:hAnsi="Segoe UI" w:cs="Segoe UI"/>
                  <w:color w:val="333333"/>
                  <w:sz w:val="20"/>
                  <w:szCs w:val="20"/>
                  <w:rPrChange w:id="2222" w:author="Barry O'Donohoe" w:date="2018-02-05T10:11:00Z">
                    <w:rPr>
                      <w:rFonts w:ascii="Segoe UI" w:hAnsi="Segoe UI" w:cs="Segoe UI"/>
                      <w:color w:val="333333"/>
                      <w:sz w:val="21"/>
                      <w:szCs w:val="21"/>
                    </w:rPr>
                  </w:rPrChange>
                </w:rPr>
                <w:t xml:space="preserve"> accounts payments", which is a failure scenario, then PF forwards the request to this adapter which fails the authentication flow and redirects to TPP with custom error message, that is configured in the adapter configuration page</w:t>
              </w:r>
            </w:ins>
          </w:p>
        </w:tc>
      </w:tr>
      <w:tr w:rsidR="007A5F65" w14:paraId="252BA82A" w14:textId="77777777" w:rsidTr="008A32CE">
        <w:trPr>
          <w:ins w:id="2223" w:author="Barry O'Donohoe" w:date="2018-02-05T10:10:00Z"/>
        </w:trPr>
        <w:tc>
          <w:tcPr>
            <w:tcW w:w="656"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224"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39F5A61B" w14:textId="77777777" w:rsidR="007A5F65" w:rsidRPr="007A5F65" w:rsidRDefault="007A5F65">
            <w:pPr>
              <w:rPr>
                <w:ins w:id="2225" w:author="Barry O'Donohoe" w:date="2018-02-05T10:10:00Z"/>
                <w:rFonts w:ascii="Segoe UI" w:hAnsi="Segoe UI" w:cs="Segoe UI"/>
                <w:color w:val="333333"/>
                <w:sz w:val="20"/>
                <w:szCs w:val="20"/>
                <w:rPrChange w:id="2226" w:author="Barry O'Donohoe" w:date="2018-02-05T10:11:00Z">
                  <w:rPr>
                    <w:ins w:id="2227" w:author="Barry O'Donohoe" w:date="2018-02-05T10:10:00Z"/>
                    <w:rFonts w:ascii="Segoe UI" w:hAnsi="Segoe UI" w:cs="Segoe UI"/>
                    <w:color w:val="333333"/>
                    <w:sz w:val="21"/>
                    <w:szCs w:val="21"/>
                  </w:rPr>
                </w:rPrChange>
              </w:rPr>
            </w:pPr>
            <w:ins w:id="2228" w:author="Barry O'Donohoe" w:date="2018-02-05T10:10:00Z">
              <w:r w:rsidRPr="007A5F65">
                <w:rPr>
                  <w:rFonts w:ascii="Segoe UI" w:hAnsi="Segoe UI" w:cs="Segoe UI"/>
                  <w:color w:val="333333"/>
                  <w:sz w:val="20"/>
                  <w:szCs w:val="20"/>
                  <w:rPrChange w:id="2229" w:author="Barry O'Donohoe" w:date="2018-02-05T10:11:00Z">
                    <w:rPr>
                      <w:rFonts w:ascii="Segoe UI" w:hAnsi="Segoe UI" w:cs="Segoe UI"/>
                      <w:color w:val="333333"/>
                      <w:sz w:val="21"/>
                      <w:szCs w:val="21"/>
                    </w:rPr>
                  </w:rPrChange>
                </w:rPr>
                <w:t> 4</w:t>
              </w:r>
            </w:ins>
          </w:p>
        </w:tc>
        <w:tc>
          <w:tcPr>
            <w:tcW w:w="13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230"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1FF23D9E" w14:textId="77777777" w:rsidR="007A5F65" w:rsidRPr="007A5F65" w:rsidRDefault="007A5F65">
            <w:pPr>
              <w:rPr>
                <w:ins w:id="2231" w:author="Barry O'Donohoe" w:date="2018-02-05T10:10:00Z"/>
                <w:rFonts w:ascii="Segoe UI" w:hAnsi="Segoe UI" w:cs="Segoe UI"/>
                <w:color w:val="333333"/>
                <w:sz w:val="20"/>
                <w:szCs w:val="20"/>
                <w:rPrChange w:id="2232" w:author="Barry O'Donohoe" w:date="2018-02-05T10:11:00Z">
                  <w:rPr>
                    <w:ins w:id="2233" w:author="Barry O'Donohoe" w:date="2018-02-05T10:10:00Z"/>
                    <w:rFonts w:ascii="Segoe UI" w:hAnsi="Segoe UI" w:cs="Segoe UI"/>
                    <w:color w:val="333333"/>
                    <w:sz w:val="21"/>
                    <w:szCs w:val="21"/>
                  </w:rPr>
                </w:rPrChange>
              </w:rPr>
            </w:pPr>
            <w:ins w:id="2234" w:author="Barry O'Donohoe" w:date="2018-02-05T10:10:00Z">
              <w:r w:rsidRPr="007A5F65">
                <w:rPr>
                  <w:rFonts w:ascii="Segoe UI" w:hAnsi="Segoe UI" w:cs="Segoe UI"/>
                  <w:color w:val="333333"/>
                  <w:sz w:val="20"/>
                  <w:szCs w:val="20"/>
                  <w:rPrChange w:id="2235" w:author="Barry O'Donohoe" w:date="2018-02-05T10:11:00Z">
                    <w:rPr>
                      <w:rFonts w:ascii="Segoe UI" w:hAnsi="Segoe UI" w:cs="Segoe UI"/>
                      <w:color w:val="333333"/>
                      <w:sz w:val="21"/>
                      <w:szCs w:val="21"/>
                    </w:rPr>
                  </w:rPrChange>
                </w:rPr>
                <w:t xml:space="preserve">OB PF Request Object </w:t>
              </w:r>
              <w:proofErr w:type="spellStart"/>
              <w:r w:rsidRPr="007A5F65">
                <w:rPr>
                  <w:rFonts w:ascii="Segoe UI" w:hAnsi="Segoe UI" w:cs="Segoe UI"/>
                  <w:color w:val="333333"/>
                  <w:sz w:val="20"/>
                  <w:szCs w:val="20"/>
                  <w:rPrChange w:id="2236" w:author="Barry O'Donohoe" w:date="2018-02-05T10:11:00Z">
                    <w:rPr>
                      <w:rFonts w:ascii="Segoe UI" w:hAnsi="Segoe UI" w:cs="Segoe UI"/>
                      <w:color w:val="333333"/>
                      <w:sz w:val="21"/>
                      <w:szCs w:val="21"/>
                    </w:rPr>
                  </w:rPrChange>
                </w:rPr>
                <w:t>Param</w:t>
              </w:r>
              <w:proofErr w:type="spellEnd"/>
              <w:r w:rsidRPr="007A5F65">
                <w:rPr>
                  <w:rFonts w:ascii="Segoe UI" w:hAnsi="Segoe UI" w:cs="Segoe UI"/>
                  <w:color w:val="333333"/>
                  <w:sz w:val="20"/>
                  <w:szCs w:val="20"/>
                  <w:rPrChange w:id="2237" w:author="Barry O'Donohoe" w:date="2018-02-05T10:11:00Z">
                    <w:rPr>
                      <w:rFonts w:ascii="Segoe UI" w:hAnsi="Segoe UI" w:cs="Segoe UI"/>
                      <w:color w:val="333333"/>
                      <w:sz w:val="21"/>
                      <w:szCs w:val="21"/>
                    </w:rPr>
                  </w:rPrChange>
                </w:rPr>
                <w:t xml:space="preserve"> Validation Adapter</w:t>
              </w:r>
            </w:ins>
          </w:p>
        </w:tc>
        <w:tc>
          <w:tcPr>
            <w:tcW w:w="110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238"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2B3287C7" w14:textId="77777777" w:rsidR="007A5F65" w:rsidRPr="007A5F65" w:rsidRDefault="007A5F65">
            <w:pPr>
              <w:rPr>
                <w:ins w:id="2239" w:author="Barry O'Donohoe" w:date="2018-02-05T10:10:00Z"/>
                <w:rFonts w:ascii="Segoe UI" w:hAnsi="Segoe UI" w:cs="Segoe UI"/>
                <w:color w:val="333333"/>
                <w:sz w:val="20"/>
                <w:szCs w:val="20"/>
                <w:rPrChange w:id="2240" w:author="Barry O'Donohoe" w:date="2018-02-05T10:11:00Z">
                  <w:rPr>
                    <w:ins w:id="2241" w:author="Barry O'Donohoe" w:date="2018-02-05T10:10:00Z"/>
                    <w:rFonts w:ascii="Segoe UI" w:hAnsi="Segoe UI" w:cs="Segoe UI"/>
                    <w:color w:val="333333"/>
                    <w:sz w:val="21"/>
                    <w:szCs w:val="21"/>
                  </w:rPr>
                </w:rPrChange>
              </w:rPr>
            </w:pPr>
            <w:ins w:id="2242" w:author="Barry O'Donohoe" w:date="2018-02-05T10:10:00Z">
              <w:r w:rsidRPr="007A5F65">
                <w:rPr>
                  <w:rFonts w:ascii="Segoe UI" w:hAnsi="Segoe UI" w:cs="Segoe UI"/>
                  <w:color w:val="333333"/>
                  <w:sz w:val="20"/>
                  <w:szCs w:val="20"/>
                  <w:rPrChange w:id="2243" w:author="Barry O'Donohoe" w:date="2018-02-05T10:11:00Z">
                    <w:rPr>
                      <w:rFonts w:ascii="Segoe UI" w:hAnsi="Segoe UI" w:cs="Segoe UI"/>
                      <w:color w:val="333333"/>
                      <w:sz w:val="21"/>
                      <w:szCs w:val="21"/>
                    </w:rPr>
                  </w:rPrChange>
                </w:rPr>
                <w:t> Custom</w:t>
              </w:r>
            </w:ins>
          </w:p>
        </w:tc>
        <w:tc>
          <w:tcPr>
            <w:tcW w:w="2977"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244"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4C8FABAB" w14:textId="77777777" w:rsidR="007A5F65" w:rsidRPr="007A5F65" w:rsidRDefault="007A5F65">
            <w:pPr>
              <w:pStyle w:val="NormalWeb"/>
              <w:spacing w:before="0" w:beforeAutospacing="0" w:after="0" w:afterAutospacing="0"/>
              <w:rPr>
                <w:ins w:id="2245" w:author="Barry O'Donohoe" w:date="2018-02-05T10:10:00Z"/>
                <w:rFonts w:ascii="Segoe UI" w:hAnsi="Segoe UI" w:cs="Segoe UI"/>
                <w:color w:val="333333"/>
                <w:sz w:val="20"/>
                <w:szCs w:val="20"/>
                <w:rPrChange w:id="2246" w:author="Barry O'Donohoe" w:date="2018-02-05T10:11:00Z">
                  <w:rPr>
                    <w:ins w:id="2247" w:author="Barry O'Donohoe" w:date="2018-02-05T10:10:00Z"/>
                    <w:rFonts w:ascii="Segoe UI" w:hAnsi="Segoe UI" w:cs="Segoe UI"/>
                    <w:color w:val="333333"/>
                    <w:sz w:val="21"/>
                    <w:szCs w:val="21"/>
                  </w:rPr>
                </w:rPrChange>
              </w:rPr>
            </w:pPr>
            <w:ins w:id="2248" w:author="Barry O'Donohoe" w:date="2018-02-05T10:10:00Z">
              <w:r w:rsidRPr="007A5F65">
                <w:rPr>
                  <w:rFonts w:ascii="Segoe UI" w:hAnsi="Segoe UI" w:cs="Segoe UI"/>
                  <w:color w:val="333333"/>
                  <w:sz w:val="20"/>
                  <w:szCs w:val="20"/>
                  <w:rPrChange w:id="2249" w:author="Barry O'Donohoe" w:date="2018-02-05T10:11:00Z">
                    <w:rPr>
                      <w:rFonts w:ascii="Segoe UI" w:hAnsi="Segoe UI" w:cs="Segoe UI"/>
                      <w:color w:val="333333"/>
                      <w:sz w:val="21"/>
                      <w:szCs w:val="21"/>
                    </w:rPr>
                  </w:rPrChange>
                </w:rPr>
                <w:t xml:space="preserve">This adapter can be used to validate the presence of a parameter in the OIDC request object, and based on configuration in the HTTP request query string </w:t>
              </w:r>
              <w:r w:rsidRPr="007A5F65">
                <w:rPr>
                  <w:rFonts w:ascii="Segoe UI" w:hAnsi="Segoe UI" w:cs="Segoe UI"/>
                  <w:color w:val="333333"/>
                  <w:sz w:val="20"/>
                  <w:szCs w:val="20"/>
                  <w:rPrChange w:id="2250" w:author="Barry O'Donohoe" w:date="2018-02-05T10:11:00Z">
                    <w:rPr>
                      <w:rFonts w:ascii="Segoe UI" w:hAnsi="Segoe UI" w:cs="Segoe UI"/>
                      <w:color w:val="333333"/>
                      <w:sz w:val="21"/>
                      <w:szCs w:val="21"/>
                    </w:rPr>
                  </w:rPrChange>
                </w:rPr>
                <w:lastRenderedPageBreak/>
                <w:t>parameters.</w:t>
              </w:r>
            </w:ins>
          </w:p>
          <w:p w14:paraId="3EB998D0" w14:textId="77777777" w:rsidR="007A5F65" w:rsidRPr="007A5F65" w:rsidRDefault="007A5F65">
            <w:pPr>
              <w:pStyle w:val="NormalWeb"/>
              <w:spacing w:before="150" w:beforeAutospacing="0" w:after="0" w:afterAutospacing="0"/>
              <w:rPr>
                <w:ins w:id="2251" w:author="Barry O'Donohoe" w:date="2018-02-05T10:10:00Z"/>
                <w:rFonts w:ascii="Segoe UI" w:hAnsi="Segoe UI" w:cs="Segoe UI"/>
                <w:color w:val="333333"/>
                <w:sz w:val="20"/>
                <w:szCs w:val="20"/>
                <w:rPrChange w:id="2252" w:author="Barry O'Donohoe" w:date="2018-02-05T10:11:00Z">
                  <w:rPr>
                    <w:ins w:id="2253" w:author="Barry O'Donohoe" w:date="2018-02-05T10:10:00Z"/>
                    <w:rFonts w:ascii="Segoe UI" w:hAnsi="Segoe UI" w:cs="Segoe UI"/>
                    <w:color w:val="333333"/>
                    <w:sz w:val="21"/>
                    <w:szCs w:val="21"/>
                  </w:rPr>
                </w:rPrChange>
              </w:rPr>
            </w:pPr>
            <w:ins w:id="2254" w:author="Barry O'Donohoe" w:date="2018-02-05T10:10:00Z">
              <w:r w:rsidRPr="007A5F65">
                <w:rPr>
                  <w:rFonts w:ascii="Segoe UI" w:hAnsi="Segoe UI" w:cs="Segoe UI"/>
                  <w:color w:val="333333"/>
                  <w:sz w:val="20"/>
                  <w:szCs w:val="20"/>
                  <w:rPrChange w:id="2255" w:author="Barry O'Donohoe" w:date="2018-02-05T10:11:00Z">
                    <w:rPr>
                      <w:rFonts w:ascii="Segoe UI" w:hAnsi="Segoe UI" w:cs="Segoe UI"/>
                      <w:color w:val="333333"/>
                      <w:sz w:val="21"/>
                      <w:szCs w:val="21"/>
                    </w:rPr>
                  </w:rPrChange>
                </w:rPr>
                <w:t>The name of the parameter to validate, whether to check in HTTP request query string are configurable</w:t>
              </w:r>
            </w:ins>
          </w:p>
        </w:tc>
        <w:tc>
          <w:tcPr>
            <w:tcW w:w="155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256"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7128274C" w14:textId="77777777" w:rsidR="007A5F65" w:rsidRPr="007A5F65" w:rsidRDefault="007A5F65">
            <w:pPr>
              <w:rPr>
                <w:ins w:id="2257" w:author="Barry O'Donohoe" w:date="2018-02-05T10:10:00Z"/>
                <w:rFonts w:ascii="Segoe UI" w:hAnsi="Segoe UI" w:cs="Segoe UI"/>
                <w:color w:val="333333"/>
                <w:sz w:val="20"/>
                <w:szCs w:val="20"/>
                <w:rPrChange w:id="2258" w:author="Barry O'Donohoe" w:date="2018-02-05T10:11:00Z">
                  <w:rPr>
                    <w:ins w:id="2259" w:author="Barry O'Donohoe" w:date="2018-02-05T10:10:00Z"/>
                    <w:rFonts w:ascii="Segoe UI" w:hAnsi="Segoe UI" w:cs="Segoe UI"/>
                    <w:color w:val="333333"/>
                    <w:sz w:val="21"/>
                    <w:szCs w:val="21"/>
                  </w:rPr>
                </w:rPrChange>
              </w:rPr>
            </w:pPr>
            <w:ins w:id="2260" w:author="Barry O'Donohoe" w:date="2018-02-05T10:10:00Z">
              <w:r w:rsidRPr="007A5F65">
                <w:rPr>
                  <w:rFonts w:ascii="Segoe UI" w:hAnsi="Segoe UI" w:cs="Segoe UI"/>
                  <w:color w:val="333333"/>
                  <w:sz w:val="20"/>
                  <w:szCs w:val="20"/>
                  <w:rPrChange w:id="2261" w:author="Barry O'Donohoe" w:date="2018-02-05T10:11:00Z">
                    <w:rPr>
                      <w:rFonts w:ascii="Segoe UI" w:hAnsi="Segoe UI" w:cs="Segoe UI"/>
                      <w:color w:val="333333"/>
                      <w:sz w:val="21"/>
                      <w:szCs w:val="21"/>
                    </w:rPr>
                  </w:rPrChange>
                </w:rPr>
                <w:lastRenderedPageBreak/>
                <w:t> Medium</w:t>
              </w:r>
            </w:ins>
          </w:p>
        </w:tc>
        <w:tc>
          <w:tcPr>
            <w:tcW w:w="80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Change w:id="2262" w:author="Barry O'Donohoe" w:date="2018-02-05T10:12:00Z">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tcPrChange>
          </w:tcPr>
          <w:p w14:paraId="2C78703E" w14:textId="77777777" w:rsidR="007A5F65" w:rsidRPr="007A5F65" w:rsidRDefault="007A5F65">
            <w:pPr>
              <w:rPr>
                <w:ins w:id="2263" w:author="Barry O'Donohoe" w:date="2018-02-05T10:10:00Z"/>
                <w:rFonts w:ascii="Segoe UI" w:hAnsi="Segoe UI" w:cs="Segoe UI"/>
                <w:color w:val="333333"/>
                <w:sz w:val="20"/>
                <w:szCs w:val="20"/>
                <w:rPrChange w:id="2264" w:author="Barry O'Donohoe" w:date="2018-02-05T10:11:00Z">
                  <w:rPr>
                    <w:ins w:id="2265" w:author="Barry O'Donohoe" w:date="2018-02-05T10:10:00Z"/>
                    <w:rFonts w:ascii="Segoe UI" w:hAnsi="Segoe UI" w:cs="Segoe UI"/>
                    <w:color w:val="333333"/>
                    <w:sz w:val="21"/>
                    <w:szCs w:val="21"/>
                  </w:rPr>
                </w:rPrChange>
              </w:rPr>
            </w:pPr>
            <w:ins w:id="2266" w:author="Barry O'Donohoe" w:date="2018-02-05T10:10:00Z">
              <w:r w:rsidRPr="007A5F65">
                <w:rPr>
                  <w:rFonts w:ascii="Segoe UI" w:hAnsi="Segoe UI" w:cs="Segoe UI"/>
                  <w:color w:val="333333"/>
                  <w:sz w:val="20"/>
                  <w:szCs w:val="20"/>
                  <w:rPrChange w:id="2267" w:author="Barry O'Donohoe" w:date="2018-02-05T10:11:00Z">
                    <w:rPr>
                      <w:rFonts w:ascii="Segoe UI" w:hAnsi="Segoe UI" w:cs="Segoe UI"/>
                      <w:color w:val="333333"/>
                      <w:sz w:val="21"/>
                      <w:szCs w:val="21"/>
                    </w:rPr>
                  </w:rPrChange>
                </w:rPr>
                <w:t> </w:t>
              </w:r>
            </w:ins>
          </w:p>
          <w:p w14:paraId="2376C814" w14:textId="77777777" w:rsidR="007A5F65" w:rsidRPr="007A5F65" w:rsidRDefault="007A5F65">
            <w:pPr>
              <w:pStyle w:val="NormalWeb"/>
              <w:spacing w:before="0" w:beforeAutospacing="0" w:after="0" w:afterAutospacing="0"/>
              <w:rPr>
                <w:ins w:id="2268" w:author="Barry O'Donohoe" w:date="2018-02-05T10:10:00Z"/>
                <w:rFonts w:ascii="Segoe UI" w:hAnsi="Segoe UI" w:cs="Segoe UI"/>
                <w:color w:val="333333"/>
                <w:sz w:val="20"/>
                <w:szCs w:val="20"/>
                <w:rPrChange w:id="2269" w:author="Barry O'Donohoe" w:date="2018-02-05T10:11:00Z">
                  <w:rPr>
                    <w:ins w:id="2270" w:author="Barry O'Donohoe" w:date="2018-02-05T10:10:00Z"/>
                    <w:rFonts w:ascii="Segoe UI" w:hAnsi="Segoe UI" w:cs="Segoe UI"/>
                    <w:color w:val="333333"/>
                    <w:sz w:val="21"/>
                    <w:szCs w:val="21"/>
                  </w:rPr>
                </w:rPrChange>
              </w:rPr>
            </w:pPr>
            <w:ins w:id="2271" w:author="Barry O'Donohoe" w:date="2018-02-05T10:10:00Z">
              <w:r w:rsidRPr="007A5F65">
                <w:rPr>
                  <w:rFonts w:ascii="Segoe UI" w:hAnsi="Segoe UI" w:cs="Segoe UI"/>
                  <w:color w:val="333333"/>
                  <w:sz w:val="20"/>
                  <w:szCs w:val="20"/>
                  <w:rPrChange w:id="2272" w:author="Barry O'Donohoe" w:date="2018-02-05T10:11:00Z">
                    <w:rPr>
                      <w:rFonts w:ascii="Segoe UI" w:hAnsi="Segoe UI" w:cs="Segoe UI"/>
                      <w:color w:val="333333"/>
                      <w:sz w:val="21"/>
                      <w:szCs w:val="21"/>
                    </w:rPr>
                  </w:rPrChange>
                </w:rPr>
                <w:t xml:space="preserve">This Adapter is an implementation of IdpAuthenticationAdapterV2 interface of PF SDK. The Adapter instances can be created on Manage </w:t>
              </w:r>
              <w:proofErr w:type="spellStart"/>
              <w:r w:rsidRPr="007A5F65">
                <w:rPr>
                  <w:rFonts w:ascii="Segoe UI" w:hAnsi="Segoe UI" w:cs="Segoe UI"/>
                  <w:color w:val="333333"/>
                  <w:sz w:val="20"/>
                  <w:szCs w:val="20"/>
                  <w:rPrChange w:id="2273" w:author="Barry O'Donohoe" w:date="2018-02-05T10:11:00Z">
                    <w:rPr>
                      <w:rFonts w:ascii="Segoe UI" w:hAnsi="Segoe UI" w:cs="Segoe UI"/>
                      <w:color w:val="333333"/>
                      <w:sz w:val="21"/>
                      <w:szCs w:val="21"/>
                    </w:rPr>
                  </w:rPrChange>
                </w:rPr>
                <w:t>Idp</w:t>
              </w:r>
              <w:proofErr w:type="spellEnd"/>
              <w:r w:rsidRPr="007A5F65">
                <w:rPr>
                  <w:rFonts w:ascii="Segoe UI" w:hAnsi="Segoe UI" w:cs="Segoe UI"/>
                  <w:color w:val="333333"/>
                  <w:sz w:val="20"/>
                  <w:szCs w:val="20"/>
                  <w:rPrChange w:id="2274" w:author="Barry O'Donohoe" w:date="2018-02-05T10:11:00Z">
                    <w:rPr>
                      <w:rFonts w:ascii="Segoe UI" w:hAnsi="Segoe UI" w:cs="Segoe UI"/>
                      <w:color w:val="333333"/>
                      <w:sz w:val="21"/>
                      <w:szCs w:val="21"/>
                    </w:rPr>
                  </w:rPrChange>
                </w:rPr>
                <w:t xml:space="preserve"> Adapter Instances configuration page.</w:t>
              </w:r>
            </w:ins>
          </w:p>
          <w:p w14:paraId="1EE65AAB" w14:textId="77777777" w:rsidR="007A5F65" w:rsidRPr="007A5F65" w:rsidRDefault="007A5F65">
            <w:pPr>
              <w:pStyle w:val="NormalWeb"/>
              <w:spacing w:before="150" w:beforeAutospacing="0" w:after="0" w:afterAutospacing="0"/>
              <w:rPr>
                <w:ins w:id="2275" w:author="Barry O'Donohoe" w:date="2018-02-05T10:10:00Z"/>
                <w:rFonts w:ascii="Segoe UI" w:hAnsi="Segoe UI" w:cs="Segoe UI"/>
                <w:color w:val="333333"/>
                <w:sz w:val="20"/>
                <w:szCs w:val="20"/>
                <w:rPrChange w:id="2276" w:author="Barry O'Donohoe" w:date="2018-02-05T10:11:00Z">
                  <w:rPr>
                    <w:ins w:id="2277" w:author="Barry O'Donohoe" w:date="2018-02-05T10:10:00Z"/>
                    <w:rFonts w:ascii="Segoe UI" w:hAnsi="Segoe UI" w:cs="Segoe UI"/>
                    <w:color w:val="333333"/>
                    <w:sz w:val="21"/>
                    <w:szCs w:val="21"/>
                  </w:rPr>
                </w:rPrChange>
              </w:rPr>
            </w:pPr>
            <w:ins w:id="2278" w:author="Barry O'Donohoe" w:date="2018-02-05T10:10:00Z">
              <w:r w:rsidRPr="007A5F65">
                <w:rPr>
                  <w:rFonts w:ascii="Segoe UI" w:hAnsi="Segoe UI" w:cs="Segoe UI"/>
                  <w:color w:val="333333"/>
                  <w:sz w:val="20"/>
                  <w:szCs w:val="20"/>
                  <w:rPrChange w:id="2279" w:author="Barry O'Donohoe" w:date="2018-02-05T10:11:00Z">
                    <w:rPr>
                      <w:rFonts w:ascii="Segoe UI" w:hAnsi="Segoe UI" w:cs="Segoe UI"/>
                      <w:color w:val="333333"/>
                      <w:sz w:val="21"/>
                      <w:szCs w:val="21"/>
                    </w:rPr>
                  </w:rPrChange>
                </w:rPr>
                <w:t>The following instance are created for the Open Banking project</w:t>
              </w:r>
            </w:ins>
          </w:p>
          <w:p w14:paraId="06311CD4" w14:textId="77777777" w:rsidR="007A5F65" w:rsidRPr="007A5F65" w:rsidRDefault="007A5F65">
            <w:pPr>
              <w:pStyle w:val="NormalWeb"/>
              <w:spacing w:before="150" w:beforeAutospacing="0" w:after="0" w:afterAutospacing="0"/>
              <w:rPr>
                <w:ins w:id="2280" w:author="Barry O'Donohoe" w:date="2018-02-05T10:10:00Z"/>
                <w:rFonts w:ascii="Segoe UI" w:hAnsi="Segoe UI" w:cs="Segoe UI"/>
                <w:color w:val="333333"/>
                <w:sz w:val="20"/>
                <w:szCs w:val="20"/>
                <w:rPrChange w:id="2281" w:author="Barry O'Donohoe" w:date="2018-02-05T10:11:00Z">
                  <w:rPr>
                    <w:ins w:id="2282" w:author="Barry O'Donohoe" w:date="2018-02-05T10:10:00Z"/>
                    <w:rFonts w:ascii="Segoe UI" w:hAnsi="Segoe UI" w:cs="Segoe UI"/>
                    <w:color w:val="333333"/>
                    <w:sz w:val="21"/>
                    <w:szCs w:val="21"/>
                  </w:rPr>
                </w:rPrChange>
              </w:rPr>
            </w:pPr>
            <w:proofErr w:type="spellStart"/>
            <w:ins w:id="2283" w:author="Barry O'Donohoe" w:date="2018-02-05T10:10:00Z">
              <w:r w:rsidRPr="007A5F65">
                <w:rPr>
                  <w:rFonts w:ascii="Segoe UI" w:hAnsi="Segoe UI" w:cs="Segoe UI"/>
                  <w:color w:val="333333"/>
                  <w:sz w:val="20"/>
                  <w:szCs w:val="20"/>
                  <w:rPrChange w:id="2284" w:author="Barry O'Donohoe" w:date="2018-02-05T10:11:00Z">
                    <w:rPr>
                      <w:rFonts w:ascii="Segoe UI" w:hAnsi="Segoe UI" w:cs="Segoe UI"/>
                      <w:color w:val="333333"/>
                      <w:sz w:val="21"/>
                      <w:szCs w:val="21"/>
                    </w:rPr>
                  </w:rPrChange>
                </w:rPr>
                <w:t>redirect_uri_check</w:t>
              </w:r>
              <w:proofErr w:type="spellEnd"/>
              <w:r w:rsidRPr="007A5F65">
                <w:rPr>
                  <w:rFonts w:ascii="Segoe UI" w:hAnsi="Segoe UI" w:cs="Segoe UI"/>
                  <w:color w:val="333333"/>
                  <w:sz w:val="20"/>
                  <w:szCs w:val="20"/>
                  <w:rPrChange w:id="2285" w:author="Barry O'Donohoe" w:date="2018-02-05T10:11:00Z">
                    <w:rPr>
                      <w:rFonts w:ascii="Segoe UI" w:hAnsi="Segoe UI" w:cs="Segoe UI"/>
                      <w:color w:val="333333"/>
                      <w:sz w:val="21"/>
                      <w:szCs w:val="21"/>
                    </w:rPr>
                  </w:rPrChange>
                </w:rPr>
                <w:t xml:space="preserve"> - This instance of the adapter validates if the </w:t>
              </w:r>
              <w:proofErr w:type="spellStart"/>
              <w:r w:rsidRPr="007A5F65">
                <w:rPr>
                  <w:rFonts w:ascii="Segoe UI" w:hAnsi="Segoe UI" w:cs="Segoe UI"/>
                  <w:color w:val="333333"/>
                  <w:sz w:val="20"/>
                  <w:szCs w:val="20"/>
                  <w:rPrChange w:id="2286" w:author="Barry O'Donohoe" w:date="2018-02-05T10:11:00Z">
                    <w:rPr>
                      <w:rFonts w:ascii="Segoe UI" w:hAnsi="Segoe UI" w:cs="Segoe UI"/>
                      <w:color w:val="333333"/>
                      <w:sz w:val="21"/>
                      <w:szCs w:val="21"/>
                    </w:rPr>
                  </w:rPrChange>
                </w:rPr>
                <w:t>redirect_uri</w:t>
              </w:r>
              <w:proofErr w:type="spellEnd"/>
              <w:r w:rsidRPr="007A5F65">
                <w:rPr>
                  <w:rFonts w:ascii="Segoe UI" w:hAnsi="Segoe UI" w:cs="Segoe UI"/>
                  <w:color w:val="333333"/>
                  <w:sz w:val="20"/>
                  <w:szCs w:val="20"/>
                  <w:rPrChange w:id="2287" w:author="Barry O'Donohoe" w:date="2018-02-05T10:11:00Z">
                    <w:rPr>
                      <w:rFonts w:ascii="Segoe UI" w:hAnsi="Segoe UI" w:cs="Segoe UI"/>
                      <w:color w:val="333333"/>
                      <w:sz w:val="21"/>
                      <w:szCs w:val="21"/>
                    </w:rPr>
                  </w:rPrChange>
                </w:rPr>
                <w:t xml:space="preserve"> is supplied in OIDC </w:t>
              </w:r>
              <w:r w:rsidRPr="007A5F65">
                <w:rPr>
                  <w:rFonts w:ascii="Segoe UI" w:hAnsi="Segoe UI" w:cs="Segoe UI"/>
                  <w:color w:val="333333"/>
                  <w:sz w:val="20"/>
                  <w:szCs w:val="20"/>
                  <w:rPrChange w:id="2288" w:author="Barry O'Donohoe" w:date="2018-02-05T10:11:00Z">
                    <w:rPr>
                      <w:rFonts w:ascii="Segoe UI" w:hAnsi="Segoe UI" w:cs="Segoe UI"/>
                      <w:color w:val="333333"/>
                      <w:sz w:val="21"/>
                      <w:szCs w:val="21"/>
                    </w:rPr>
                  </w:rPrChange>
                </w:rPr>
                <w:lastRenderedPageBreak/>
                <w:t>request object (and HTTP request query string parameter - based on the configuration)</w:t>
              </w:r>
            </w:ins>
          </w:p>
        </w:tc>
      </w:tr>
    </w:tbl>
    <w:p w14:paraId="6C680201" w14:textId="77777777" w:rsidR="00127A4C" w:rsidRPr="00127A4C" w:rsidRDefault="00127A4C" w:rsidP="00127A4C">
      <w:pPr>
        <w:shd w:val="clear" w:color="auto" w:fill="FFFFFF"/>
        <w:spacing w:before="90"/>
        <w:rPr>
          <w:ins w:id="2289" w:author="Barry O'Donohoe" w:date="2017-12-14T18:43:00Z"/>
          <w:rFonts w:ascii="Helvetica" w:hAnsi="Helvetica"/>
          <w:color w:val="464646"/>
          <w:spacing w:val="-3"/>
          <w:sz w:val="27"/>
          <w:szCs w:val="27"/>
        </w:rPr>
      </w:pPr>
    </w:p>
    <w:p w14:paraId="3F9D48A1" w14:textId="432D8106" w:rsidR="00127A4C" w:rsidRDefault="00127A4C">
      <w:pPr>
        <w:shd w:val="clear" w:color="auto" w:fill="FFFFFF"/>
        <w:spacing w:after="240"/>
        <w:rPr>
          <w:ins w:id="2290" w:author="Barry O'Donohoe" w:date="2017-12-14T18:42:00Z"/>
          <w:rFonts w:ascii="Helvetica" w:hAnsi="Helvetica"/>
          <w:color w:val="464646"/>
          <w:spacing w:val="-3"/>
          <w:sz w:val="27"/>
          <w:szCs w:val="27"/>
        </w:rPr>
        <w:pPrChange w:id="2291" w:author="Barry O'Donohoe" w:date="2018-02-05T09:46:00Z">
          <w:pPr>
            <w:shd w:val="clear" w:color="auto" w:fill="FFFFFF"/>
            <w:spacing w:after="240"/>
            <w:ind w:left="675"/>
          </w:pPr>
        </w:pPrChange>
      </w:pPr>
    </w:p>
    <w:p w14:paraId="1E04FCA0" w14:textId="77777777" w:rsidR="007A5F65" w:rsidRDefault="007A5F65">
      <w:pPr>
        <w:pStyle w:val="Heading5"/>
        <w:numPr>
          <w:ilvl w:val="0"/>
          <w:numId w:val="0"/>
        </w:numPr>
        <w:rPr>
          <w:ins w:id="2292" w:author="Barry O'Donohoe" w:date="2018-02-05T10:02:00Z"/>
          <w:rFonts w:asciiTheme="minorHAnsi" w:hAnsiTheme="minorHAnsi"/>
          <w:sz w:val="22"/>
          <w:szCs w:val="22"/>
        </w:rPr>
        <w:sectPr w:rsidR="007A5F65" w:rsidSect="007A5F65">
          <w:pgSz w:w="16819" w:h="11894" w:orient="landscape"/>
          <w:pgMar w:top="720" w:right="822" w:bottom="720" w:left="720" w:header="561" w:footer="561" w:gutter="0"/>
          <w:cols w:space="720"/>
          <w:docGrid w:linePitch="326"/>
          <w:sectPrChange w:id="2293" w:author="Barry O'Donohoe" w:date="2018-02-05T10:02:00Z">
            <w:sectPr w:rsidR="007A5F65" w:rsidSect="007A5F65">
              <w:pgSz w:w="11894" w:h="16819" w:orient="portrait"/>
              <w:pgMar w:top="720" w:right="720" w:bottom="821" w:left="720" w:header="562" w:footer="562" w:gutter="0"/>
            </w:sectPr>
          </w:sectPrChange>
        </w:sectPr>
      </w:pPr>
    </w:p>
    <w:p w14:paraId="70F7A970" w14:textId="6FC61AF4" w:rsidR="00127A4C" w:rsidRPr="002B0265" w:rsidRDefault="00127A4C">
      <w:pPr>
        <w:pStyle w:val="Heading5"/>
        <w:numPr>
          <w:ilvl w:val="0"/>
          <w:numId w:val="0"/>
        </w:numPr>
        <w:rPr>
          <w:rFonts w:asciiTheme="minorHAnsi" w:hAnsiTheme="minorHAnsi"/>
          <w:sz w:val="22"/>
          <w:szCs w:val="22"/>
          <w:rPrChange w:id="2294" w:author="Barry O'Donohoe" w:date="2017-12-14T16:45:00Z">
            <w:rPr>
              <w:sz w:val="22"/>
              <w:szCs w:val="22"/>
            </w:rPr>
          </w:rPrChange>
        </w:rPr>
        <w:pPrChange w:id="2295" w:author="Barry O'Donohoe" w:date="2017-12-14T16:45:00Z">
          <w:pPr>
            <w:pStyle w:val="preface6"/>
            <w:numPr>
              <w:ilvl w:val="0"/>
              <w:numId w:val="0"/>
            </w:numPr>
            <w:ind w:left="720" w:right="-346" w:hanging="1260"/>
          </w:pPr>
        </w:pPrChange>
      </w:pPr>
    </w:p>
    <w:p w14:paraId="2B3032F5" w14:textId="53DA5511" w:rsidR="006812A1" w:rsidDel="008A32CE" w:rsidRDefault="006812A1">
      <w:pPr>
        <w:pStyle w:val="Heading1"/>
        <w:numPr>
          <w:ilvl w:val="0"/>
          <w:numId w:val="0"/>
        </w:numPr>
        <w:ind w:left="720"/>
        <w:rPr>
          <w:del w:id="2296" w:author="Barry O'Donohoe" w:date="2018-02-05T10:14:00Z"/>
          <w:rFonts w:asciiTheme="minorHAnsi" w:hAnsiTheme="minorHAnsi"/>
        </w:rPr>
        <w:sectPr w:rsidR="006812A1" w:rsidDel="008A32CE" w:rsidSect="002B0265">
          <w:pgSz w:w="11894" w:h="16819"/>
          <w:pgMar w:top="720" w:right="720" w:bottom="821" w:left="720" w:header="562" w:footer="562" w:gutter="0"/>
          <w:lnNumType w:countBy="0" w:start="12"/>
          <w:cols w:space="720"/>
          <w:docGrid w:linePitch="326"/>
          <w:sectPrChange w:id="2297" w:author="Barry O'Donohoe" w:date="2017-12-14T16:44:00Z">
            <w:sectPr w:rsidR="006812A1" w:rsidDel="008A32CE" w:rsidSect="002B0265">
              <w:pgMar w:top="720" w:right="720" w:bottom="821" w:left="720" w:header="562" w:footer="562" w:gutter="0"/>
              <w:lnNumType w:countBy="1"/>
            </w:sectPr>
          </w:sectPrChange>
        </w:sectPr>
        <w:pPrChange w:id="2298" w:author="Barry O'Donohoe" w:date="2018-02-05T10:14:00Z">
          <w:pPr>
            <w:pStyle w:val="Heading1"/>
          </w:pPr>
        </w:pPrChange>
      </w:pPr>
      <w:bookmarkStart w:id="2299" w:name="_Toc329071019"/>
    </w:p>
    <w:p w14:paraId="224EA3AC" w14:textId="3DC5BB97" w:rsidR="005D767A" w:rsidRPr="00854841" w:rsidRDefault="005D767A" w:rsidP="005D767A">
      <w:pPr>
        <w:pStyle w:val="Heading1"/>
        <w:rPr>
          <w:rFonts w:asciiTheme="minorHAnsi" w:hAnsiTheme="minorHAnsi"/>
        </w:rPr>
      </w:pPr>
      <w:bookmarkStart w:id="2300" w:name="_Toc502910688"/>
      <w:del w:id="2301" w:author="Barry O'Donohoe" w:date="2018-02-05T10:14:00Z">
        <w:r w:rsidRPr="00854841" w:rsidDel="008A32CE">
          <w:rPr>
            <w:rFonts w:asciiTheme="minorHAnsi" w:hAnsiTheme="minorHAnsi"/>
          </w:rPr>
          <w:lastRenderedPageBreak/>
          <w:delText>S</w:delText>
        </w:r>
      </w:del>
      <w:ins w:id="2302" w:author="Barry O'Donohoe" w:date="2018-02-05T10:14:00Z">
        <w:r w:rsidR="008A32CE">
          <w:rPr>
            <w:rFonts w:asciiTheme="minorHAnsi" w:hAnsiTheme="minorHAnsi"/>
          </w:rPr>
          <w:t>S</w:t>
        </w:r>
      </w:ins>
      <w:r w:rsidRPr="00854841">
        <w:rPr>
          <w:rFonts w:asciiTheme="minorHAnsi" w:hAnsiTheme="minorHAnsi"/>
        </w:rPr>
        <w:t>ystem Design</w:t>
      </w:r>
      <w:bookmarkEnd w:id="2299"/>
      <w:bookmarkEnd w:id="2300"/>
    </w:p>
    <w:p w14:paraId="34A4F2A2" w14:textId="46B15BB3" w:rsidR="005D767A" w:rsidRPr="00854841" w:rsidRDefault="00E442A7" w:rsidP="005D767A">
      <w:pPr>
        <w:pStyle w:val="Heading2"/>
      </w:pPr>
      <w:bookmarkStart w:id="2303" w:name="_Toc330289847"/>
      <w:bookmarkStart w:id="2304" w:name="_Toc502910689"/>
      <w:bookmarkStart w:id="2305" w:name="_Toc329071022"/>
      <w:r>
        <w:t xml:space="preserve">URL </w:t>
      </w:r>
      <w:r w:rsidR="005D767A" w:rsidRPr="00854841">
        <w:t>Naming conventions</w:t>
      </w:r>
      <w:bookmarkEnd w:id="2303"/>
      <w:bookmarkEnd w:id="2304"/>
    </w:p>
    <w:p w14:paraId="380965D7" w14:textId="471B032A" w:rsidR="00E442A7" w:rsidRPr="00E442A7" w:rsidRDefault="00E442A7" w:rsidP="00F61498">
      <w:pPr>
        <w:spacing w:line="276" w:lineRule="auto"/>
        <w:rPr>
          <w:rFonts w:asciiTheme="minorHAnsi" w:hAnsiTheme="minorHAnsi" w:cs="Arial"/>
          <w:color w:val="000000" w:themeColor="text1"/>
          <w:sz w:val="22"/>
          <w:szCs w:val="22"/>
        </w:rPr>
      </w:pPr>
      <w:r>
        <w:rPr>
          <w:rFonts w:asciiTheme="minorHAnsi" w:hAnsiTheme="minorHAnsi"/>
          <w:sz w:val="22"/>
          <w:szCs w:val="22"/>
        </w:rPr>
        <w:tab/>
      </w:r>
      <w:r w:rsidRPr="00E442A7">
        <w:rPr>
          <w:rFonts w:asciiTheme="minorHAnsi" w:hAnsiTheme="minorHAnsi" w:cs="Arial"/>
          <w:color w:val="000000" w:themeColor="text1"/>
          <w:sz w:val="22"/>
          <w:szCs w:val="22"/>
        </w:rPr>
        <w:t>PingFederate runtime engine endpoint URL’s are used to consume the services offered by PingFederate.</w:t>
      </w:r>
    </w:p>
    <w:p w14:paraId="5B94B71B" w14:textId="11B69D6B" w:rsidR="00E442A7" w:rsidRPr="00E442A7" w:rsidRDefault="00E442A7" w:rsidP="00F61498">
      <w:pPr>
        <w:pStyle w:val="rbsbody"/>
        <w:spacing w:before="0" w:beforeAutospacing="0" w:after="180" w:afterAutospacing="0" w:line="276" w:lineRule="auto"/>
        <w:ind w:left="720"/>
        <w:rPr>
          <w:rFonts w:asciiTheme="minorHAnsi" w:hAnsiTheme="minorHAnsi" w:cs="Arial"/>
          <w:color w:val="000000" w:themeColor="text1"/>
          <w:sz w:val="22"/>
          <w:szCs w:val="22"/>
        </w:rPr>
      </w:pPr>
      <w:r w:rsidRPr="00E442A7">
        <w:rPr>
          <w:rFonts w:asciiTheme="minorHAnsi" w:hAnsiTheme="minorHAnsi" w:cs="Arial"/>
          <w:color w:val="000000" w:themeColor="text1"/>
          <w:sz w:val="22"/>
          <w:szCs w:val="22"/>
        </w:rPr>
        <w:t>There</w:t>
      </w:r>
      <w:r>
        <w:rPr>
          <w:rFonts w:asciiTheme="minorHAnsi" w:hAnsiTheme="minorHAnsi" w:cs="Arial"/>
          <w:color w:val="000000" w:themeColor="text1"/>
          <w:sz w:val="22"/>
          <w:szCs w:val="22"/>
        </w:rPr>
        <w:t xml:space="preserve"> will be a publicly accessible set of endpoints exposed to the internet via a load balancer </w:t>
      </w:r>
      <w:r w:rsidRPr="00E442A7">
        <w:rPr>
          <w:rFonts w:asciiTheme="minorHAnsi" w:hAnsiTheme="minorHAnsi" w:cs="Arial"/>
          <w:color w:val="000000" w:themeColor="text1"/>
          <w:sz w:val="22"/>
          <w:szCs w:val="22"/>
        </w:rPr>
        <w:t xml:space="preserve">at different </w:t>
      </w:r>
      <w:r>
        <w:rPr>
          <w:rFonts w:asciiTheme="minorHAnsi" w:hAnsiTheme="minorHAnsi" w:cs="Arial"/>
          <w:color w:val="000000" w:themeColor="text1"/>
          <w:sz w:val="22"/>
          <w:szCs w:val="22"/>
        </w:rPr>
        <w:t>context roots of the same fully qualified domain name.</w:t>
      </w:r>
    </w:p>
    <w:p w14:paraId="73416404" w14:textId="19C60500" w:rsidR="00E442A7" w:rsidRPr="00E442A7" w:rsidRDefault="00E442A7" w:rsidP="00F61498">
      <w:pPr>
        <w:pStyle w:val="rbsbody"/>
        <w:spacing w:before="0" w:beforeAutospacing="0" w:after="180" w:afterAutospacing="0" w:line="276" w:lineRule="auto"/>
        <w:ind w:left="720"/>
        <w:rPr>
          <w:rFonts w:asciiTheme="minorHAnsi" w:hAnsiTheme="minorHAnsi" w:cs="Arial"/>
          <w:color w:val="000000" w:themeColor="text1"/>
          <w:sz w:val="22"/>
          <w:szCs w:val="22"/>
        </w:rPr>
      </w:pPr>
      <w:r w:rsidRPr="00E442A7">
        <w:rPr>
          <w:rFonts w:asciiTheme="minorHAnsi" w:hAnsiTheme="minorHAnsi" w:cs="Arial"/>
          <w:color w:val="000000" w:themeColor="text1"/>
          <w:sz w:val="22"/>
          <w:szCs w:val="22"/>
        </w:rPr>
        <w:t xml:space="preserve">In </w:t>
      </w:r>
      <w:r w:rsidR="004910DE" w:rsidRPr="00E442A7">
        <w:rPr>
          <w:rFonts w:asciiTheme="minorHAnsi" w:hAnsiTheme="minorHAnsi" w:cs="Arial"/>
          <w:color w:val="000000" w:themeColor="text1"/>
          <w:sz w:val="22"/>
          <w:szCs w:val="22"/>
        </w:rPr>
        <w:t>addition,</w:t>
      </w:r>
      <w:r w:rsidRPr="00E442A7">
        <w:rPr>
          <w:rFonts w:asciiTheme="minorHAnsi" w:hAnsiTheme="minorHAnsi" w:cs="Arial"/>
          <w:color w:val="000000" w:themeColor="text1"/>
          <w:sz w:val="22"/>
          <w:szCs w:val="22"/>
        </w:rPr>
        <w:t xml:space="preserve"> PingFederate Administrative API exposed by the PingFederate Admin node is a REST-based interface that provides a programmatic way to make configuration changes to PingFederate as an alternative to using the administrative console – this is available from https://&lt;admin-cluster-dnsname&gt;</w:t>
      </w:r>
      <w:r>
        <w:rPr>
          <w:rFonts w:asciiTheme="minorHAnsi" w:hAnsiTheme="minorHAnsi" w:cs="Arial"/>
          <w:color w:val="000000" w:themeColor="text1"/>
          <w:sz w:val="22"/>
          <w:szCs w:val="22"/>
        </w:rPr>
        <w:t>:&lt;admin_port&gt;/pf-admin/api-docs.</w:t>
      </w:r>
    </w:p>
    <w:p w14:paraId="2EA6EC29" w14:textId="24E4AF74" w:rsidR="00E442A7" w:rsidRDefault="00E442A7" w:rsidP="00F61498">
      <w:pPr>
        <w:pStyle w:val="rbsbody"/>
        <w:spacing w:before="0" w:beforeAutospacing="0" w:after="180" w:afterAutospacing="0" w:line="276" w:lineRule="auto"/>
        <w:ind w:left="720"/>
        <w:rPr>
          <w:rFonts w:asciiTheme="minorHAnsi" w:hAnsiTheme="minorHAnsi" w:cs="Arial"/>
          <w:color w:val="000000" w:themeColor="text1"/>
          <w:sz w:val="22"/>
          <w:szCs w:val="22"/>
        </w:rPr>
      </w:pPr>
      <w:r w:rsidRPr="00E442A7">
        <w:rPr>
          <w:rFonts w:asciiTheme="minorHAnsi" w:hAnsiTheme="minorHAnsi" w:cs="Arial"/>
          <w:color w:val="000000" w:themeColor="text1"/>
          <w:sz w:val="22"/>
          <w:szCs w:val="22"/>
        </w:rPr>
        <w:t xml:space="preserve">For production there will be </w:t>
      </w:r>
      <w:r w:rsidR="001E1E2D">
        <w:rPr>
          <w:rFonts w:asciiTheme="minorHAnsi" w:hAnsiTheme="minorHAnsi" w:cs="Arial"/>
          <w:color w:val="000000" w:themeColor="text1"/>
          <w:sz w:val="22"/>
          <w:szCs w:val="22"/>
        </w:rPr>
        <w:t xml:space="preserve">a BOI branded </w:t>
      </w:r>
      <w:r w:rsidR="00EF408D">
        <w:rPr>
          <w:rFonts w:asciiTheme="minorHAnsi" w:hAnsiTheme="minorHAnsi" w:cs="Arial"/>
          <w:color w:val="000000" w:themeColor="text1"/>
          <w:sz w:val="22"/>
          <w:szCs w:val="22"/>
        </w:rPr>
        <w:t>entry point</w:t>
      </w:r>
      <w:r w:rsidRPr="00E442A7">
        <w:rPr>
          <w:rFonts w:asciiTheme="minorHAnsi" w:hAnsiTheme="minorHAnsi" w:cs="Arial"/>
          <w:color w:val="000000" w:themeColor="text1"/>
          <w:sz w:val="22"/>
          <w:szCs w:val="22"/>
        </w:rPr>
        <w:t xml:space="preserve"> for PingFederate runtime engines exposed to the internet as follows:</w:t>
      </w:r>
    </w:p>
    <w:p w14:paraId="5FFA9F63" w14:textId="7EA3D0D7" w:rsidR="00EF408D" w:rsidRDefault="00296D50" w:rsidP="00F61498">
      <w:pPr>
        <w:pStyle w:val="rbsbody"/>
        <w:spacing w:before="0" w:beforeAutospacing="0" w:after="180" w:afterAutospacing="0" w:line="276" w:lineRule="auto"/>
        <w:ind w:left="720"/>
        <w:rPr>
          <w:ins w:id="2306" w:author="Barry O'Donohoe" w:date="2018-02-05T14:55:00Z"/>
          <w:rFonts w:asciiTheme="minorHAnsi" w:hAnsiTheme="minorHAnsi" w:cs="Arial"/>
          <w:b/>
          <w:color w:val="000000" w:themeColor="text1"/>
          <w:sz w:val="22"/>
          <w:szCs w:val="22"/>
          <w:u w:val="single"/>
        </w:rPr>
      </w:pPr>
      <w:ins w:id="2307" w:author="Barry O'Donohoe" w:date="2018-02-05T14:55:00Z">
        <w:r>
          <w:rPr>
            <w:rFonts w:asciiTheme="minorHAnsi" w:hAnsiTheme="minorHAnsi" w:cs="Arial"/>
            <w:b/>
            <w:color w:val="000000" w:themeColor="text1"/>
            <w:sz w:val="22"/>
            <w:szCs w:val="22"/>
            <w:u w:val="single"/>
          </w:rPr>
          <w:t>auth.</w:t>
        </w:r>
      </w:ins>
      <w:del w:id="2308" w:author="Barry O'Donohoe" w:date="2018-02-05T14:55:00Z">
        <w:r w:rsidR="001E1E2D" w:rsidDel="00296D50">
          <w:rPr>
            <w:rFonts w:asciiTheme="minorHAnsi" w:hAnsiTheme="minorHAnsi" w:cs="Arial"/>
            <w:b/>
            <w:color w:val="000000" w:themeColor="text1"/>
            <w:sz w:val="22"/>
            <w:szCs w:val="22"/>
            <w:u w:val="single"/>
          </w:rPr>
          <w:delText>&lt;hostname&gt;</w:delText>
        </w:r>
        <w:r w:rsidR="00EF408D" w:rsidRPr="00EF408D" w:rsidDel="00296D50">
          <w:rPr>
            <w:rFonts w:asciiTheme="minorHAnsi" w:hAnsiTheme="minorHAnsi" w:cs="Arial"/>
            <w:b/>
            <w:color w:val="000000" w:themeColor="text1"/>
            <w:sz w:val="22"/>
            <w:szCs w:val="22"/>
            <w:u w:val="single"/>
          </w:rPr>
          <w:delText>.</w:delText>
        </w:r>
      </w:del>
      <w:r w:rsidR="001E1E2D">
        <w:rPr>
          <w:rFonts w:asciiTheme="minorHAnsi" w:hAnsiTheme="minorHAnsi" w:cs="Arial"/>
          <w:b/>
          <w:color w:val="000000" w:themeColor="text1"/>
          <w:sz w:val="22"/>
          <w:szCs w:val="22"/>
          <w:u w:val="single"/>
        </w:rPr>
        <w:t>boi</w:t>
      </w:r>
      <w:r w:rsidR="00EF408D" w:rsidRPr="00EF408D">
        <w:rPr>
          <w:rFonts w:asciiTheme="minorHAnsi" w:hAnsiTheme="minorHAnsi" w:cs="Arial"/>
          <w:b/>
          <w:color w:val="000000" w:themeColor="text1"/>
          <w:sz w:val="22"/>
          <w:szCs w:val="22"/>
          <w:u w:val="single"/>
        </w:rPr>
        <w:t>.</w:t>
      </w:r>
      <w:r w:rsidR="001E1E2D">
        <w:rPr>
          <w:rFonts w:asciiTheme="minorHAnsi" w:hAnsiTheme="minorHAnsi" w:cs="Arial"/>
          <w:b/>
          <w:color w:val="000000" w:themeColor="text1"/>
          <w:sz w:val="22"/>
          <w:szCs w:val="22"/>
          <w:u w:val="single"/>
        </w:rPr>
        <w:t>ie</w:t>
      </w:r>
      <w:ins w:id="2309" w:author="Barry O'Donohoe" w:date="2018-02-05T14:55:00Z">
        <w:r>
          <w:rPr>
            <w:rFonts w:asciiTheme="minorHAnsi" w:hAnsiTheme="minorHAnsi" w:cs="Arial"/>
            <w:b/>
            <w:color w:val="000000" w:themeColor="text1"/>
            <w:sz w:val="22"/>
            <w:szCs w:val="22"/>
            <w:u w:val="single"/>
          </w:rPr>
          <w:t>/authorize</w:t>
        </w:r>
      </w:ins>
    </w:p>
    <w:p w14:paraId="6D8FBF17" w14:textId="301545FE" w:rsidR="00296D50" w:rsidRDefault="00296D50" w:rsidP="00F61498">
      <w:pPr>
        <w:pStyle w:val="rbsbody"/>
        <w:spacing w:before="0" w:beforeAutospacing="0" w:after="180" w:afterAutospacing="0" w:line="276" w:lineRule="auto"/>
        <w:ind w:left="720"/>
        <w:rPr>
          <w:ins w:id="2310" w:author="Barry O'Donohoe" w:date="2018-02-05T14:55:00Z"/>
          <w:rFonts w:asciiTheme="minorHAnsi" w:hAnsiTheme="minorHAnsi" w:cs="Arial"/>
          <w:b/>
          <w:color w:val="000000" w:themeColor="text1"/>
          <w:sz w:val="22"/>
          <w:szCs w:val="22"/>
          <w:u w:val="single"/>
        </w:rPr>
      </w:pPr>
      <w:ins w:id="2311" w:author="Barry O'Donohoe" w:date="2018-02-05T14:55:00Z">
        <w:r>
          <w:rPr>
            <w:rFonts w:asciiTheme="minorHAnsi" w:hAnsiTheme="minorHAnsi" w:cs="Arial"/>
            <w:b/>
            <w:color w:val="000000" w:themeColor="text1"/>
            <w:sz w:val="22"/>
            <w:szCs w:val="22"/>
            <w:u w:val="single"/>
          </w:rPr>
          <w:t>secure.boi.com/token</w:t>
        </w:r>
      </w:ins>
    </w:p>
    <w:p w14:paraId="3B2AED2D" w14:textId="796F2026" w:rsidR="000A7480" w:rsidRPr="00EF408D" w:rsidRDefault="000A7480" w:rsidP="00F61498">
      <w:pPr>
        <w:pStyle w:val="rbsbody"/>
        <w:spacing w:before="0" w:beforeAutospacing="0" w:after="180" w:afterAutospacing="0" w:line="276" w:lineRule="auto"/>
        <w:ind w:left="720"/>
        <w:rPr>
          <w:rFonts w:asciiTheme="minorHAnsi" w:hAnsiTheme="minorHAnsi" w:cs="Arial"/>
          <w:b/>
          <w:color w:val="000000" w:themeColor="text1"/>
          <w:sz w:val="22"/>
          <w:szCs w:val="22"/>
          <w:u w:val="single"/>
        </w:rPr>
      </w:pPr>
      <w:ins w:id="2312" w:author="Barry O'Donohoe" w:date="2018-02-05T14:55:00Z">
        <w:r>
          <w:rPr>
            <w:rFonts w:asciiTheme="minorHAnsi" w:hAnsiTheme="minorHAnsi" w:cs="Arial"/>
            <w:b/>
            <w:color w:val="000000" w:themeColor="text1"/>
            <w:sz w:val="22"/>
            <w:szCs w:val="22"/>
            <w:u w:val="single"/>
          </w:rPr>
          <w:t>Note: both U</w:t>
        </w:r>
      </w:ins>
      <w:ins w:id="2313" w:author="Barry O'Donohoe" w:date="2018-02-05T14:56:00Z">
        <w:r>
          <w:rPr>
            <w:rFonts w:asciiTheme="minorHAnsi" w:hAnsiTheme="minorHAnsi" w:cs="Arial"/>
            <w:b/>
            <w:color w:val="000000" w:themeColor="text1"/>
            <w:sz w:val="22"/>
            <w:szCs w:val="22"/>
            <w:u w:val="single"/>
          </w:rPr>
          <w:t>RLs above are pending TDA ratification.</w:t>
        </w:r>
      </w:ins>
    </w:p>
    <w:p w14:paraId="2E815229" w14:textId="31D3710E" w:rsidR="00EF408D" w:rsidRDefault="00EF408D" w:rsidP="00F61498">
      <w:pPr>
        <w:pStyle w:val="rbsbody"/>
        <w:spacing w:before="0" w:beforeAutospacing="0" w:after="180" w:afterAutospacing="0" w:line="276" w:lineRule="auto"/>
        <w:ind w:left="720"/>
        <w:rPr>
          <w:rFonts w:asciiTheme="minorHAnsi" w:hAnsiTheme="minorHAnsi" w:cs="Arial"/>
          <w:color w:val="000000" w:themeColor="text1"/>
          <w:sz w:val="22"/>
          <w:szCs w:val="22"/>
        </w:rPr>
      </w:pPr>
      <w:r>
        <w:rPr>
          <w:rFonts w:asciiTheme="minorHAnsi" w:hAnsiTheme="minorHAnsi" w:cs="Arial"/>
          <w:color w:val="000000" w:themeColor="text1"/>
          <w:sz w:val="22"/>
          <w:szCs w:val="22"/>
        </w:rPr>
        <w:t>The rationale for this is:</w:t>
      </w:r>
    </w:p>
    <w:p w14:paraId="0B35FC94" w14:textId="77777777" w:rsidR="00CD66A5" w:rsidRDefault="00CD66A5" w:rsidP="00F61498">
      <w:pPr>
        <w:pStyle w:val="rbsbody"/>
        <w:numPr>
          <w:ilvl w:val="0"/>
          <w:numId w:val="25"/>
        </w:numPr>
        <w:spacing w:before="0" w:beforeAutospacing="0" w:after="180" w:afterAutospacing="0" w:line="276" w:lineRule="auto"/>
        <w:rPr>
          <w:rFonts w:asciiTheme="minorHAnsi" w:hAnsiTheme="minorHAnsi" w:cs="Arial"/>
          <w:color w:val="000000" w:themeColor="text1"/>
          <w:sz w:val="22"/>
          <w:szCs w:val="22"/>
        </w:rPr>
      </w:pPr>
      <w:r>
        <w:rPr>
          <w:rFonts w:asciiTheme="minorHAnsi" w:hAnsiTheme="minorHAnsi" w:cs="Arial"/>
          <w:color w:val="000000" w:themeColor="text1"/>
          <w:sz w:val="22"/>
          <w:szCs w:val="22"/>
        </w:rPr>
        <w:t>Simple, short and meaningful hostname as it will be highly visible to customer (external) users across all the Bank’s web and API channels in due course – when presented in the browser address bar for example.</w:t>
      </w:r>
    </w:p>
    <w:p w14:paraId="74520FD3" w14:textId="7D9E664A" w:rsidR="00CD66A5" w:rsidRPr="00765D7A" w:rsidRDefault="00CD66A5" w:rsidP="00F61498">
      <w:pPr>
        <w:pStyle w:val="rbsbody"/>
        <w:numPr>
          <w:ilvl w:val="0"/>
          <w:numId w:val="25"/>
        </w:numPr>
        <w:spacing w:before="0" w:beforeAutospacing="0" w:after="180" w:afterAutospacing="0" w:line="276" w:lineRule="auto"/>
        <w:rPr>
          <w:rFonts w:asciiTheme="minorHAnsi" w:hAnsiTheme="minorHAnsi" w:cs="Arial"/>
          <w:color w:val="000000" w:themeColor="text1"/>
          <w:sz w:val="22"/>
          <w:szCs w:val="22"/>
        </w:rPr>
      </w:pPr>
      <w:r>
        <w:rPr>
          <w:rFonts w:asciiTheme="minorHAnsi" w:hAnsiTheme="minorHAnsi" w:cs="Arial"/>
          <w:color w:val="000000" w:themeColor="text1"/>
          <w:sz w:val="22"/>
          <w:szCs w:val="22"/>
        </w:rPr>
        <w:t>Identity and security is likely to be the paramount concern of a customer at this stage of the customer journey – therefore it is important to assure customers when presenting their identity credentials during logon activities.</w:t>
      </w:r>
    </w:p>
    <w:p w14:paraId="56766D2D" w14:textId="0375F543" w:rsidR="000768F5" w:rsidRPr="000768F5" w:rsidRDefault="000768F5" w:rsidP="000768F5">
      <w:pPr>
        <w:rPr>
          <w:rFonts w:asciiTheme="minorHAnsi" w:hAnsiTheme="minorHAnsi"/>
          <w:color w:val="000000" w:themeColor="text1"/>
          <w:sz w:val="22"/>
          <w:szCs w:val="22"/>
        </w:rPr>
      </w:pPr>
    </w:p>
    <w:p w14:paraId="57B2336F" w14:textId="64D6574F" w:rsidR="00E442A7" w:rsidRDefault="005B299A" w:rsidP="005B299A">
      <w:pPr>
        <w:pStyle w:val="Heading2"/>
      </w:pPr>
      <w:bookmarkStart w:id="2314" w:name="_Toc502910690"/>
      <w:r>
        <w:t>Design Decisions</w:t>
      </w:r>
      <w:bookmarkEnd w:id="2314"/>
    </w:p>
    <w:p w14:paraId="6F0CA9C4" w14:textId="411F484A" w:rsidR="005B299A" w:rsidRDefault="006205F2" w:rsidP="006205F2">
      <w:pPr>
        <w:pStyle w:val="Heading5"/>
        <w:numPr>
          <w:ilvl w:val="0"/>
          <w:numId w:val="0"/>
        </w:numPr>
        <w:ind w:left="90"/>
        <w:rPr>
          <w:rFonts w:asciiTheme="minorHAnsi" w:hAnsiTheme="minorHAnsi"/>
          <w:sz w:val="22"/>
          <w:szCs w:val="22"/>
        </w:rPr>
      </w:pPr>
      <w:r>
        <w:rPr>
          <w:rFonts w:asciiTheme="minorHAnsi" w:hAnsiTheme="minorHAnsi"/>
          <w:noProof/>
          <w:sz w:val="22"/>
          <w:szCs w:val="22"/>
        </w:rPr>
        <w:drawing>
          <wp:inline distT="0" distB="0" distL="0" distR="0" wp14:anchorId="68252143" wp14:editId="52D2B4AB">
            <wp:extent cx="6645910" cy="2273300"/>
            <wp:effectExtent l="0" t="0" r="889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i_design_decisions.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2273300"/>
                    </a:xfrm>
                    <a:prstGeom prst="rect">
                      <a:avLst/>
                    </a:prstGeom>
                  </pic:spPr>
                </pic:pic>
              </a:graphicData>
            </a:graphic>
          </wp:inline>
        </w:drawing>
      </w:r>
    </w:p>
    <w:p w14:paraId="552AC557" w14:textId="77777777" w:rsidR="006205F2" w:rsidRDefault="006205F2" w:rsidP="006205F2">
      <w:pPr>
        <w:pStyle w:val="Heading5"/>
        <w:numPr>
          <w:ilvl w:val="0"/>
          <w:numId w:val="0"/>
        </w:numPr>
        <w:ind w:left="90"/>
        <w:rPr>
          <w:rFonts w:asciiTheme="minorHAnsi" w:hAnsiTheme="minorHAnsi"/>
          <w:sz w:val="22"/>
          <w:szCs w:val="22"/>
        </w:rPr>
      </w:pPr>
    </w:p>
    <w:p w14:paraId="29A232CA" w14:textId="77777777" w:rsidR="006205F2" w:rsidRPr="005B299A" w:rsidRDefault="006205F2" w:rsidP="006205F2">
      <w:pPr>
        <w:pStyle w:val="Heading5"/>
        <w:numPr>
          <w:ilvl w:val="0"/>
          <w:numId w:val="0"/>
        </w:numPr>
        <w:ind w:left="90"/>
        <w:rPr>
          <w:rFonts w:asciiTheme="minorHAnsi" w:hAnsiTheme="minorHAnsi"/>
          <w:sz w:val="22"/>
          <w:szCs w:val="22"/>
        </w:rPr>
      </w:pPr>
    </w:p>
    <w:p w14:paraId="352F4DE9" w14:textId="7B37BB16" w:rsidR="005D767A" w:rsidRDefault="005D767A" w:rsidP="005D767A">
      <w:pPr>
        <w:pStyle w:val="Heading1"/>
        <w:rPr>
          <w:rFonts w:asciiTheme="minorHAnsi" w:hAnsiTheme="minorHAnsi"/>
        </w:rPr>
      </w:pPr>
      <w:bookmarkStart w:id="2315" w:name="_Toc502910691"/>
      <w:r w:rsidRPr="00854841">
        <w:rPr>
          <w:rFonts w:asciiTheme="minorHAnsi" w:hAnsiTheme="minorHAnsi"/>
        </w:rPr>
        <w:lastRenderedPageBreak/>
        <w:t>Component Description</w:t>
      </w:r>
      <w:bookmarkEnd w:id="2305"/>
      <w:bookmarkEnd w:id="2315"/>
    </w:p>
    <w:p w14:paraId="68CC1575" w14:textId="1716B103" w:rsidR="00C633FA" w:rsidRPr="00131493" w:rsidRDefault="00C633FA" w:rsidP="00C633FA">
      <w:pPr>
        <w:pStyle w:val="Heading2"/>
      </w:pPr>
      <w:bookmarkStart w:id="2316" w:name="_Toc502910692"/>
      <w:r>
        <w:t>State management design</w:t>
      </w:r>
      <w:bookmarkEnd w:id="2316"/>
    </w:p>
    <w:p w14:paraId="7F0908A3" w14:textId="1265FCAA" w:rsidR="00C633FA" w:rsidRPr="00C633FA" w:rsidRDefault="00C633FA" w:rsidP="00F61498">
      <w:pPr>
        <w:spacing w:line="276" w:lineRule="auto"/>
        <w:rPr>
          <w:rFonts w:ascii="Calibri" w:hAnsi="Calibri"/>
          <w:sz w:val="22"/>
          <w:szCs w:val="22"/>
        </w:rPr>
      </w:pPr>
      <w:r w:rsidRPr="00C633FA">
        <w:rPr>
          <w:rFonts w:ascii="Calibri" w:hAnsi="Calibri"/>
          <w:sz w:val="22"/>
          <w:szCs w:val="22"/>
        </w:rPr>
        <w:t xml:space="preserve">The underlying vendor technology supports </w:t>
      </w:r>
      <w:r w:rsidR="0013335A" w:rsidRPr="00C633FA">
        <w:rPr>
          <w:rFonts w:ascii="Calibri" w:hAnsi="Calibri"/>
          <w:sz w:val="22"/>
          <w:szCs w:val="22"/>
        </w:rPr>
        <w:t>several</w:t>
      </w:r>
      <w:r w:rsidRPr="00C633FA">
        <w:rPr>
          <w:rFonts w:ascii="Calibri" w:hAnsi="Calibri"/>
          <w:sz w:val="22"/>
          <w:szCs w:val="22"/>
        </w:rPr>
        <w:t xml:space="preserve"> state management strategies:</w:t>
      </w:r>
    </w:p>
    <w:p w14:paraId="189D636E" w14:textId="41BBB6B7" w:rsidR="00C633FA" w:rsidRDefault="00C633FA" w:rsidP="00F61498">
      <w:pPr>
        <w:numPr>
          <w:ilvl w:val="0"/>
          <w:numId w:val="26"/>
        </w:numPr>
        <w:spacing w:line="276" w:lineRule="auto"/>
        <w:rPr>
          <w:ins w:id="2317" w:author="Barry O'Donohoe" w:date="2018-02-05T13:59:00Z"/>
          <w:rFonts w:ascii="Calibri" w:hAnsi="Calibri"/>
          <w:sz w:val="22"/>
          <w:szCs w:val="22"/>
        </w:rPr>
      </w:pPr>
      <w:r w:rsidRPr="00C633FA">
        <w:rPr>
          <w:rFonts w:ascii="Calibri" w:hAnsi="Calibri"/>
          <w:sz w:val="22"/>
          <w:szCs w:val="22"/>
        </w:rPr>
        <w:t>Cookies on host</w:t>
      </w:r>
    </w:p>
    <w:p w14:paraId="595D521C" w14:textId="1F9F2C5D" w:rsidR="00BF1E02" w:rsidRDefault="00F70AE1">
      <w:pPr>
        <w:numPr>
          <w:ilvl w:val="1"/>
          <w:numId w:val="26"/>
        </w:numPr>
        <w:spacing w:line="276" w:lineRule="auto"/>
        <w:rPr>
          <w:ins w:id="2318" w:author="Barry O'Donohoe [2]" w:date="2018-03-22T16:25:00Z"/>
          <w:rFonts w:ascii="Calibri" w:hAnsi="Calibri"/>
          <w:sz w:val="22"/>
          <w:szCs w:val="22"/>
        </w:rPr>
        <w:pPrChange w:id="2319" w:author="Barry O'Donohoe" w:date="2018-02-05T13:59:00Z">
          <w:pPr>
            <w:numPr>
              <w:numId w:val="26"/>
            </w:numPr>
            <w:tabs>
              <w:tab w:val="num" w:pos="720"/>
            </w:tabs>
            <w:spacing w:line="276" w:lineRule="auto"/>
            <w:ind w:left="720" w:hanging="360"/>
          </w:pPr>
        </w:pPrChange>
      </w:pPr>
      <w:ins w:id="2320" w:author="Barry O'Donohoe" w:date="2018-02-05T13:59:00Z">
        <w:r>
          <w:rPr>
            <w:rFonts w:ascii="Calibri" w:hAnsi="Calibri"/>
            <w:sz w:val="22"/>
            <w:szCs w:val="22"/>
          </w:rPr>
          <w:t>The PF cookie is generated every</w:t>
        </w:r>
      </w:ins>
      <w:ins w:id="2321" w:author="Barry O'Donohoe" w:date="2018-02-05T14:00:00Z">
        <w:r>
          <w:rPr>
            <w:rFonts w:ascii="Calibri" w:hAnsi="Calibri"/>
            <w:sz w:val="22"/>
            <w:szCs w:val="22"/>
          </w:rPr>
          <w:t xml:space="preserve"> </w:t>
        </w:r>
      </w:ins>
      <w:ins w:id="2322" w:author="Barry O'Donohoe" w:date="2018-02-05T13:59:00Z">
        <w:r>
          <w:rPr>
            <w:rFonts w:ascii="Calibri" w:hAnsi="Calibri"/>
            <w:sz w:val="22"/>
            <w:szCs w:val="22"/>
          </w:rPr>
          <w:t xml:space="preserve">time you interact with PingFederate and in general is </w:t>
        </w:r>
      </w:ins>
      <w:ins w:id="2323" w:author="Barry O'Donohoe" w:date="2018-02-05T14:00:00Z">
        <w:r>
          <w:rPr>
            <w:rFonts w:ascii="Calibri" w:hAnsi="Calibri"/>
            <w:sz w:val="22"/>
            <w:szCs w:val="22"/>
          </w:rPr>
          <w:t xml:space="preserve">there to keep track of an SSO event </w:t>
        </w:r>
      </w:ins>
      <w:ins w:id="2324" w:author="Barry O'Donohoe" w:date="2018-02-05T14:01:00Z">
        <w:r>
          <w:rPr>
            <w:rFonts w:ascii="Calibri" w:hAnsi="Calibri"/>
            <w:sz w:val="22"/>
            <w:szCs w:val="22"/>
          </w:rPr>
          <w:t xml:space="preserve">and </w:t>
        </w:r>
      </w:ins>
      <w:ins w:id="2325" w:author="Barry O'Donohoe" w:date="2018-02-05T14:00:00Z">
        <w:r>
          <w:rPr>
            <w:rFonts w:ascii="Calibri" w:hAnsi="Calibri"/>
            <w:sz w:val="22"/>
            <w:szCs w:val="22"/>
          </w:rPr>
          <w:t>identif</w:t>
        </w:r>
      </w:ins>
      <w:ins w:id="2326" w:author="Barry O'Donohoe [2]" w:date="2018-03-22T16:25:00Z">
        <w:r w:rsidR="009559D6">
          <w:rPr>
            <w:rFonts w:ascii="Calibri" w:hAnsi="Calibri"/>
            <w:sz w:val="22"/>
            <w:szCs w:val="22"/>
          </w:rPr>
          <w:t>y</w:t>
        </w:r>
      </w:ins>
      <w:ins w:id="2327" w:author="Barry O'Donohoe" w:date="2018-02-05T14:00:00Z">
        <w:del w:id="2328" w:author="Barry O'Donohoe [2]" w:date="2018-03-22T16:25:00Z">
          <w:r w:rsidDel="009559D6">
            <w:rPr>
              <w:rFonts w:ascii="Calibri" w:hAnsi="Calibri"/>
              <w:sz w:val="22"/>
              <w:szCs w:val="22"/>
            </w:rPr>
            <w:delText>ie</w:delText>
          </w:r>
        </w:del>
      </w:ins>
      <w:ins w:id="2329" w:author="Barry O'Donohoe" w:date="2018-02-05T14:01:00Z">
        <w:r>
          <w:rPr>
            <w:rFonts w:ascii="Calibri" w:hAnsi="Calibri"/>
            <w:sz w:val="22"/>
            <w:szCs w:val="22"/>
          </w:rPr>
          <w:t xml:space="preserve"> a </w:t>
        </w:r>
      </w:ins>
      <w:ins w:id="2330" w:author="Barry O'Donohoe" w:date="2018-02-05T14:00:00Z">
        <w:r>
          <w:rPr>
            <w:rFonts w:ascii="Calibri" w:hAnsi="Calibri"/>
            <w:sz w:val="22"/>
            <w:szCs w:val="22"/>
          </w:rPr>
          <w:t>session</w:t>
        </w:r>
      </w:ins>
      <w:ins w:id="2331" w:author="Barry O'Donohoe" w:date="2018-02-05T14:01:00Z">
        <w:r>
          <w:rPr>
            <w:rFonts w:ascii="Calibri" w:hAnsi="Calibri"/>
            <w:sz w:val="22"/>
            <w:szCs w:val="22"/>
          </w:rPr>
          <w:t>.</w:t>
        </w:r>
      </w:ins>
    </w:p>
    <w:p w14:paraId="6FB005BB" w14:textId="157CD21B" w:rsidR="00E25149" w:rsidRPr="00E25149" w:rsidRDefault="00E25149" w:rsidP="00E25149">
      <w:pPr>
        <w:numPr>
          <w:ilvl w:val="1"/>
          <w:numId w:val="26"/>
        </w:numPr>
        <w:spacing w:line="276" w:lineRule="auto"/>
        <w:rPr>
          <w:ins w:id="2332" w:author="Barry O'Donohoe [2]" w:date="2018-03-22T16:26:00Z"/>
          <w:rFonts w:ascii="Calibri" w:hAnsi="Calibri"/>
          <w:sz w:val="22"/>
          <w:szCs w:val="22"/>
        </w:rPr>
      </w:pPr>
      <w:ins w:id="2333" w:author="Barry O'Donohoe [2]" w:date="2018-03-22T16:25:00Z">
        <w:r>
          <w:rPr>
            <w:rFonts w:ascii="Calibri" w:hAnsi="Calibri"/>
            <w:sz w:val="22"/>
            <w:szCs w:val="22"/>
          </w:rPr>
          <w:t xml:space="preserve">The PF cookie is </w:t>
        </w:r>
      </w:ins>
      <w:ins w:id="2334" w:author="Barry O'Donohoe [2]" w:date="2018-03-22T16:26:00Z">
        <w:r>
          <w:rPr>
            <w:rFonts w:ascii="Calibri" w:hAnsi="Calibri"/>
            <w:sz w:val="22"/>
            <w:szCs w:val="22"/>
          </w:rPr>
          <w:t>b</w:t>
        </w:r>
        <w:r w:rsidRPr="00E25149">
          <w:rPr>
            <w:rFonts w:ascii="Calibri" w:hAnsi="Calibri"/>
            <w:sz w:val="22"/>
            <w:szCs w:val="22"/>
          </w:rPr>
          <w:t>y default set without domain information in the HTTP header; for example:</w:t>
        </w:r>
      </w:ins>
    </w:p>
    <w:p w14:paraId="3875A9E7" w14:textId="5296771F" w:rsidR="00E25149" w:rsidRDefault="00E25149" w:rsidP="00E25149">
      <w:pPr>
        <w:spacing w:line="276" w:lineRule="auto"/>
        <w:ind w:left="1440"/>
        <w:rPr>
          <w:ins w:id="2335" w:author="Barry O'Donohoe [2]" w:date="2018-03-22T16:26:00Z"/>
          <w:rFonts w:ascii="Calibri" w:hAnsi="Calibri"/>
          <w:sz w:val="22"/>
          <w:szCs w:val="22"/>
        </w:rPr>
        <w:pPrChange w:id="2336" w:author="Barry O'Donohoe [2]" w:date="2018-03-22T16:26:00Z">
          <w:pPr>
            <w:numPr>
              <w:numId w:val="26"/>
            </w:numPr>
            <w:tabs>
              <w:tab w:val="num" w:pos="720"/>
            </w:tabs>
            <w:spacing w:line="276" w:lineRule="auto"/>
            <w:ind w:left="720" w:hanging="360"/>
          </w:pPr>
        </w:pPrChange>
      </w:pPr>
      <w:ins w:id="2337" w:author="Barry O'Donohoe [2]" w:date="2018-03-22T16:26:00Z">
        <w:r w:rsidRPr="00E25149">
          <w:rPr>
            <w:rFonts w:ascii="Calibri" w:hAnsi="Calibri"/>
            <w:sz w:val="22"/>
            <w:szCs w:val="22"/>
          </w:rPr>
          <w:t>Set-Cookie: PF=zOv4xxmzDI2rx1TFBFy78X;Path=/;</w:t>
        </w:r>
        <w:proofErr w:type="spellStart"/>
        <w:r w:rsidRPr="00E25149">
          <w:rPr>
            <w:rFonts w:ascii="Calibri" w:hAnsi="Calibri"/>
            <w:sz w:val="22"/>
            <w:szCs w:val="22"/>
          </w:rPr>
          <w:t>Secure;HttpOnly</w:t>
        </w:r>
        <w:proofErr w:type="spellEnd"/>
      </w:ins>
    </w:p>
    <w:p w14:paraId="7164D466" w14:textId="7B871448" w:rsidR="00C4371F" w:rsidRPr="00C633FA" w:rsidRDefault="00C4371F" w:rsidP="00E25149">
      <w:pPr>
        <w:spacing w:line="276" w:lineRule="auto"/>
        <w:ind w:left="1440"/>
        <w:rPr>
          <w:rFonts w:ascii="Calibri" w:hAnsi="Calibri"/>
          <w:sz w:val="22"/>
          <w:szCs w:val="22"/>
        </w:rPr>
        <w:pPrChange w:id="2338" w:author="Barry O'Donohoe [2]" w:date="2018-03-22T16:26:00Z">
          <w:pPr>
            <w:numPr>
              <w:numId w:val="26"/>
            </w:numPr>
            <w:tabs>
              <w:tab w:val="num" w:pos="720"/>
            </w:tabs>
            <w:spacing w:line="276" w:lineRule="auto"/>
            <w:ind w:left="720" w:hanging="360"/>
          </w:pPr>
        </w:pPrChange>
      </w:pPr>
      <w:ins w:id="2339" w:author="Barry O'Donohoe [2]" w:date="2018-03-22T16:26:00Z">
        <w:r>
          <w:rPr>
            <w:rFonts w:ascii="Calibri" w:hAnsi="Calibri"/>
            <w:sz w:val="22"/>
            <w:szCs w:val="22"/>
          </w:rPr>
          <w:t xml:space="preserve">Note the Secure and </w:t>
        </w:r>
        <w:proofErr w:type="spellStart"/>
        <w:r>
          <w:rPr>
            <w:rFonts w:ascii="Calibri" w:hAnsi="Calibri"/>
            <w:sz w:val="22"/>
            <w:szCs w:val="22"/>
          </w:rPr>
          <w:t>HttpOnly</w:t>
        </w:r>
        <w:proofErr w:type="spellEnd"/>
        <w:r>
          <w:rPr>
            <w:rFonts w:ascii="Calibri" w:hAnsi="Calibri"/>
            <w:sz w:val="22"/>
            <w:szCs w:val="22"/>
          </w:rPr>
          <w:t xml:space="preserve"> parameters for maximum security.</w:t>
        </w:r>
      </w:ins>
    </w:p>
    <w:p w14:paraId="68FC4382" w14:textId="563E8664" w:rsidR="00C633FA" w:rsidRPr="00C633FA" w:rsidRDefault="00C633FA" w:rsidP="00F61498">
      <w:pPr>
        <w:numPr>
          <w:ilvl w:val="0"/>
          <w:numId w:val="26"/>
        </w:numPr>
        <w:spacing w:line="276" w:lineRule="auto"/>
        <w:rPr>
          <w:rFonts w:ascii="Calibri" w:hAnsi="Calibri"/>
          <w:sz w:val="22"/>
          <w:szCs w:val="22"/>
        </w:rPr>
      </w:pPr>
      <w:r w:rsidRPr="00C633FA">
        <w:rPr>
          <w:rFonts w:ascii="Calibri" w:hAnsi="Calibri"/>
          <w:sz w:val="22"/>
          <w:szCs w:val="22"/>
        </w:rPr>
        <w:t>In memory across Worker nodes (PingFederate)</w:t>
      </w:r>
    </w:p>
    <w:p w14:paraId="30B6B62F" w14:textId="77777777" w:rsidR="00C633FA" w:rsidRPr="00C633FA" w:rsidRDefault="00C633FA" w:rsidP="00F61498">
      <w:pPr>
        <w:spacing w:line="276" w:lineRule="auto"/>
        <w:rPr>
          <w:rFonts w:ascii="Calibri" w:hAnsi="Calibri"/>
          <w:sz w:val="22"/>
          <w:szCs w:val="22"/>
        </w:rPr>
      </w:pPr>
      <w:r w:rsidRPr="00C633FA">
        <w:rPr>
          <w:rFonts w:ascii="Calibri" w:hAnsi="Calibri"/>
          <w:sz w:val="22"/>
          <w:szCs w:val="22"/>
        </w:rPr>
        <w:t> </w:t>
      </w:r>
    </w:p>
    <w:p w14:paraId="6C77E863" w14:textId="10DE4529" w:rsidR="00C633FA" w:rsidRPr="00C633FA" w:rsidRDefault="00C633FA" w:rsidP="00F61498">
      <w:pPr>
        <w:spacing w:line="276" w:lineRule="auto"/>
        <w:rPr>
          <w:rFonts w:ascii="Calibri" w:hAnsi="Calibri"/>
          <w:sz w:val="22"/>
          <w:szCs w:val="22"/>
        </w:rPr>
      </w:pPr>
      <w:r w:rsidRPr="00C633FA">
        <w:rPr>
          <w:rFonts w:ascii="Calibri" w:hAnsi="Calibri"/>
          <w:sz w:val="22"/>
          <w:szCs w:val="22"/>
        </w:rPr>
        <w:t>This solution will only maintain state within user cookies a</w:t>
      </w:r>
      <w:r>
        <w:rPr>
          <w:rFonts w:ascii="Calibri" w:hAnsi="Calibri"/>
          <w:sz w:val="22"/>
          <w:szCs w:val="22"/>
        </w:rPr>
        <w:t>nd in memory in the individual n</w:t>
      </w:r>
      <w:r w:rsidRPr="00C633FA">
        <w:rPr>
          <w:rFonts w:ascii="Calibri" w:hAnsi="Calibri"/>
          <w:sz w:val="22"/>
          <w:szCs w:val="22"/>
        </w:rPr>
        <w:t>odes in the clusters. The other potential state management options will not be supported to ensure delivery has minimal dependencies on other technologies.</w:t>
      </w:r>
    </w:p>
    <w:p w14:paraId="4F1B0A76" w14:textId="3A7212A3" w:rsidR="00C633FA" w:rsidRPr="00C633FA" w:rsidRDefault="00C633FA" w:rsidP="00F61498">
      <w:pPr>
        <w:tabs>
          <w:tab w:val="left" w:pos="1088"/>
        </w:tabs>
        <w:spacing w:line="276" w:lineRule="auto"/>
        <w:rPr>
          <w:rFonts w:ascii="Calibri" w:hAnsi="Calibri"/>
          <w:sz w:val="22"/>
          <w:szCs w:val="22"/>
        </w:rPr>
      </w:pPr>
      <w:r w:rsidRPr="00C633FA">
        <w:rPr>
          <w:rFonts w:ascii="Calibri" w:hAnsi="Calibri"/>
          <w:sz w:val="22"/>
          <w:szCs w:val="22"/>
        </w:rPr>
        <w:t> </w:t>
      </w:r>
      <w:r w:rsidR="007E672B">
        <w:rPr>
          <w:rFonts w:ascii="Calibri" w:hAnsi="Calibri"/>
          <w:sz w:val="22"/>
          <w:szCs w:val="22"/>
        </w:rPr>
        <w:tab/>
      </w:r>
    </w:p>
    <w:p w14:paraId="77EF4965" w14:textId="34DD59A4" w:rsidR="00C633FA" w:rsidRPr="001F2089" w:rsidRDefault="00C633FA" w:rsidP="00F61498">
      <w:pPr>
        <w:spacing w:line="276" w:lineRule="auto"/>
        <w:rPr>
          <w:rFonts w:ascii="Calibri" w:hAnsi="Calibri"/>
          <w:sz w:val="22"/>
          <w:szCs w:val="22"/>
        </w:rPr>
      </w:pPr>
      <w:r w:rsidRPr="00C633FA">
        <w:rPr>
          <w:rFonts w:ascii="Calibri" w:hAnsi="Calibri"/>
          <w:sz w:val="22"/>
          <w:szCs w:val="22"/>
        </w:rPr>
        <w:t xml:space="preserve">PingFederate uses a </w:t>
      </w:r>
      <w:proofErr w:type="spellStart"/>
      <w:r w:rsidRPr="00C633FA">
        <w:rPr>
          <w:rFonts w:ascii="Calibri" w:hAnsi="Calibri"/>
          <w:sz w:val="22"/>
          <w:szCs w:val="22"/>
        </w:rPr>
        <w:t>HyperSQL</w:t>
      </w:r>
      <w:proofErr w:type="spellEnd"/>
      <w:r w:rsidRPr="00C633FA">
        <w:rPr>
          <w:rFonts w:ascii="Calibri" w:hAnsi="Calibri"/>
          <w:sz w:val="22"/>
          <w:szCs w:val="22"/>
        </w:rPr>
        <w:t xml:space="preserve"> relational Java database that runs on PingFederate runtime engine nodes and is managed as a black-box by the PingFederate runtime engine itself. It is known for its small size, ability to execute completely or partly in memory, its flexibility and speed. PingFederate uses this for user-session state and configuration data that are shared among the runtime servers enabling them to process requests as a single entity.</w:t>
      </w:r>
    </w:p>
    <w:p w14:paraId="70E9495C" w14:textId="67F070D5" w:rsidR="005D056E" w:rsidRDefault="005D056E" w:rsidP="00F61498">
      <w:pPr>
        <w:pStyle w:val="Heading2"/>
        <w:spacing w:line="276" w:lineRule="auto"/>
      </w:pPr>
      <w:bookmarkStart w:id="2340" w:name="_Toc502910693"/>
      <w:r>
        <w:t>PingFederate clustering</w:t>
      </w:r>
      <w:bookmarkEnd w:id="2340"/>
    </w:p>
    <w:p w14:paraId="738E4419" w14:textId="41078A6E"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Configuration changes are pushed out from the PingFederate admin node.</w:t>
      </w:r>
    </w:p>
    <w:p w14:paraId="33D77A7B" w14:textId="77777777"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 xml:space="preserve">Runtime Engine nodes do not rely on the Admin node to operate and service requests. </w:t>
      </w:r>
    </w:p>
    <w:p w14:paraId="6C827CD9" w14:textId="59568224"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Changes are pushed out via admin console or API only.</w:t>
      </w:r>
    </w:p>
    <w:p w14:paraId="64FC8B90" w14:textId="77777777"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Adding a runtime node is best achieved by snapshot of existing node and copy to new</w:t>
      </w:r>
    </w:p>
    <w:p w14:paraId="47830188" w14:textId="04F3B0FD"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When a PingFederate node comes up it joins the cluster and checks with the Admin node to determine other nodes in the cluster, checks current configuration (PingFederate does a pull on initialisation only).</w:t>
      </w:r>
    </w:p>
    <w:p w14:paraId="07DE9FAB" w14:textId="77777777"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Normal operation is that all runtime nodes interface with each other node.</w:t>
      </w:r>
    </w:p>
    <w:p w14:paraId="02A00DC2" w14:textId="0EF37B9D"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 xml:space="preserve">PingFederate has a discovery list and makes a TCP connection (IP </w:t>
      </w:r>
      <w:proofErr w:type="spellStart"/>
      <w:r>
        <w:rPr>
          <w:rFonts w:ascii="Calibri" w:hAnsi="Calibri"/>
          <w:sz w:val="22"/>
          <w:szCs w:val="22"/>
        </w:rPr>
        <w:t>config</w:t>
      </w:r>
      <w:proofErr w:type="spellEnd"/>
      <w:r>
        <w:rPr>
          <w:rFonts w:ascii="Calibri" w:hAnsi="Calibri"/>
          <w:sz w:val="22"/>
          <w:szCs w:val="22"/>
        </w:rPr>
        <w:t xml:space="preserve">) part of </w:t>
      </w:r>
      <w:proofErr w:type="spellStart"/>
      <w:r>
        <w:rPr>
          <w:rFonts w:ascii="Calibri" w:hAnsi="Calibri"/>
          <w:sz w:val="22"/>
          <w:szCs w:val="22"/>
        </w:rPr>
        <w:t>run.properties</w:t>
      </w:r>
      <w:proofErr w:type="spellEnd"/>
      <w:r>
        <w:rPr>
          <w:rFonts w:ascii="Calibri" w:hAnsi="Calibri"/>
          <w:sz w:val="22"/>
          <w:szCs w:val="22"/>
        </w:rPr>
        <w:t xml:space="preserve"> - iterates through the list until it finds the first one and then joins the cluster (multi-master).</w:t>
      </w:r>
    </w:p>
    <w:p w14:paraId="513C8C83" w14:textId="6337FFC4"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 xml:space="preserve">PingFederate makes use of </w:t>
      </w:r>
      <w:proofErr w:type="spellStart"/>
      <w:r>
        <w:rPr>
          <w:rFonts w:ascii="Calibri" w:hAnsi="Calibri"/>
          <w:sz w:val="22"/>
          <w:szCs w:val="22"/>
        </w:rPr>
        <w:t>Jgroups</w:t>
      </w:r>
      <w:proofErr w:type="spellEnd"/>
      <w:r>
        <w:rPr>
          <w:rFonts w:ascii="Calibri" w:hAnsi="Calibri"/>
          <w:sz w:val="22"/>
          <w:szCs w:val="22"/>
        </w:rPr>
        <w:t xml:space="preserve"> for clustering - supports dynamic clustering.</w:t>
      </w:r>
    </w:p>
    <w:p w14:paraId="1AE770E9" w14:textId="2DE9A9DD"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Restarting of PF runtime nodes rarely required</w:t>
      </w:r>
      <w:del w:id="2341" w:author="Barry O'Donohoe" w:date="2018-02-05T14:19:00Z">
        <w:r w:rsidDel="00747B06">
          <w:rPr>
            <w:rFonts w:ascii="Calibri" w:hAnsi="Calibri"/>
            <w:sz w:val="22"/>
            <w:szCs w:val="22"/>
          </w:rPr>
          <w:delText xml:space="preserve"> - reserved for items like trusted CAs</w:delText>
        </w:r>
      </w:del>
      <w:r>
        <w:rPr>
          <w:rFonts w:ascii="Calibri" w:hAnsi="Calibri"/>
          <w:sz w:val="22"/>
          <w:szCs w:val="22"/>
        </w:rPr>
        <w:t>.</w:t>
      </w:r>
    </w:p>
    <w:p w14:paraId="3BE353AA" w14:textId="77777777"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 xml:space="preserve">How does the Admin know if the </w:t>
      </w:r>
      <w:proofErr w:type="spellStart"/>
      <w:r>
        <w:rPr>
          <w:rFonts w:ascii="Calibri" w:hAnsi="Calibri"/>
          <w:sz w:val="22"/>
          <w:szCs w:val="22"/>
        </w:rPr>
        <w:t>config</w:t>
      </w:r>
      <w:proofErr w:type="spellEnd"/>
      <w:r>
        <w:rPr>
          <w:rFonts w:ascii="Calibri" w:hAnsi="Calibri"/>
          <w:sz w:val="22"/>
          <w:szCs w:val="22"/>
        </w:rPr>
        <w:t xml:space="preserve"> has been pushed and successfully applied - it doesn't.</w:t>
      </w:r>
    </w:p>
    <w:p w14:paraId="1B0D835E" w14:textId="7A2E4F12"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 xml:space="preserve">The </w:t>
      </w:r>
      <w:proofErr w:type="spellStart"/>
      <w:r>
        <w:rPr>
          <w:rFonts w:ascii="Calibri" w:hAnsi="Calibri"/>
          <w:sz w:val="22"/>
          <w:szCs w:val="22"/>
        </w:rPr>
        <w:t>run.properties</w:t>
      </w:r>
      <w:proofErr w:type="spellEnd"/>
      <w:r>
        <w:rPr>
          <w:rFonts w:ascii="Calibri" w:hAnsi="Calibri"/>
          <w:sz w:val="22"/>
          <w:szCs w:val="22"/>
        </w:rPr>
        <w:t xml:space="preserve"> file dictates the PingFederate role</w:t>
      </w:r>
      <w:r w:rsidR="00A306EB">
        <w:rPr>
          <w:rFonts w:ascii="Calibri" w:hAnsi="Calibri"/>
          <w:sz w:val="22"/>
          <w:szCs w:val="22"/>
        </w:rPr>
        <w:t xml:space="preserve"> (</w:t>
      </w:r>
      <w:proofErr w:type="spellStart"/>
      <w:r w:rsidR="00A306EB">
        <w:rPr>
          <w:rFonts w:ascii="Calibri" w:hAnsi="Calibri"/>
          <w:sz w:val="22"/>
          <w:szCs w:val="22"/>
        </w:rPr>
        <w:t>pf.operational.mode</w:t>
      </w:r>
      <w:proofErr w:type="spellEnd"/>
      <w:r w:rsidR="00A306EB">
        <w:rPr>
          <w:rFonts w:ascii="Calibri" w:hAnsi="Calibri"/>
          <w:sz w:val="22"/>
          <w:szCs w:val="22"/>
        </w:rPr>
        <w:t>)</w:t>
      </w:r>
      <w:r>
        <w:rPr>
          <w:rFonts w:ascii="Calibri" w:hAnsi="Calibri"/>
          <w:sz w:val="22"/>
          <w:szCs w:val="22"/>
        </w:rPr>
        <w:t xml:space="preserve"> </w:t>
      </w:r>
      <w:r w:rsidR="00A306EB">
        <w:rPr>
          <w:rFonts w:ascii="Calibri" w:hAnsi="Calibri"/>
          <w:sz w:val="22"/>
          <w:szCs w:val="22"/>
        </w:rPr>
        <w:t>used and each node should be configured for single purpose operate as a runtime engine node or an admin node – never both.</w:t>
      </w:r>
    </w:p>
    <w:p w14:paraId="7075621F" w14:textId="15BE0EF4"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PF cluster state is maintained by the</w:t>
      </w:r>
      <w:r w:rsidR="00A306EB">
        <w:rPr>
          <w:rFonts w:ascii="Calibri" w:hAnsi="Calibri"/>
          <w:sz w:val="22"/>
          <w:szCs w:val="22"/>
        </w:rPr>
        <w:t xml:space="preserve"> runtimes</w:t>
      </w:r>
      <w:r>
        <w:rPr>
          <w:rFonts w:ascii="Calibri" w:hAnsi="Calibri"/>
          <w:sz w:val="22"/>
          <w:szCs w:val="22"/>
        </w:rPr>
        <w:t xml:space="preserve"> engines but the extent of the maintenance can be a burden on the cluster itself as a runtime engine </w:t>
      </w:r>
      <w:r w:rsidR="00A306EB">
        <w:rPr>
          <w:rFonts w:ascii="Calibri" w:hAnsi="Calibri"/>
          <w:sz w:val="22"/>
          <w:szCs w:val="22"/>
        </w:rPr>
        <w:t>–</w:t>
      </w:r>
      <w:r>
        <w:rPr>
          <w:rFonts w:ascii="Calibri" w:hAnsi="Calibri"/>
          <w:sz w:val="22"/>
          <w:szCs w:val="22"/>
        </w:rPr>
        <w:t xml:space="preserve"> </w:t>
      </w:r>
      <w:r w:rsidR="00A306EB">
        <w:rPr>
          <w:rFonts w:ascii="Calibri" w:hAnsi="Calibri"/>
          <w:sz w:val="22"/>
          <w:szCs w:val="22"/>
        </w:rPr>
        <w:t xml:space="preserve">having </w:t>
      </w:r>
      <w:r>
        <w:rPr>
          <w:rFonts w:ascii="Calibri" w:hAnsi="Calibri"/>
          <w:sz w:val="22"/>
          <w:szCs w:val="22"/>
        </w:rPr>
        <w:t xml:space="preserve">4-8 </w:t>
      </w:r>
      <w:r w:rsidR="00A306EB">
        <w:rPr>
          <w:rFonts w:ascii="Calibri" w:hAnsi="Calibri"/>
          <w:sz w:val="22"/>
          <w:szCs w:val="22"/>
        </w:rPr>
        <w:t xml:space="preserve">runtimes </w:t>
      </w:r>
      <w:r>
        <w:rPr>
          <w:rFonts w:ascii="Calibri" w:hAnsi="Calibri"/>
          <w:sz w:val="22"/>
          <w:szCs w:val="22"/>
        </w:rPr>
        <w:t xml:space="preserve">is </w:t>
      </w:r>
      <w:r w:rsidR="00A306EB">
        <w:rPr>
          <w:rFonts w:ascii="Calibri" w:hAnsi="Calibri"/>
          <w:sz w:val="22"/>
          <w:szCs w:val="22"/>
        </w:rPr>
        <w:t xml:space="preserve">deemed </w:t>
      </w:r>
      <w:r>
        <w:rPr>
          <w:rFonts w:ascii="Calibri" w:hAnsi="Calibri"/>
          <w:sz w:val="22"/>
          <w:szCs w:val="22"/>
        </w:rPr>
        <w:t>OK</w:t>
      </w:r>
      <w:r w:rsidR="00A306EB">
        <w:rPr>
          <w:rFonts w:ascii="Calibri" w:hAnsi="Calibri"/>
          <w:sz w:val="22"/>
          <w:szCs w:val="22"/>
        </w:rPr>
        <w:t xml:space="preserve"> to operate without a separate state management layer</w:t>
      </w:r>
      <w:r>
        <w:rPr>
          <w:rFonts w:ascii="Calibri" w:hAnsi="Calibri"/>
          <w:sz w:val="22"/>
          <w:szCs w:val="22"/>
        </w:rPr>
        <w:t xml:space="preserve">. Need to </w:t>
      </w:r>
      <w:r w:rsidR="00A306EB">
        <w:rPr>
          <w:rFonts w:ascii="Calibri" w:hAnsi="Calibri"/>
          <w:sz w:val="22"/>
          <w:szCs w:val="22"/>
        </w:rPr>
        <w:t xml:space="preserve">more </w:t>
      </w:r>
      <w:r>
        <w:rPr>
          <w:rFonts w:ascii="Calibri" w:hAnsi="Calibri"/>
          <w:sz w:val="22"/>
          <w:szCs w:val="22"/>
        </w:rPr>
        <w:t>carefully</w:t>
      </w:r>
      <w:r w:rsidR="00A306EB">
        <w:rPr>
          <w:rFonts w:ascii="Calibri" w:hAnsi="Calibri"/>
          <w:sz w:val="22"/>
          <w:szCs w:val="22"/>
        </w:rPr>
        <w:t xml:space="preserve"> </w:t>
      </w:r>
      <w:r>
        <w:rPr>
          <w:rFonts w:ascii="Calibri" w:hAnsi="Calibri"/>
          <w:sz w:val="22"/>
          <w:szCs w:val="22"/>
        </w:rPr>
        <w:t>consider beyond that.</w:t>
      </w:r>
    </w:p>
    <w:p w14:paraId="62422935" w14:textId="20300C13"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State servers are runtime nodes not visible to the load balancer - dictated by the preferred node indices</w:t>
      </w:r>
      <w:r w:rsidR="00C81E30">
        <w:rPr>
          <w:rFonts w:ascii="Calibri" w:hAnsi="Calibri"/>
          <w:sz w:val="22"/>
          <w:szCs w:val="22"/>
        </w:rPr>
        <w:t xml:space="preserve"> in the PingFederate </w:t>
      </w:r>
      <w:proofErr w:type="spellStart"/>
      <w:r w:rsidR="00C81E30">
        <w:rPr>
          <w:rFonts w:ascii="Calibri" w:hAnsi="Calibri"/>
          <w:sz w:val="22"/>
          <w:szCs w:val="22"/>
        </w:rPr>
        <w:t>run.properties</w:t>
      </w:r>
      <w:proofErr w:type="spellEnd"/>
      <w:r w:rsidR="00C81E30">
        <w:rPr>
          <w:rFonts w:ascii="Calibri" w:hAnsi="Calibri"/>
          <w:sz w:val="22"/>
          <w:szCs w:val="22"/>
        </w:rPr>
        <w:t xml:space="preserve"> file.</w:t>
      </w:r>
      <w:r>
        <w:rPr>
          <w:rFonts w:ascii="Calibri" w:hAnsi="Calibri"/>
          <w:sz w:val="22"/>
          <w:szCs w:val="22"/>
        </w:rPr>
        <w:t>.</w:t>
      </w:r>
    </w:p>
    <w:p w14:paraId="1F33D077" w14:textId="77777777"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State management - each node send and receives to each other node in the cluster.</w:t>
      </w:r>
    </w:p>
    <w:p w14:paraId="6F26387B" w14:textId="6808DB43" w:rsidR="005D056E" w:rsidRDefault="005D056E"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t>P</w:t>
      </w:r>
      <w:r w:rsidR="00B87423">
        <w:rPr>
          <w:rFonts w:ascii="Calibri" w:hAnsi="Calibri"/>
          <w:sz w:val="22"/>
          <w:szCs w:val="22"/>
        </w:rPr>
        <w:t>ing</w:t>
      </w:r>
      <w:r>
        <w:rPr>
          <w:rFonts w:ascii="Calibri" w:hAnsi="Calibri"/>
          <w:sz w:val="22"/>
          <w:szCs w:val="22"/>
        </w:rPr>
        <w:t>F</w:t>
      </w:r>
      <w:r w:rsidR="00B87423">
        <w:rPr>
          <w:rFonts w:ascii="Calibri" w:hAnsi="Calibri"/>
          <w:sz w:val="22"/>
          <w:szCs w:val="22"/>
        </w:rPr>
        <w:t>ederate</w:t>
      </w:r>
      <w:r>
        <w:rPr>
          <w:rFonts w:ascii="Calibri" w:hAnsi="Calibri"/>
          <w:sz w:val="22"/>
          <w:szCs w:val="22"/>
        </w:rPr>
        <w:t xml:space="preserve"> Admin node must be a single node for a given cluster - cannot have more than one currently. If relying on the </w:t>
      </w:r>
      <w:r w:rsidR="00B87423">
        <w:rPr>
          <w:rFonts w:ascii="Calibri" w:hAnsi="Calibri"/>
          <w:sz w:val="22"/>
          <w:szCs w:val="22"/>
        </w:rPr>
        <w:t xml:space="preserve">admin </w:t>
      </w:r>
      <w:r>
        <w:rPr>
          <w:rFonts w:ascii="Calibri" w:hAnsi="Calibri"/>
          <w:sz w:val="22"/>
          <w:szCs w:val="22"/>
        </w:rPr>
        <w:t xml:space="preserve">API this is a </w:t>
      </w:r>
      <w:r w:rsidR="00B87423">
        <w:rPr>
          <w:rFonts w:ascii="Calibri" w:hAnsi="Calibri"/>
          <w:sz w:val="22"/>
          <w:szCs w:val="22"/>
        </w:rPr>
        <w:t>single point of failure</w:t>
      </w:r>
      <w:r>
        <w:rPr>
          <w:rFonts w:ascii="Calibri" w:hAnsi="Calibri"/>
          <w:sz w:val="22"/>
          <w:szCs w:val="22"/>
        </w:rPr>
        <w:t>.</w:t>
      </w:r>
    </w:p>
    <w:p w14:paraId="0E257885" w14:textId="15966175" w:rsidR="005D056E" w:rsidRDefault="00A27ED1" w:rsidP="00F61498">
      <w:pPr>
        <w:numPr>
          <w:ilvl w:val="0"/>
          <w:numId w:val="32"/>
        </w:numPr>
        <w:tabs>
          <w:tab w:val="clear" w:pos="720"/>
          <w:tab w:val="num" w:pos="1260"/>
        </w:tabs>
        <w:spacing w:line="276" w:lineRule="auto"/>
        <w:ind w:left="1080"/>
        <w:textAlignment w:val="center"/>
        <w:rPr>
          <w:rFonts w:ascii="Calibri" w:hAnsi="Calibri"/>
          <w:sz w:val="22"/>
          <w:szCs w:val="22"/>
        </w:rPr>
      </w:pPr>
      <w:r>
        <w:rPr>
          <w:rFonts w:ascii="Calibri" w:hAnsi="Calibri"/>
          <w:sz w:val="22"/>
          <w:szCs w:val="22"/>
        </w:rPr>
        <w:lastRenderedPageBreak/>
        <w:t xml:space="preserve">There will be no DR </w:t>
      </w:r>
      <w:r w:rsidR="00B87423">
        <w:rPr>
          <w:rFonts w:ascii="Calibri" w:hAnsi="Calibri"/>
          <w:sz w:val="22"/>
          <w:szCs w:val="22"/>
        </w:rPr>
        <w:t>admin node</w:t>
      </w:r>
      <w:r>
        <w:rPr>
          <w:rFonts w:ascii="Calibri" w:hAnsi="Calibri"/>
          <w:sz w:val="22"/>
          <w:szCs w:val="22"/>
        </w:rPr>
        <w:t xml:space="preserve"> and in the event that the PingFederate Admin node fails, the server build automation tooling will automatically build a new DR admin node</w:t>
      </w:r>
      <w:r w:rsidR="005D056E">
        <w:rPr>
          <w:rFonts w:ascii="Calibri" w:hAnsi="Calibri"/>
          <w:sz w:val="22"/>
          <w:szCs w:val="22"/>
        </w:rPr>
        <w:t xml:space="preserve">. There can only be one node in the role of </w:t>
      </w:r>
      <w:proofErr w:type="spellStart"/>
      <w:r w:rsidR="005D056E">
        <w:rPr>
          <w:rFonts w:ascii="Calibri" w:hAnsi="Calibri"/>
          <w:sz w:val="22"/>
          <w:szCs w:val="22"/>
        </w:rPr>
        <w:t>clustered_console</w:t>
      </w:r>
      <w:proofErr w:type="spellEnd"/>
      <w:r w:rsidR="002B303D">
        <w:rPr>
          <w:rFonts w:ascii="Calibri" w:hAnsi="Calibri"/>
          <w:sz w:val="22"/>
          <w:szCs w:val="22"/>
        </w:rPr>
        <w:t xml:space="preserve"> per PingFederate cluster.</w:t>
      </w:r>
    </w:p>
    <w:p w14:paraId="12C74B61" w14:textId="77777777" w:rsidR="00F61498" w:rsidRPr="002B303D" w:rsidRDefault="00F61498" w:rsidP="00F61498">
      <w:pPr>
        <w:spacing w:line="276" w:lineRule="auto"/>
        <w:ind w:left="1080"/>
        <w:textAlignment w:val="center"/>
        <w:rPr>
          <w:rFonts w:ascii="Calibri" w:hAnsi="Calibri"/>
          <w:sz w:val="22"/>
          <w:szCs w:val="22"/>
        </w:rPr>
      </w:pPr>
    </w:p>
    <w:p w14:paraId="4B5A0A71" w14:textId="79DE5D55" w:rsidR="0013335A" w:rsidRPr="00131493" w:rsidRDefault="0013335A" w:rsidP="00F61498">
      <w:pPr>
        <w:pStyle w:val="Heading2"/>
        <w:spacing w:line="276" w:lineRule="auto"/>
      </w:pPr>
      <w:bookmarkStart w:id="2342" w:name="_Toc502910694"/>
      <w:r>
        <w:t>Ping deployment topology and decisions.</w:t>
      </w:r>
      <w:bookmarkEnd w:id="2342"/>
    </w:p>
    <w:p w14:paraId="680E7168" w14:textId="1372406F" w:rsidR="0013335A" w:rsidRDefault="0013335A" w:rsidP="00F61498">
      <w:pPr>
        <w:spacing w:line="276" w:lineRule="auto"/>
        <w:rPr>
          <w:rFonts w:asciiTheme="minorHAnsi" w:hAnsiTheme="minorHAnsi" w:cs="Arial"/>
          <w:sz w:val="22"/>
          <w:szCs w:val="22"/>
        </w:rPr>
      </w:pPr>
      <w:r w:rsidRPr="0013335A">
        <w:rPr>
          <w:rFonts w:asciiTheme="minorHAnsi" w:hAnsiTheme="minorHAnsi" w:cs="Arial"/>
          <w:sz w:val="22"/>
          <w:szCs w:val="22"/>
        </w:rPr>
        <w:t xml:space="preserve">Here is a summary of points that </w:t>
      </w:r>
      <w:r w:rsidR="00DA0E5E">
        <w:rPr>
          <w:rFonts w:asciiTheme="minorHAnsi" w:hAnsiTheme="minorHAnsi" w:cs="Arial"/>
          <w:sz w:val="22"/>
          <w:szCs w:val="22"/>
        </w:rPr>
        <w:t>capture</w:t>
      </w:r>
      <w:r w:rsidRPr="0013335A">
        <w:rPr>
          <w:rFonts w:asciiTheme="minorHAnsi" w:hAnsiTheme="minorHAnsi" w:cs="Arial"/>
          <w:sz w:val="22"/>
          <w:szCs w:val="22"/>
        </w:rPr>
        <w:t xml:space="preserve"> the deployment approach for Ping components:</w:t>
      </w:r>
    </w:p>
    <w:p w14:paraId="211EAC5B" w14:textId="77777777" w:rsidR="00DA0E5E" w:rsidRDefault="00DA0E5E" w:rsidP="00F61498">
      <w:pPr>
        <w:spacing w:line="276" w:lineRule="auto"/>
        <w:rPr>
          <w:rFonts w:asciiTheme="minorHAnsi" w:hAnsiTheme="minorHAnsi" w:cs="Arial"/>
          <w:sz w:val="22"/>
          <w:szCs w:val="22"/>
        </w:rPr>
      </w:pPr>
    </w:p>
    <w:p w14:paraId="03FB5E80" w14:textId="7229E7FA" w:rsidR="007431D8" w:rsidRPr="007431D8" w:rsidRDefault="007431D8" w:rsidP="00F61498">
      <w:pPr>
        <w:pStyle w:val="rbsbody"/>
        <w:numPr>
          <w:ilvl w:val="0"/>
          <w:numId w:val="27"/>
        </w:numPr>
        <w:spacing w:before="0" w:beforeAutospacing="0" w:after="180" w:afterAutospacing="0" w:line="276" w:lineRule="auto"/>
        <w:rPr>
          <w:rFonts w:asciiTheme="minorHAnsi" w:hAnsiTheme="minorHAnsi" w:cs="Arial"/>
          <w:sz w:val="22"/>
          <w:szCs w:val="22"/>
        </w:rPr>
      </w:pPr>
      <w:r w:rsidRPr="007431D8">
        <w:rPr>
          <w:rFonts w:asciiTheme="minorHAnsi" w:hAnsiTheme="minorHAnsi" w:cs="Arial"/>
          <w:sz w:val="22"/>
          <w:szCs w:val="22"/>
        </w:rPr>
        <w:t>All PingFederate runtime and admin console node</w:t>
      </w:r>
      <w:r>
        <w:rPr>
          <w:rFonts w:asciiTheme="minorHAnsi" w:hAnsiTheme="minorHAnsi" w:cs="Arial"/>
          <w:sz w:val="22"/>
          <w:szCs w:val="22"/>
        </w:rPr>
        <w:t>s</w:t>
      </w:r>
      <w:r w:rsidRPr="007431D8">
        <w:rPr>
          <w:rFonts w:asciiTheme="minorHAnsi" w:hAnsiTheme="minorHAnsi" w:cs="Arial"/>
          <w:sz w:val="22"/>
          <w:szCs w:val="22"/>
        </w:rPr>
        <w:t xml:space="preserve"> will be hosted on </w:t>
      </w:r>
      <w:r w:rsidR="001E1E2D">
        <w:rPr>
          <w:rFonts w:asciiTheme="minorHAnsi" w:hAnsiTheme="minorHAnsi" w:cs="Arial"/>
          <w:sz w:val="22"/>
          <w:szCs w:val="22"/>
        </w:rPr>
        <w:t>Amazon Linux</w:t>
      </w:r>
      <w:r w:rsidRPr="007431D8">
        <w:rPr>
          <w:rFonts w:asciiTheme="minorHAnsi" w:hAnsiTheme="minorHAnsi" w:cs="Arial"/>
          <w:sz w:val="22"/>
          <w:szCs w:val="22"/>
        </w:rPr>
        <w:t xml:space="preserve"> 64bit Vir</w:t>
      </w:r>
      <w:r>
        <w:rPr>
          <w:rFonts w:asciiTheme="minorHAnsi" w:hAnsiTheme="minorHAnsi" w:cs="Arial"/>
          <w:sz w:val="22"/>
          <w:szCs w:val="22"/>
        </w:rPr>
        <w:t>tual Machines (VMs) sourced as an Amazon Machine Image (AMI) running across AWS EC2 instances</w:t>
      </w:r>
      <w:r w:rsidRPr="007431D8">
        <w:rPr>
          <w:rFonts w:asciiTheme="minorHAnsi" w:hAnsiTheme="minorHAnsi" w:cs="Arial"/>
          <w:sz w:val="22"/>
          <w:szCs w:val="22"/>
        </w:rPr>
        <w:t>.</w:t>
      </w:r>
    </w:p>
    <w:p w14:paraId="087F8D08" w14:textId="2C9F272B" w:rsidR="007431D8" w:rsidRPr="007431D8" w:rsidRDefault="007431D8" w:rsidP="00F61498">
      <w:pPr>
        <w:pStyle w:val="rbsbody"/>
        <w:numPr>
          <w:ilvl w:val="0"/>
          <w:numId w:val="27"/>
        </w:numPr>
        <w:spacing w:before="0" w:beforeAutospacing="0" w:after="180" w:afterAutospacing="0" w:line="276" w:lineRule="auto"/>
        <w:rPr>
          <w:rFonts w:asciiTheme="minorHAnsi" w:hAnsiTheme="minorHAnsi" w:cs="Arial"/>
          <w:sz w:val="22"/>
          <w:szCs w:val="22"/>
        </w:rPr>
      </w:pPr>
      <w:r w:rsidRPr="007431D8">
        <w:rPr>
          <w:rFonts w:asciiTheme="minorHAnsi" w:hAnsiTheme="minorHAnsi" w:cs="Arial"/>
          <w:sz w:val="22"/>
          <w:szCs w:val="22"/>
        </w:rPr>
        <w:t xml:space="preserve">PingFederate will be deployed into </w:t>
      </w:r>
      <w:r>
        <w:rPr>
          <w:rFonts w:asciiTheme="minorHAnsi" w:hAnsiTheme="minorHAnsi" w:cs="Arial"/>
          <w:sz w:val="22"/>
          <w:szCs w:val="22"/>
        </w:rPr>
        <w:t xml:space="preserve">the application </w:t>
      </w:r>
      <w:r w:rsidR="00770F0F">
        <w:rPr>
          <w:rFonts w:asciiTheme="minorHAnsi" w:hAnsiTheme="minorHAnsi" w:cs="Arial"/>
          <w:sz w:val="22"/>
          <w:szCs w:val="22"/>
        </w:rPr>
        <w:t>layer</w:t>
      </w:r>
      <w:r>
        <w:rPr>
          <w:rFonts w:asciiTheme="minorHAnsi" w:hAnsiTheme="minorHAnsi" w:cs="Arial"/>
          <w:sz w:val="22"/>
          <w:szCs w:val="22"/>
        </w:rPr>
        <w:t xml:space="preserve"> </w:t>
      </w:r>
      <w:r w:rsidRPr="007431D8">
        <w:rPr>
          <w:rFonts w:asciiTheme="minorHAnsi" w:hAnsiTheme="minorHAnsi" w:cs="Arial"/>
          <w:sz w:val="22"/>
          <w:szCs w:val="22"/>
        </w:rPr>
        <w:t xml:space="preserve">and will also run active/active across </w:t>
      </w:r>
      <w:r w:rsidR="001E1E2D">
        <w:rPr>
          <w:rFonts w:asciiTheme="minorHAnsi" w:hAnsiTheme="minorHAnsi" w:cs="Arial"/>
          <w:sz w:val="22"/>
          <w:szCs w:val="22"/>
        </w:rPr>
        <w:t xml:space="preserve">two or </w:t>
      </w:r>
      <w:r>
        <w:rPr>
          <w:rFonts w:asciiTheme="minorHAnsi" w:hAnsiTheme="minorHAnsi" w:cs="Arial"/>
          <w:sz w:val="22"/>
          <w:szCs w:val="22"/>
        </w:rPr>
        <w:t xml:space="preserve">three </w:t>
      </w:r>
      <w:proofErr w:type="spellStart"/>
      <w:r>
        <w:rPr>
          <w:rFonts w:asciiTheme="minorHAnsi" w:hAnsiTheme="minorHAnsi" w:cs="Arial"/>
          <w:sz w:val="22"/>
          <w:szCs w:val="22"/>
        </w:rPr>
        <w:t>eu</w:t>
      </w:r>
      <w:proofErr w:type="spellEnd"/>
      <w:r>
        <w:rPr>
          <w:rFonts w:asciiTheme="minorHAnsi" w:hAnsiTheme="minorHAnsi" w:cs="Arial"/>
          <w:sz w:val="22"/>
          <w:szCs w:val="22"/>
        </w:rPr>
        <w:t>-west region availability zones</w:t>
      </w:r>
      <w:r w:rsidR="00F61498">
        <w:rPr>
          <w:rFonts w:asciiTheme="minorHAnsi" w:hAnsiTheme="minorHAnsi" w:cs="Arial"/>
          <w:sz w:val="22"/>
          <w:szCs w:val="22"/>
        </w:rPr>
        <w:t xml:space="preserve"> – decision to be confirmed by BOI and design to be updated to reflect once finalised.</w:t>
      </w:r>
    </w:p>
    <w:p w14:paraId="205210B3" w14:textId="6BBBF54E" w:rsidR="007431D8" w:rsidRPr="007431D8" w:rsidRDefault="007431D8" w:rsidP="00F61498">
      <w:pPr>
        <w:pStyle w:val="rbsbody"/>
        <w:numPr>
          <w:ilvl w:val="0"/>
          <w:numId w:val="27"/>
        </w:numPr>
        <w:spacing w:before="0" w:beforeAutospacing="0" w:after="180" w:afterAutospacing="0" w:line="276" w:lineRule="auto"/>
        <w:rPr>
          <w:rFonts w:asciiTheme="minorHAnsi" w:hAnsiTheme="minorHAnsi" w:cs="Arial"/>
          <w:sz w:val="22"/>
          <w:szCs w:val="22"/>
        </w:rPr>
      </w:pPr>
      <w:r w:rsidRPr="007431D8">
        <w:rPr>
          <w:rFonts w:asciiTheme="minorHAnsi" w:hAnsiTheme="minorHAnsi" w:cs="Arial"/>
          <w:sz w:val="22"/>
          <w:szCs w:val="22"/>
        </w:rPr>
        <w:t>The Administrative nodes for PingFederate will be deployed into</w:t>
      </w:r>
      <w:r w:rsidR="00770F0F">
        <w:rPr>
          <w:rFonts w:asciiTheme="minorHAnsi" w:hAnsiTheme="minorHAnsi" w:cs="Arial"/>
          <w:sz w:val="22"/>
          <w:szCs w:val="22"/>
        </w:rPr>
        <w:t xml:space="preserve"> the application layer.</w:t>
      </w:r>
    </w:p>
    <w:p w14:paraId="170BA402" w14:textId="3038F687" w:rsidR="007431D8" w:rsidRPr="001E1E2D" w:rsidRDefault="007431D8" w:rsidP="00F61498">
      <w:pPr>
        <w:pStyle w:val="rbsbody"/>
        <w:numPr>
          <w:ilvl w:val="0"/>
          <w:numId w:val="27"/>
        </w:numPr>
        <w:spacing w:before="0" w:beforeAutospacing="0" w:after="180" w:afterAutospacing="0" w:line="276" w:lineRule="auto"/>
        <w:rPr>
          <w:rFonts w:asciiTheme="minorHAnsi" w:hAnsiTheme="minorHAnsi" w:cs="Arial"/>
          <w:sz w:val="22"/>
          <w:szCs w:val="22"/>
        </w:rPr>
      </w:pPr>
      <w:r w:rsidRPr="007431D8">
        <w:rPr>
          <w:rFonts w:asciiTheme="minorHAnsi" w:hAnsiTheme="minorHAnsi" w:cs="Arial"/>
          <w:sz w:val="22"/>
          <w:szCs w:val="22"/>
        </w:rPr>
        <w:t>The service ports</w:t>
      </w:r>
      <w:r w:rsidR="00770F0F">
        <w:rPr>
          <w:rFonts w:asciiTheme="minorHAnsi" w:hAnsiTheme="minorHAnsi" w:cs="Arial"/>
          <w:sz w:val="22"/>
          <w:szCs w:val="22"/>
        </w:rPr>
        <w:t xml:space="preserve"> for each PingFederate </w:t>
      </w:r>
      <w:r w:rsidR="001E1E2D">
        <w:rPr>
          <w:rFonts w:asciiTheme="minorHAnsi" w:hAnsiTheme="minorHAnsi" w:cs="Arial"/>
          <w:sz w:val="22"/>
          <w:szCs w:val="22"/>
        </w:rPr>
        <w:t>runtime and admin instance</w:t>
      </w:r>
      <w:r w:rsidR="00770F0F">
        <w:rPr>
          <w:rFonts w:asciiTheme="minorHAnsi" w:hAnsiTheme="minorHAnsi" w:cs="Arial"/>
          <w:sz w:val="22"/>
          <w:szCs w:val="22"/>
        </w:rPr>
        <w:t xml:space="preserve"> </w:t>
      </w:r>
      <w:r w:rsidR="001E1E2D">
        <w:rPr>
          <w:rFonts w:asciiTheme="minorHAnsi" w:hAnsiTheme="minorHAnsi" w:cs="Arial"/>
          <w:sz w:val="22"/>
          <w:szCs w:val="22"/>
        </w:rPr>
        <w:t xml:space="preserve">may </w:t>
      </w:r>
      <w:r w:rsidR="00770F0F">
        <w:rPr>
          <w:rFonts w:asciiTheme="minorHAnsi" w:hAnsiTheme="minorHAnsi" w:cs="Arial"/>
          <w:sz w:val="22"/>
          <w:szCs w:val="22"/>
        </w:rPr>
        <w:t xml:space="preserve">be varied to be non-default </w:t>
      </w:r>
      <w:r w:rsidRPr="007431D8">
        <w:rPr>
          <w:rFonts w:asciiTheme="minorHAnsi" w:hAnsiTheme="minorHAnsi" w:cs="Arial"/>
          <w:sz w:val="22"/>
          <w:szCs w:val="22"/>
        </w:rPr>
        <w:t xml:space="preserve">across each pre-production and production environment should </w:t>
      </w:r>
      <w:r w:rsidR="001E1E2D">
        <w:rPr>
          <w:rFonts w:asciiTheme="minorHAnsi" w:hAnsiTheme="minorHAnsi" w:cs="Arial"/>
          <w:sz w:val="22"/>
          <w:szCs w:val="22"/>
        </w:rPr>
        <w:t xml:space="preserve">for </w:t>
      </w:r>
      <w:del w:id="2343" w:author="Barry O'Donohoe" w:date="2018-02-05T10:17:00Z">
        <w:r w:rsidRPr="007431D8" w:rsidDel="008A32CE">
          <w:rPr>
            <w:rFonts w:asciiTheme="minorHAnsi" w:hAnsiTheme="minorHAnsi" w:cs="Arial"/>
            <w:sz w:val="22"/>
            <w:szCs w:val="22"/>
          </w:rPr>
          <w:delText>consistent</w:delText>
        </w:r>
        <w:r w:rsidR="001E1E2D" w:rsidDel="008A32CE">
          <w:rPr>
            <w:rFonts w:asciiTheme="minorHAnsi" w:hAnsiTheme="minorHAnsi" w:cs="Arial"/>
            <w:sz w:val="22"/>
            <w:szCs w:val="22"/>
          </w:rPr>
          <w:delText>cy</w:delText>
        </w:r>
      </w:del>
      <w:ins w:id="2344" w:author="Barry O'Donohoe" w:date="2018-02-05T10:17:00Z">
        <w:r w:rsidR="008A32CE" w:rsidRPr="007431D8">
          <w:rPr>
            <w:rFonts w:asciiTheme="minorHAnsi" w:hAnsiTheme="minorHAnsi" w:cs="Arial"/>
            <w:sz w:val="22"/>
            <w:szCs w:val="22"/>
          </w:rPr>
          <w:t>consistenc</w:t>
        </w:r>
        <w:r w:rsidR="008A32CE">
          <w:rPr>
            <w:rFonts w:asciiTheme="minorHAnsi" w:hAnsiTheme="minorHAnsi" w:cs="Arial"/>
            <w:sz w:val="22"/>
            <w:szCs w:val="22"/>
          </w:rPr>
          <w:t>y</w:t>
        </w:r>
      </w:ins>
      <w:r w:rsidR="00770F0F">
        <w:rPr>
          <w:rFonts w:asciiTheme="minorHAnsi" w:hAnsiTheme="minorHAnsi" w:cs="Arial"/>
          <w:sz w:val="22"/>
          <w:szCs w:val="22"/>
        </w:rPr>
        <w:t xml:space="preserve"> </w:t>
      </w:r>
      <w:r w:rsidRPr="007431D8">
        <w:rPr>
          <w:rFonts w:asciiTheme="minorHAnsi" w:hAnsiTheme="minorHAnsi" w:cs="Arial"/>
          <w:sz w:val="22"/>
          <w:szCs w:val="22"/>
        </w:rPr>
        <w:t>– in parti</w:t>
      </w:r>
      <w:r w:rsidR="00770F0F">
        <w:rPr>
          <w:rFonts w:asciiTheme="minorHAnsi" w:hAnsiTheme="minorHAnsi" w:cs="Arial"/>
          <w:sz w:val="22"/>
          <w:szCs w:val="22"/>
        </w:rPr>
        <w:t>cular the runtime engine ports.</w:t>
      </w:r>
    </w:p>
    <w:p w14:paraId="349FAC7B" w14:textId="3E47D389" w:rsidR="007431D8" w:rsidRPr="007431D8" w:rsidRDefault="006A2C54" w:rsidP="00F61498">
      <w:pPr>
        <w:pStyle w:val="rbsbody"/>
        <w:spacing w:before="0" w:beforeAutospacing="0" w:after="180" w:afterAutospacing="0" w:line="276" w:lineRule="auto"/>
        <w:rPr>
          <w:rFonts w:asciiTheme="minorHAnsi" w:hAnsiTheme="minorHAnsi" w:cs="Arial"/>
          <w:sz w:val="22"/>
          <w:szCs w:val="22"/>
        </w:rPr>
      </w:pPr>
      <w:r>
        <w:rPr>
          <w:rFonts w:asciiTheme="minorHAnsi" w:hAnsiTheme="minorHAnsi" w:cs="Arial"/>
          <w:sz w:val="22"/>
          <w:szCs w:val="22"/>
        </w:rPr>
        <w:t>Similarly, for PingFederate</w:t>
      </w:r>
    </w:p>
    <w:p w14:paraId="4C854263" w14:textId="13596F42" w:rsidR="007431D8" w:rsidRPr="006A2C54" w:rsidRDefault="006A2C54" w:rsidP="00F61498">
      <w:pPr>
        <w:pStyle w:val="rbsbody"/>
        <w:numPr>
          <w:ilvl w:val="0"/>
          <w:numId w:val="31"/>
        </w:numPr>
        <w:spacing w:before="0" w:beforeAutospacing="0" w:after="180" w:afterAutospacing="0" w:line="276" w:lineRule="auto"/>
        <w:rPr>
          <w:rFonts w:asciiTheme="minorHAnsi" w:hAnsiTheme="minorHAnsi" w:cs="Arial"/>
          <w:sz w:val="22"/>
          <w:szCs w:val="22"/>
        </w:rPr>
      </w:pPr>
      <w:r>
        <w:rPr>
          <w:rFonts w:asciiTheme="minorHAnsi" w:hAnsiTheme="minorHAnsi" w:cs="Arial"/>
          <w:sz w:val="22"/>
          <w:szCs w:val="22"/>
        </w:rPr>
        <w:t>Each runtime virtual server has a single</w:t>
      </w:r>
      <w:r w:rsidR="007431D8" w:rsidRPr="007431D8">
        <w:rPr>
          <w:rFonts w:asciiTheme="minorHAnsi" w:hAnsiTheme="minorHAnsi" w:cs="Arial"/>
          <w:sz w:val="22"/>
          <w:szCs w:val="22"/>
        </w:rPr>
        <w:t xml:space="preserve"> active </w:t>
      </w:r>
      <w:r>
        <w:rPr>
          <w:rFonts w:asciiTheme="minorHAnsi" w:hAnsiTheme="minorHAnsi" w:cs="Arial"/>
          <w:sz w:val="22"/>
          <w:szCs w:val="22"/>
        </w:rPr>
        <w:t>instance</w:t>
      </w:r>
      <w:r w:rsidR="007431D8">
        <w:rPr>
          <w:rFonts w:asciiTheme="minorHAnsi" w:hAnsiTheme="minorHAnsi" w:cs="Arial"/>
          <w:sz w:val="22"/>
          <w:szCs w:val="22"/>
        </w:rPr>
        <w:t>.</w:t>
      </w:r>
      <w:r>
        <w:rPr>
          <w:rFonts w:asciiTheme="minorHAnsi" w:hAnsiTheme="minorHAnsi" w:cs="Arial"/>
          <w:sz w:val="22"/>
          <w:szCs w:val="22"/>
        </w:rPr>
        <w:t xml:space="preserve"> Should that EC2 instance fail for any reason, a new runtime instance shall be </w:t>
      </w:r>
      <w:r w:rsidR="00C829FB">
        <w:rPr>
          <w:rFonts w:asciiTheme="minorHAnsi" w:hAnsiTheme="minorHAnsi" w:cs="Arial"/>
          <w:sz w:val="22"/>
          <w:szCs w:val="22"/>
        </w:rPr>
        <w:t xml:space="preserve">automatically </w:t>
      </w:r>
      <w:r>
        <w:rPr>
          <w:rFonts w:asciiTheme="minorHAnsi" w:hAnsiTheme="minorHAnsi" w:cs="Arial"/>
          <w:sz w:val="22"/>
          <w:szCs w:val="22"/>
        </w:rPr>
        <w:t>created using</w:t>
      </w:r>
      <w:r w:rsidR="00C829FB">
        <w:rPr>
          <w:rFonts w:asciiTheme="minorHAnsi" w:hAnsiTheme="minorHAnsi" w:cs="Arial"/>
          <w:sz w:val="22"/>
          <w:szCs w:val="22"/>
        </w:rPr>
        <w:t xml:space="preserve"> </w:t>
      </w:r>
      <w:r w:rsidR="001E1E2D">
        <w:rPr>
          <w:rFonts w:asciiTheme="minorHAnsi" w:hAnsiTheme="minorHAnsi" w:cs="Arial"/>
          <w:sz w:val="22"/>
          <w:szCs w:val="22"/>
        </w:rPr>
        <w:t xml:space="preserve">Capgemini </w:t>
      </w:r>
      <w:r w:rsidR="00C829FB">
        <w:rPr>
          <w:rFonts w:asciiTheme="minorHAnsi" w:hAnsiTheme="minorHAnsi" w:cs="Arial"/>
          <w:sz w:val="22"/>
          <w:szCs w:val="22"/>
        </w:rPr>
        <w:t>automation toolset.</w:t>
      </w:r>
    </w:p>
    <w:p w14:paraId="44F970B9" w14:textId="19A64BA2" w:rsidR="007431D8" w:rsidRPr="007431D8" w:rsidRDefault="007431D8" w:rsidP="00F61498">
      <w:pPr>
        <w:pStyle w:val="rbsbody"/>
        <w:numPr>
          <w:ilvl w:val="0"/>
          <w:numId w:val="31"/>
        </w:numPr>
        <w:spacing w:before="0" w:beforeAutospacing="0" w:after="180" w:afterAutospacing="0" w:line="276" w:lineRule="auto"/>
        <w:rPr>
          <w:rFonts w:asciiTheme="minorHAnsi" w:hAnsiTheme="minorHAnsi" w:cs="Arial"/>
          <w:sz w:val="22"/>
          <w:szCs w:val="22"/>
        </w:rPr>
      </w:pPr>
      <w:r w:rsidRPr="007431D8">
        <w:rPr>
          <w:rFonts w:asciiTheme="minorHAnsi" w:hAnsiTheme="minorHAnsi" w:cs="Arial"/>
          <w:sz w:val="22"/>
          <w:szCs w:val="22"/>
        </w:rPr>
        <w:t xml:space="preserve">There </w:t>
      </w:r>
      <w:r w:rsidR="006A2C54">
        <w:rPr>
          <w:rFonts w:asciiTheme="minorHAnsi" w:hAnsiTheme="minorHAnsi" w:cs="Arial"/>
          <w:sz w:val="22"/>
          <w:szCs w:val="22"/>
        </w:rPr>
        <w:t>will be a single</w:t>
      </w:r>
      <w:r w:rsidRPr="007431D8">
        <w:rPr>
          <w:rFonts w:asciiTheme="minorHAnsi" w:hAnsiTheme="minorHAnsi" w:cs="Arial"/>
          <w:sz w:val="22"/>
          <w:szCs w:val="22"/>
        </w:rPr>
        <w:t xml:space="preserve"> VMs for PingFederate admin. Only a single admin console instance can be active in a cluster at any given time.</w:t>
      </w:r>
    </w:p>
    <w:p w14:paraId="16881C42" w14:textId="77777777" w:rsidR="007431D8" w:rsidRDefault="007431D8" w:rsidP="007E672B">
      <w:pPr>
        <w:spacing w:line="276" w:lineRule="auto"/>
      </w:pPr>
    </w:p>
    <w:p w14:paraId="30C6E438" w14:textId="77777777" w:rsidR="00DA0E5E" w:rsidRPr="0013335A" w:rsidRDefault="00DA0E5E" w:rsidP="007E672B">
      <w:pPr>
        <w:spacing w:line="276" w:lineRule="auto"/>
        <w:rPr>
          <w:rFonts w:asciiTheme="minorHAnsi" w:hAnsiTheme="minorHAnsi"/>
          <w:sz w:val="22"/>
          <w:szCs w:val="22"/>
        </w:rPr>
      </w:pPr>
    </w:p>
    <w:p w14:paraId="3277DBDB" w14:textId="77777777" w:rsidR="00131493" w:rsidRPr="00C96244" w:rsidRDefault="00131493" w:rsidP="00C96244">
      <w:pPr>
        <w:pStyle w:val="rbsbody"/>
        <w:spacing w:before="0" w:beforeAutospacing="0" w:after="180" w:afterAutospacing="0" w:line="240" w:lineRule="atLeast"/>
        <w:rPr>
          <w:rFonts w:ascii="Calibri" w:hAnsi="Calibri" w:cs="Arial"/>
          <w:color w:val="000000" w:themeColor="text1"/>
          <w:sz w:val="22"/>
          <w:szCs w:val="22"/>
        </w:rPr>
      </w:pPr>
    </w:p>
    <w:p w14:paraId="47B83289" w14:textId="77777777" w:rsidR="00C96244" w:rsidRPr="00C96244" w:rsidRDefault="00C96244" w:rsidP="00131493">
      <w:pPr>
        <w:pStyle w:val="Heading5"/>
        <w:numPr>
          <w:ilvl w:val="0"/>
          <w:numId w:val="0"/>
        </w:numPr>
        <w:ind w:left="720" w:hanging="720"/>
      </w:pPr>
    </w:p>
    <w:p w14:paraId="73CF8945" w14:textId="77777777" w:rsidR="00214B9A" w:rsidRPr="00214B9A" w:rsidRDefault="00214B9A" w:rsidP="00214B9A">
      <w:pPr>
        <w:pStyle w:val="Heading5"/>
        <w:numPr>
          <w:ilvl w:val="0"/>
          <w:numId w:val="0"/>
        </w:numPr>
        <w:ind w:left="720"/>
        <w:jc w:val="left"/>
        <w:rPr>
          <w:rFonts w:ascii="Calibri" w:hAnsi="Calibri"/>
          <w:b/>
        </w:rPr>
      </w:pPr>
    </w:p>
    <w:p w14:paraId="04AB54B9" w14:textId="4B3F2891" w:rsidR="00E72A7C" w:rsidRDefault="00E72A7C" w:rsidP="005D767A">
      <w:pPr>
        <w:pStyle w:val="Heading1"/>
        <w:rPr>
          <w:rFonts w:asciiTheme="minorHAnsi" w:hAnsiTheme="minorHAnsi"/>
        </w:rPr>
      </w:pPr>
      <w:bookmarkStart w:id="2345" w:name="_Toc502910695"/>
      <w:bookmarkStart w:id="2346" w:name="_Toc329071035"/>
      <w:bookmarkStart w:id="2347" w:name="_Toc483812346"/>
      <w:r>
        <w:rPr>
          <w:rFonts w:asciiTheme="minorHAnsi" w:hAnsiTheme="minorHAnsi"/>
        </w:rPr>
        <w:lastRenderedPageBreak/>
        <w:t>system configuration</w:t>
      </w:r>
      <w:bookmarkEnd w:id="2345"/>
    </w:p>
    <w:p w14:paraId="402CEED3" w14:textId="3D061305" w:rsidR="00557DA8" w:rsidRPr="002F3D5A" w:rsidRDefault="00847BB6" w:rsidP="005C64CA">
      <w:pPr>
        <w:pStyle w:val="Heading2"/>
        <w:spacing w:line="276" w:lineRule="auto"/>
      </w:pPr>
      <w:bookmarkStart w:id="2348" w:name="_Toc502910696"/>
      <w:r>
        <w:t>Mulesoft</w:t>
      </w:r>
      <w:r w:rsidR="00BD615F">
        <w:t xml:space="preserve"> </w:t>
      </w:r>
      <w:r w:rsidR="00557DA8">
        <w:t>Token Provider</w:t>
      </w:r>
      <w:bookmarkEnd w:id="2348"/>
    </w:p>
    <w:p w14:paraId="236AB69E" w14:textId="68A9AD97" w:rsidR="00E011E4" w:rsidRDefault="00557DA8" w:rsidP="005C64CA">
      <w:pPr>
        <w:pStyle w:val="Heading5"/>
        <w:numPr>
          <w:ilvl w:val="1"/>
          <w:numId w:val="29"/>
        </w:numPr>
        <w:spacing w:line="276" w:lineRule="auto"/>
        <w:rPr>
          <w:rFonts w:asciiTheme="minorHAnsi" w:hAnsiTheme="minorHAnsi"/>
          <w:sz w:val="22"/>
          <w:szCs w:val="22"/>
        </w:rPr>
      </w:pPr>
      <w:r>
        <w:rPr>
          <w:rFonts w:asciiTheme="minorHAnsi" w:hAnsiTheme="minorHAnsi"/>
          <w:sz w:val="22"/>
          <w:szCs w:val="22"/>
        </w:rPr>
        <w:t>Runtime level configuration for PingFederate (Front Channel)</w:t>
      </w:r>
    </w:p>
    <w:p w14:paraId="1DCE5EB1" w14:textId="607925E4" w:rsidR="00557DA8" w:rsidRDefault="00557DA8" w:rsidP="005C64CA">
      <w:pPr>
        <w:pStyle w:val="Heading5"/>
        <w:numPr>
          <w:ilvl w:val="0"/>
          <w:numId w:val="0"/>
        </w:numPr>
        <w:spacing w:line="276" w:lineRule="auto"/>
        <w:ind w:left="1460"/>
        <w:rPr>
          <w:rFonts w:asciiTheme="minorHAnsi" w:hAnsiTheme="minorHAnsi"/>
          <w:sz w:val="22"/>
          <w:szCs w:val="22"/>
        </w:rPr>
      </w:pPr>
      <w:r>
        <w:rPr>
          <w:rFonts w:asciiTheme="minorHAnsi" w:hAnsiTheme="minorHAnsi"/>
          <w:sz w:val="22"/>
          <w:szCs w:val="22"/>
        </w:rPr>
        <w:t xml:space="preserve">The host, port for the front channel shall be </w:t>
      </w:r>
      <w:r w:rsidR="001E1E2D">
        <w:rPr>
          <w:rFonts w:asciiTheme="minorHAnsi" w:hAnsiTheme="minorHAnsi"/>
          <w:sz w:val="22"/>
          <w:szCs w:val="22"/>
        </w:rPr>
        <w:t>&lt;hostname&gt;</w:t>
      </w:r>
      <w:r>
        <w:rPr>
          <w:rFonts w:asciiTheme="minorHAnsi" w:hAnsiTheme="minorHAnsi"/>
          <w:sz w:val="22"/>
          <w:szCs w:val="22"/>
        </w:rPr>
        <w:t>.</w:t>
      </w:r>
      <w:r w:rsidR="001E1E2D">
        <w:rPr>
          <w:rFonts w:asciiTheme="minorHAnsi" w:hAnsiTheme="minorHAnsi"/>
          <w:sz w:val="22"/>
          <w:szCs w:val="22"/>
        </w:rPr>
        <w:t>boi</w:t>
      </w:r>
      <w:r>
        <w:rPr>
          <w:rFonts w:asciiTheme="minorHAnsi" w:hAnsiTheme="minorHAnsi"/>
          <w:sz w:val="22"/>
          <w:szCs w:val="22"/>
        </w:rPr>
        <w:t>.</w:t>
      </w:r>
      <w:r w:rsidR="001E1E2D">
        <w:rPr>
          <w:rFonts w:asciiTheme="minorHAnsi" w:hAnsiTheme="minorHAnsi"/>
          <w:sz w:val="22"/>
          <w:szCs w:val="22"/>
        </w:rPr>
        <w:t>ie</w:t>
      </w:r>
      <w:r>
        <w:rPr>
          <w:rFonts w:asciiTheme="minorHAnsi" w:hAnsiTheme="minorHAnsi"/>
          <w:sz w:val="22"/>
          <w:szCs w:val="22"/>
        </w:rPr>
        <w:t xml:space="preserve"> on TCP port 443, secured using </w:t>
      </w:r>
      <w:r w:rsidR="00043DAD">
        <w:rPr>
          <w:rFonts w:asciiTheme="minorHAnsi" w:hAnsiTheme="minorHAnsi"/>
          <w:sz w:val="22"/>
          <w:szCs w:val="22"/>
        </w:rPr>
        <w:t xml:space="preserve">a </w:t>
      </w:r>
      <w:r w:rsidR="001E1E2D">
        <w:rPr>
          <w:rFonts w:asciiTheme="minorHAnsi" w:hAnsiTheme="minorHAnsi"/>
          <w:sz w:val="22"/>
          <w:szCs w:val="22"/>
        </w:rPr>
        <w:t xml:space="preserve">Capgemini </w:t>
      </w:r>
      <w:r w:rsidR="00043DAD">
        <w:rPr>
          <w:rFonts w:asciiTheme="minorHAnsi" w:hAnsiTheme="minorHAnsi"/>
          <w:sz w:val="22"/>
          <w:szCs w:val="22"/>
        </w:rPr>
        <w:t>certificate authority in the ‘trusted certificate group’ as setup under security settings.</w:t>
      </w:r>
    </w:p>
    <w:p w14:paraId="6957CEE9" w14:textId="706CED09" w:rsidR="00557DA8" w:rsidRDefault="00557DA8" w:rsidP="005C64CA">
      <w:pPr>
        <w:pStyle w:val="Heading5"/>
        <w:numPr>
          <w:ilvl w:val="1"/>
          <w:numId w:val="29"/>
        </w:numPr>
        <w:spacing w:line="276" w:lineRule="auto"/>
        <w:rPr>
          <w:rFonts w:asciiTheme="minorHAnsi" w:hAnsiTheme="minorHAnsi"/>
          <w:sz w:val="22"/>
          <w:szCs w:val="22"/>
        </w:rPr>
      </w:pPr>
      <w:r>
        <w:rPr>
          <w:rFonts w:asciiTheme="minorHAnsi" w:hAnsiTheme="minorHAnsi"/>
          <w:sz w:val="22"/>
          <w:szCs w:val="22"/>
        </w:rPr>
        <w:t>Runtime level configuration for PingFederate (Back Channel)</w:t>
      </w:r>
    </w:p>
    <w:p w14:paraId="74725805" w14:textId="3E6FFAF2" w:rsidR="00557DA8" w:rsidRDefault="00043DAD" w:rsidP="005C64CA">
      <w:pPr>
        <w:pStyle w:val="Heading5"/>
        <w:numPr>
          <w:ilvl w:val="0"/>
          <w:numId w:val="0"/>
        </w:numPr>
        <w:spacing w:line="276" w:lineRule="auto"/>
        <w:ind w:left="1460"/>
        <w:rPr>
          <w:rFonts w:asciiTheme="minorHAnsi" w:hAnsiTheme="minorHAnsi"/>
          <w:sz w:val="22"/>
          <w:szCs w:val="22"/>
        </w:rPr>
      </w:pPr>
      <w:r>
        <w:rPr>
          <w:rFonts w:asciiTheme="minorHAnsi" w:hAnsiTheme="minorHAnsi"/>
          <w:sz w:val="22"/>
          <w:szCs w:val="22"/>
        </w:rPr>
        <w:t>This will point to the internal facing load balancer for the primary runtime TLS port</w:t>
      </w:r>
      <w:r w:rsidR="00306DD9">
        <w:rPr>
          <w:rFonts w:asciiTheme="minorHAnsi" w:hAnsiTheme="minorHAnsi"/>
          <w:sz w:val="22"/>
          <w:szCs w:val="22"/>
        </w:rPr>
        <w:t xml:space="preserve"> of 9031</w:t>
      </w:r>
      <w:r>
        <w:rPr>
          <w:rFonts w:asciiTheme="minorHAnsi" w:hAnsiTheme="minorHAnsi"/>
          <w:sz w:val="22"/>
          <w:szCs w:val="22"/>
        </w:rPr>
        <w:t>.</w:t>
      </w:r>
      <w:r w:rsidR="00306DD9">
        <w:rPr>
          <w:rFonts w:asciiTheme="minorHAnsi" w:hAnsiTheme="minorHAnsi"/>
          <w:sz w:val="22"/>
          <w:szCs w:val="22"/>
        </w:rPr>
        <w:t xml:space="preserve"> Note both the load balancer and the PingFederate runtime listener ports are the same. The back channel secure flag will be enabled.</w:t>
      </w:r>
    </w:p>
    <w:p w14:paraId="2251F8A4" w14:textId="643D493D" w:rsidR="00692C9A" w:rsidRPr="006D066B" w:rsidRDefault="00692C9A" w:rsidP="005C64CA">
      <w:pPr>
        <w:pStyle w:val="Heading2"/>
        <w:spacing w:line="276" w:lineRule="auto"/>
      </w:pPr>
      <w:bookmarkStart w:id="2349" w:name="_Toc502910697"/>
      <w:r w:rsidRPr="006D066B">
        <w:t>PingFederate DataSTORES</w:t>
      </w:r>
      <w:bookmarkEnd w:id="2349"/>
    </w:p>
    <w:p w14:paraId="264D202F" w14:textId="3953B9CA" w:rsidR="00692C9A" w:rsidRDefault="001E1E2D" w:rsidP="005C64CA">
      <w:pPr>
        <w:pStyle w:val="Heading5"/>
        <w:numPr>
          <w:ilvl w:val="0"/>
          <w:numId w:val="0"/>
        </w:numPr>
        <w:spacing w:line="276" w:lineRule="auto"/>
        <w:ind w:left="1440" w:hanging="720"/>
        <w:rPr>
          <w:rFonts w:asciiTheme="minorHAnsi" w:hAnsiTheme="minorHAnsi"/>
          <w:sz w:val="22"/>
          <w:szCs w:val="22"/>
        </w:rPr>
      </w:pPr>
      <w:r>
        <w:rPr>
          <w:rFonts w:asciiTheme="minorHAnsi" w:hAnsiTheme="minorHAnsi"/>
          <w:sz w:val="22"/>
          <w:szCs w:val="22"/>
        </w:rPr>
        <w:t>PingFederate will interface to</w:t>
      </w:r>
      <w:r w:rsidR="00692C9A" w:rsidRPr="001414D0">
        <w:rPr>
          <w:rFonts w:asciiTheme="minorHAnsi" w:hAnsiTheme="minorHAnsi"/>
          <w:sz w:val="22"/>
          <w:szCs w:val="22"/>
        </w:rPr>
        <w:t xml:space="preserve"> </w:t>
      </w:r>
      <w:r>
        <w:rPr>
          <w:rFonts w:asciiTheme="minorHAnsi" w:hAnsiTheme="minorHAnsi"/>
          <w:sz w:val="22"/>
          <w:szCs w:val="22"/>
        </w:rPr>
        <w:t xml:space="preserve">a </w:t>
      </w:r>
      <w:proofErr w:type="spellStart"/>
      <w:r>
        <w:rPr>
          <w:rFonts w:asciiTheme="minorHAnsi" w:hAnsiTheme="minorHAnsi"/>
          <w:sz w:val="22"/>
          <w:szCs w:val="22"/>
        </w:rPr>
        <w:t>PingDirectory</w:t>
      </w:r>
      <w:proofErr w:type="spellEnd"/>
      <w:r w:rsidR="00692C9A" w:rsidRPr="001414D0">
        <w:rPr>
          <w:rFonts w:asciiTheme="minorHAnsi" w:hAnsiTheme="minorHAnsi"/>
          <w:sz w:val="22"/>
          <w:szCs w:val="22"/>
        </w:rPr>
        <w:t xml:space="preserve"> data store with </w:t>
      </w:r>
      <w:r>
        <w:rPr>
          <w:rFonts w:asciiTheme="minorHAnsi" w:hAnsiTheme="minorHAnsi"/>
          <w:sz w:val="22"/>
          <w:szCs w:val="22"/>
        </w:rPr>
        <w:t>LDAP user credentials across LDAPs port 636.</w:t>
      </w:r>
    </w:p>
    <w:p w14:paraId="445241FD" w14:textId="77777777" w:rsidR="00BA442B" w:rsidRPr="001414D0" w:rsidRDefault="00BA442B" w:rsidP="005C64CA">
      <w:pPr>
        <w:pStyle w:val="Heading2"/>
        <w:spacing w:line="276" w:lineRule="auto"/>
        <w:rPr>
          <w:sz w:val="22"/>
          <w:szCs w:val="22"/>
        </w:rPr>
      </w:pPr>
      <w:bookmarkStart w:id="2350" w:name="_Toc502910698"/>
      <w:r w:rsidRPr="001414D0">
        <w:rPr>
          <w:sz w:val="22"/>
          <w:szCs w:val="22"/>
        </w:rPr>
        <w:t>Listeners &amp; Security Settings (Certificates &amp; Key Pairs)</w:t>
      </w:r>
      <w:bookmarkEnd w:id="2350"/>
    </w:p>
    <w:p w14:paraId="604CF7E2" w14:textId="4A69C96A" w:rsidR="00BA442B" w:rsidRDefault="00BA442B" w:rsidP="005C64CA">
      <w:pPr>
        <w:pStyle w:val="Heading5"/>
        <w:numPr>
          <w:ilvl w:val="0"/>
          <w:numId w:val="0"/>
        </w:numPr>
        <w:spacing w:line="276" w:lineRule="auto"/>
        <w:ind w:left="720"/>
        <w:rPr>
          <w:rFonts w:asciiTheme="minorHAnsi" w:hAnsiTheme="minorHAnsi"/>
          <w:sz w:val="22"/>
          <w:szCs w:val="22"/>
        </w:rPr>
      </w:pPr>
      <w:r>
        <w:rPr>
          <w:rFonts w:asciiTheme="minorHAnsi" w:hAnsiTheme="minorHAnsi"/>
          <w:sz w:val="22"/>
          <w:szCs w:val="22"/>
        </w:rPr>
        <w:t>There will be a different key pair created and corresponding digital certificate issued (</w:t>
      </w:r>
      <w:r w:rsidR="001E1E2D">
        <w:rPr>
          <w:rFonts w:asciiTheme="minorHAnsi" w:hAnsiTheme="minorHAnsi"/>
          <w:sz w:val="22"/>
          <w:szCs w:val="22"/>
        </w:rPr>
        <w:t xml:space="preserve">Capgemini </w:t>
      </w:r>
      <w:r>
        <w:rPr>
          <w:rFonts w:asciiTheme="minorHAnsi" w:hAnsiTheme="minorHAnsi"/>
          <w:sz w:val="22"/>
          <w:szCs w:val="22"/>
        </w:rPr>
        <w:t>interna</w:t>
      </w:r>
      <w:r w:rsidR="00053A86">
        <w:rPr>
          <w:rFonts w:asciiTheme="minorHAnsi" w:hAnsiTheme="minorHAnsi"/>
          <w:sz w:val="22"/>
          <w:szCs w:val="22"/>
        </w:rPr>
        <w:t>l enterprise PKI) for the PingFederate Admin Console and</w:t>
      </w:r>
      <w:r>
        <w:rPr>
          <w:rFonts w:asciiTheme="minorHAnsi" w:hAnsiTheme="minorHAnsi"/>
          <w:sz w:val="22"/>
          <w:szCs w:val="22"/>
        </w:rPr>
        <w:t xml:space="preserve"> </w:t>
      </w:r>
      <w:r w:rsidR="00053A86">
        <w:rPr>
          <w:rFonts w:asciiTheme="minorHAnsi" w:hAnsiTheme="minorHAnsi"/>
          <w:sz w:val="22"/>
          <w:szCs w:val="22"/>
        </w:rPr>
        <w:t>Runtime Server</w:t>
      </w:r>
      <w:r>
        <w:rPr>
          <w:rFonts w:asciiTheme="minorHAnsi" w:hAnsiTheme="minorHAnsi"/>
          <w:sz w:val="22"/>
          <w:szCs w:val="22"/>
        </w:rPr>
        <w:t>. The issuing certificate chain will be need to be added to a trusted certificate group.</w:t>
      </w:r>
    </w:p>
    <w:p w14:paraId="6DCEBB4D" w14:textId="61471F75" w:rsidR="00053A86" w:rsidRDefault="00053A86" w:rsidP="005C64CA">
      <w:pPr>
        <w:pStyle w:val="Heading5"/>
        <w:numPr>
          <w:ilvl w:val="0"/>
          <w:numId w:val="0"/>
        </w:numPr>
        <w:spacing w:line="276" w:lineRule="auto"/>
        <w:ind w:left="720"/>
        <w:rPr>
          <w:rFonts w:asciiTheme="minorHAnsi" w:hAnsiTheme="minorHAnsi"/>
          <w:sz w:val="22"/>
          <w:szCs w:val="22"/>
        </w:rPr>
      </w:pPr>
      <w:r>
        <w:rPr>
          <w:rFonts w:asciiTheme="minorHAnsi" w:hAnsiTheme="minorHAnsi"/>
          <w:sz w:val="22"/>
          <w:szCs w:val="22"/>
        </w:rPr>
        <w:t>Note: certificate revocation checking using CRL distribution points or OCSP will be disabled.</w:t>
      </w:r>
    </w:p>
    <w:p w14:paraId="0B946175" w14:textId="4757702B" w:rsidR="00BA442B" w:rsidRDefault="0035317A" w:rsidP="005C64CA">
      <w:pPr>
        <w:pStyle w:val="Heading2"/>
        <w:spacing w:line="276" w:lineRule="auto"/>
        <w:rPr>
          <w:sz w:val="22"/>
          <w:szCs w:val="22"/>
        </w:rPr>
      </w:pPr>
      <w:bookmarkStart w:id="2351" w:name="_Toc502910699"/>
      <w:r>
        <w:rPr>
          <w:sz w:val="22"/>
          <w:szCs w:val="22"/>
        </w:rPr>
        <w:t>Access token management</w:t>
      </w:r>
      <w:bookmarkEnd w:id="2351"/>
    </w:p>
    <w:p w14:paraId="7CA07337" w14:textId="0FE0BF9C" w:rsidR="001E1E2D" w:rsidRPr="001E1E2D" w:rsidRDefault="001E1E2D" w:rsidP="005C64CA">
      <w:pPr>
        <w:pStyle w:val="Heading5"/>
        <w:numPr>
          <w:ilvl w:val="0"/>
          <w:numId w:val="0"/>
        </w:numPr>
        <w:spacing w:line="276" w:lineRule="auto"/>
        <w:ind w:left="720"/>
        <w:rPr>
          <w:rFonts w:ascii="Calibri" w:hAnsi="Calibri"/>
          <w:sz w:val="22"/>
          <w:szCs w:val="22"/>
        </w:rPr>
      </w:pPr>
      <w:r>
        <w:rPr>
          <w:rFonts w:ascii="Calibri" w:hAnsi="Calibri"/>
          <w:sz w:val="22"/>
          <w:szCs w:val="22"/>
        </w:rPr>
        <w:t>PingFederate will use an internally managed reference token with a configurable token lifetime and token length; initially 28 char and 120mins respectively.</w:t>
      </w:r>
    </w:p>
    <w:p w14:paraId="7781BDB3" w14:textId="6CD13D88" w:rsidR="0035317A" w:rsidRDefault="0035317A" w:rsidP="005C64CA">
      <w:pPr>
        <w:pStyle w:val="Heading2"/>
        <w:spacing w:line="276" w:lineRule="auto"/>
      </w:pPr>
      <w:bookmarkStart w:id="2352" w:name="_Toc502910700"/>
      <w:r>
        <w:t>Oauth Client (various)</w:t>
      </w:r>
      <w:bookmarkEnd w:id="2352"/>
    </w:p>
    <w:p w14:paraId="12BFD38C" w14:textId="010C33BD" w:rsidR="0035317A" w:rsidRDefault="0035317A" w:rsidP="005C64CA">
      <w:pPr>
        <w:pStyle w:val="Heading5"/>
        <w:numPr>
          <w:ilvl w:val="0"/>
          <w:numId w:val="0"/>
        </w:numPr>
        <w:spacing w:line="276" w:lineRule="auto"/>
        <w:ind w:left="720"/>
        <w:rPr>
          <w:rFonts w:asciiTheme="minorHAnsi" w:hAnsiTheme="minorHAnsi"/>
          <w:sz w:val="22"/>
          <w:szCs w:val="22"/>
        </w:rPr>
      </w:pPr>
      <w:r>
        <w:rPr>
          <w:rFonts w:asciiTheme="minorHAnsi" w:hAnsiTheme="minorHAnsi"/>
          <w:sz w:val="22"/>
          <w:szCs w:val="22"/>
        </w:rPr>
        <w:t xml:space="preserve">A number of OAuth clients will be required for </w:t>
      </w:r>
      <w:proofErr w:type="spellStart"/>
      <w:r w:rsidR="00380A1B">
        <w:rPr>
          <w:rFonts w:asciiTheme="minorHAnsi" w:hAnsiTheme="minorHAnsi"/>
          <w:sz w:val="22"/>
          <w:szCs w:val="22"/>
        </w:rPr>
        <w:t>Mulesoft</w:t>
      </w:r>
      <w:proofErr w:type="spellEnd"/>
      <w:r>
        <w:rPr>
          <w:rFonts w:asciiTheme="minorHAnsi" w:hAnsiTheme="minorHAnsi"/>
          <w:sz w:val="22"/>
          <w:szCs w:val="22"/>
        </w:rPr>
        <w:t xml:space="preserve"> runtimes and </w:t>
      </w:r>
      <w:r w:rsidR="00380A1B">
        <w:rPr>
          <w:rFonts w:asciiTheme="minorHAnsi" w:hAnsiTheme="minorHAnsi"/>
          <w:sz w:val="22"/>
          <w:szCs w:val="22"/>
        </w:rPr>
        <w:t xml:space="preserve">OAuth access token introspection </w:t>
      </w:r>
      <w:r>
        <w:rPr>
          <w:rFonts w:asciiTheme="minorHAnsi" w:hAnsiTheme="minorHAnsi"/>
          <w:sz w:val="22"/>
          <w:szCs w:val="22"/>
        </w:rPr>
        <w:t>calls to PingFederate runtimes.</w:t>
      </w:r>
    </w:p>
    <w:p w14:paraId="7E6D5950" w14:textId="17BF2C28" w:rsidR="0035317A" w:rsidRDefault="0035317A" w:rsidP="005C64CA">
      <w:pPr>
        <w:pStyle w:val="Heading5"/>
        <w:numPr>
          <w:ilvl w:val="0"/>
          <w:numId w:val="0"/>
        </w:numPr>
        <w:spacing w:line="276" w:lineRule="auto"/>
        <w:ind w:left="720"/>
        <w:rPr>
          <w:rFonts w:asciiTheme="minorHAnsi" w:hAnsiTheme="minorHAnsi"/>
          <w:sz w:val="22"/>
          <w:szCs w:val="22"/>
        </w:rPr>
      </w:pPr>
      <w:r>
        <w:rPr>
          <w:rFonts w:asciiTheme="minorHAnsi" w:hAnsiTheme="minorHAnsi"/>
          <w:sz w:val="22"/>
          <w:szCs w:val="22"/>
        </w:rPr>
        <w:t>IN each case:</w:t>
      </w:r>
    </w:p>
    <w:p w14:paraId="31795BB0" w14:textId="45D209FB" w:rsidR="0035317A" w:rsidRPr="001414D0" w:rsidRDefault="0035317A" w:rsidP="005C64CA">
      <w:pPr>
        <w:pStyle w:val="Heading5"/>
        <w:numPr>
          <w:ilvl w:val="0"/>
          <w:numId w:val="0"/>
        </w:numPr>
        <w:spacing w:line="276" w:lineRule="auto"/>
        <w:ind w:left="720"/>
        <w:rPr>
          <w:rFonts w:asciiTheme="minorHAnsi" w:hAnsiTheme="minorHAnsi"/>
          <w:sz w:val="22"/>
          <w:szCs w:val="22"/>
        </w:rPr>
      </w:pPr>
      <w:r>
        <w:rPr>
          <w:rFonts w:asciiTheme="minorHAnsi" w:hAnsiTheme="minorHAnsi"/>
          <w:sz w:val="22"/>
          <w:szCs w:val="22"/>
        </w:rPr>
        <w:t>It will have a unique client id and secret with only the allowed grant types enabled for that client (based on a least privilege principle).</w:t>
      </w:r>
    </w:p>
    <w:p w14:paraId="1B65E4B1" w14:textId="6D8CE216" w:rsidR="00BB3398" w:rsidRDefault="004553A2" w:rsidP="005D767A">
      <w:pPr>
        <w:pStyle w:val="Heading1"/>
        <w:rPr>
          <w:rFonts w:asciiTheme="minorHAnsi" w:hAnsiTheme="minorHAnsi"/>
        </w:rPr>
      </w:pPr>
      <w:bookmarkStart w:id="2353" w:name="_Toc502910701"/>
      <w:r>
        <w:rPr>
          <w:rFonts w:asciiTheme="minorHAnsi" w:hAnsiTheme="minorHAnsi"/>
        </w:rPr>
        <w:lastRenderedPageBreak/>
        <w:t>A</w:t>
      </w:r>
      <w:r w:rsidR="00BB3398">
        <w:rPr>
          <w:rFonts w:asciiTheme="minorHAnsi" w:hAnsiTheme="minorHAnsi"/>
        </w:rPr>
        <w:t>ppendix</w:t>
      </w:r>
      <w:bookmarkEnd w:id="2353"/>
    </w:p>
    <w:p w14:paraId="163F5DDC" w14:textId="2355E8B5" w:rsidR="00BB3398" w:rsidRPr="00BB3398" w:rsidRDefault="00BB3398" w:rsidP="00BB3398">
      <w:pPr>
        <w:pStyle w:val="Heading2"/>
        <w:rPr>
          <w:sz w:val="22"/>
          <w:szCs w:val="22"/>
        </w:rPr>
      </w:pPr>
      <w:bookmarkStart w:id="2354" w:name="_Toc502910702"/>
      <w:r w:rsidRPr="00BB3398">
        <w:rPr>
          <w:sz w:val="22"/>
          <w:szCs w:val="22"/>
        </w:rPr>
        <w:t>P</w:t>
      </w:r>
      <w:ins w:id="2355" w:author="Barry O'Donohoe [2]" w:date="2018-03-23T14:38:00Z">
        <w:r w:rsidR="002445D8">
          <w:rPr>
            <w:sz w:val="22"/>
            <w:szCs w:val="22"/>
          </w:rPr>
          <w:t>i</w:t>
        </w:r>
      </w:ins>
      <w:del w:id="2356" w:author="Barry O'Donohoe [2]" w:date="2018-03-23T14:32:00Z">
        <w:r w:rsidRPr="00BB3398" w:rsidDel="00083C19">
          <w:rPr>
            <w:sz w:val="22"/>
            <w:szCs w:val="22"/>
          </w:rPr>
          <w:delText>I</w:delText>
        </w:r>
      </w:del>
      <w:r w:rsidRPr="00BB3398">
        <w:rPr>
          <w:sz w:val="22"/>
          <w:szCs w:val="22"/>
        </w:rPr>
        <w:t>ngfederate endpoints</w:t>
      </w:r>
      <w:bookmarkEnd w:id="2354"/>
    </w:p>
    <w:p w14:paraId="50CC27CD" w14:textId="77777777" w:rsidR="00BB3398" w:rsidRDefault="00BB3398" w:rsidP="005C64CA">
      <w:pPr>
        <w:spacing w:line="276" w:lineRule="auto"/>
        <w:ind w:left="720"/>
        <w:rPr>
          <w:rFonts w:asciiTheme="minorHAnsi" w:hAnsiTheme="minorHAnsi" w:cs="Arial"/>
          <w:color w:val="000000" w:themeColor="text1"/>
          <w:sz w:val="22"/>
          <w:szCs w:val="22"/>
        </w:rPr>
      </w:pPr>
      <w:r w:rsidRPr="000768F5">
        <w:rPr>
          <w:rFonts w:asciiTheme="minorHAnsi" w:hAnsiTheme="minorHAnsi" w:cs="Arial"/>
          <w:color w:val="000000" w:themeColor="text1"/>
          <w:sz w:val="22"/>
          <w:szCs w:val="22"/>
        </w:rPr>
        <w:t>Below are the application endpoints exposed by the PingFederate runtime cluster that are called by consuming applications, protected by TLS.</w:t>
      </w:r>
    </w:p>
    <w:p w14:paraId="431FB6A5" w14:textId="77777777" w:rsidR="00BB3398" w:rsidRPr="00502C48" w:rsidRDefault="00BB3398" w:rsidP="005C64CA">
      <w:pPr>
        <w:pStyle w:val="rbsbody"/>
        <w:spacing w:before="0" w:beforeAutospacing="0" w:after="180" w:afterAutospacing="0" w:line="276" w:lineRule="auto"/>
        <w:ind w:left="720"/>
        <w:rPr>
          <w:rFonts w:ascii="Calibri" w:hAnsi="Calibri" w:cs="Arial"/>
          <w:color w:val="000000" w:themeColor="text1"/>
          <w:sz w:val="22"/>
          <w:szCs w:val="22"/>
        </w:rPr>
      </w:pPr>
    </w:p>
    <w:tbl>
      <w:tblPr>
        <w:tblpPr w:leftFromText="180" w:rightFromText="180" w:vertAnchor="text" w:horzAnchor="page" w:tblpX="310" w:tblpY="-1257"/>
        <w:tblW w:w="11430" w:type="dxa"/>
        <w:tblLayout w:type="fixed"/>
        <w:tblCellMar>
          <w:left w:w="0" w:type="dxa"/>
          <w:right w:w="0" w:type="dxa"/>
        </w:tblCellMar>
        <w:tblLook w:val="04A0" w:firstRow="1" w:lastRow="0" w:firstColumn="1" w:lastColumn="0" w:noHBand="0" w:noVBand="1"/>
      </w:tblPr>
      <w:tblGrid>
        <w:gridCol w:w="2321"/>
        <w:gridCol w:w="2342"/>
        <w:gridCol w:w="1350"/>
        <w:gridCol w:w="2880"/>
        <w:gridCol w:w="2537"/>
      </w:tblGrid>
      <w:tr w:rsidR="00BB3398" w:rsidRPr="00502C48" w14:paraId="09CF9705" w14:textId="77777777" w:rsidTr="004870D1">
        <w:trPr>
          <w:trHeight w:val="709"/>
        </w:trPr>
        <w:tc>
          <w:tcPr>
            <w:tcW w:w="2321" w:type="dxa"/>
            <w:tcBorders>
              <w:top w:val="single" w:sz="8" w:space="0" w:color="808080"/>
              <w:left w:val="single" w:sz="8" w:space="0" w:color="808080"/>
              <w:bottom w:val="single" w:sz="8" w:space="0" w:color="808080"/>
              <w:right w:val="single" w:sz="8" w:space="0" w:color="808080"/>
            </w:tcBorders>
            <w:shd w:val="clear" w:color="auto" w:fill="DBE5F1"/>
            <w:tcMar>
              <w:top w:w="0" w:type="dxa"/>
              <w:left w:w="108" w:type="dxa"/>
              <w:bottom w:w="0" w:type="dxa"/>
              <w:right w:w="108" w:type="dxa"/>
            </w:tcMar>
            <w:hideMark/>
          </w:tcPr>
          <w:p w14:paraId="32AEA33F"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lastRenderedPageBreak/>
              <w:t>Application Endpoint</w:t>
            </w:r>
          </w:p>
        </w:tc>
        <w:tc>
          <w:tcPr>
            <w:tcW w:w="2342" w:type="dxa"/>
            <w:tcBorders>
              <w:top w:val="single" w:sz="8" w:space="0" w:color="808080"/>
              <w:left w:val="nil"/>
              <w:bottom w:val="single" w:sz="8" w:space="0" w:color="808080"/>
              <w:right w:val="single" w:sz="8" w:space="0" w:color="808080"/>
            </w:tcBorders>
            <w:shd w:val="clear" w:color="auto" w:fill="DBE5F1"/>
            <w:tcMar>
              <w:top w:w="0" w:type="dxa"/>
              <w:left w:w="108" w:type="dxa"/>
              <w:bottom w:w="0" w:type="dxa"/>
              <w:right w:w="108" w:type="dxa"/>
            </w:tcMar>
            <w:hideMark/>
          </w:tcPr>
          <w:p w14:paraId="70B9706A"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URL </w:t>
            </w:r>
          </w:p>
        </w:tc>
        <w:tc>
          <w:tcPr>
            <w:tcW w:w="1350" w:type="dxa"/>
            <w:tcBorders>
              <w:top w:val="single" w:sz="8" w:space="0" w:color="808080"/>
              <w:left w:val="nil"/>
              <w:bottom w:val="single" w:sz="8" w:space="0" w:color="808080"/>
              <w:right w:val="single" w:sz="8" w:space="0" w:color="808080"/>
            </w:tcBorders>
            <w:shd w:val="clear" w:color="auto" w:fill="C6D9F1"/>
            <w:tcMar>
              <w:top w:w="0" w:type="dxa"/>
              <w:left w:w="108" w:type="dxa"/>
              <w:bottom w:w="0" w:type="dxa"/>
              <w:right w:w="108" w:type="dxa"/>
            </w:tcMar>
            <w:hideMark/>
          </w:tcPr>
          <w:p w14:paraId="151A8C1F"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 or</w:t>
            </w:r>
          </w:p>
          <w:p w14:paraId="367E2D3F"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w:t>
            </w:r>
          </w:p>
        </w:tc>
        <w:tc>
          <w:tcPr>
            <w:tcW w:w="2880" w:type="dxa"/>
            <w:tcBorders>
              <w:top w:val="single" w:sz="8" w:space="0" w:color="808080"/>
              <w:left w:val="nil"/>
              <w:bottom w:val="single" w:sz="8" w:space="0" w:color="808080"/>
              <w:right w:val="single" w:sz="8" w:space="0" w:color="808080"/>
            </w:tcBorders>
            <w:shd w:val="clear" w:color="auto" w:fill="DBE5F1"/>
            <w:tcMar>
              <w:top w:w="0" w:type="dxa"/>
              <w:left w:w="108" w:type="dxa"/>
              <w:bottom w:w="0" w:type="dxa"/>
              <w:right w:w="108" w:type="dxa"/>
            </w:tcMar>
            <w:hideMark/>
          </w:tcPr>
          <w:p w14:paraId="219A9544"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Comment</w:t>
            </w:r>
          </w:p>
        </w:tc>
        <w:tc>
          <w:tcPr>
            <w:tcW w:w="2537" w:type="dxa"/>
            <w:tcBorders>
              <w:top w:val="single" w:sz="8" w:space="0" w:color="808080"/>
              <w:left w:val="nil"/>
              <w:bottom w:val="single" w:sz="8" w:space="0" w:color="808080"/>
              <w:right w:val="single" w:sz="8" w:space="0" w:color="808080"/>
            </w:tcBorders>
            <w:shd w:val="clear" w:color="auto" w:fill="DBE5F1"/>
            <w:tcMar>
              <w:top w:w="0" w:type="dxa"/>
              <w:left w:w="108" w:type="dxa"/>
              <w:bottom w:w="0" w:type="dxa"/>
              <w:right w:w="108" w:type="dxa"/>
            </w:tcMar>
            <w:hideMark/>
          </w:tcPr>
          <w:p w14:paraId="425D2134"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Security Model</w:t>
            </w:r>
          </w:p>
        </w:tc>
      </w:tr>
      <w:tr w:rsidR="00BB3398" w:rsidRPr="00502C48" w14:paraId="24AFCD92" w14:textId="77777777" w:rsidTr="0065254B">
        <w:tc>
          <w:tcPr>
            <w:tcW w:w="2321" w:type="dxa"/>
            <w:tcBorders>
              <w:top w:val="nil"/>
              <w:left w:val="single" w:sz="8" w:space="0" w:color="808080"/>
              <w:bottom w:val="single" w:sz="8" w:space="0" w:color="808080"/>
              <w:right w:val="single" w:sz="8" w:space="0" w:color="808080"/>
            </w:tcBorders>
            <w:shd w:val="clear" w:color="auto" w:fill="C6D9F1"/>
            <w:tcMar>
              <w:top w:w="0" w:type="dxa"/>
              <w:left w:w="108" w:type="dxa"/>
              <w:bottom w:w="0" w:type="dxa"/>
              <w:right w:w="108" w:type="dxa"/>
            </w:tcMar>
            <w:hideMark/>
          </w:tcPr>
          <w:p w14:paraId="7BE14718"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IDP Application Endpoints</w:t>
            </w:r>
          </w:p>
        </w:tc>
        <w:tc>
          <w:tcPr>
            <w:tcW w:w="2342"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0C717156"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1350"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7715AF67"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2880"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15F70758"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2537"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40E17770" w14:textId="4CB69904" w:rsidR="00BB3398" w:rsidRPr="00502C48" w:rsidRDefault="00200A6D" w:rsidP="0065254B">
            <w:pPr>
              <w:spacing w:before="40" w:after="20" w:line="240" w:lineRule="atLeast"/>
              <w:ind w:right="26"/>
              <w:rPr>
                <w:rFonts w:ascii="Calibri" w:hAnsi="Calibri" w:cs="Arial"/>
                <w:b/>
                <w:bCs/>
                <w:color w:val="000000" w:themeColor="text1"/>
              </w:rPr>
            </w:pPr>
            <w:r>
              <w:rPr>
                <w:rFonts w:ascii="Calibri" w:hAnsi="Calibri" w:cs="Arial"/>
                <w:b/>
                <w:bCs/>
                <w:color w:val="000000" w:themeColor="text1"/>
              </w:rPr>
              <w:t>/IDP endpoints</w:t>
            </w:r>
            <w:r w:rsidR="004870D1">
              <w:rPr>
                <w:rFonts w:ascii="Calibri" w:hAnsi="Calibri" w:cs="Arial"/>
                <w:b/>
                <w:bCs/>
                <w:color w:val="000000" w:themeColor="text1"/>
              </w:rPr>
              <w:t xml:space="preserve"> to be exposed in this phase</w:t>
            </w:r>
          </w:p>
        </w:tc>
      </w:tr>
      <w:tr w:rsidR="00BB3398" w:rsidRPr="00502C48" w14:paraId="67DC799A"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076E1144"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Start SSO</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24990C29"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w:t>
            </w:r>
            <w:proofErr w:type="spellStart"/>
            <w:r w:rsidRPr="00502C48">
              <w:rPr>
                <w:rFonts w:ascii="Calibri" w:hAnsi="Calibri" w:cs="Arial"/>
                <w:b/>
                <w:bCs/>
                <w:color w:val="000000" w:themeColor="text1"/>
              </w:rPr>
              <w:t>startSSO.ping</w:t>
            </w:r>
            <w:proofErr w:type="spellEnd"/>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1E744C0D"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6E964950"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this is a web request, POST or GET to start an SSO flow</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168783EB" w14:textId="74D332B3" w:rsidR="00BB3398" w:rsidRPr="00502C48" w:rsidRDefault="003F166F" w:rsidP="003F166F">
            <w:pPr>
              <w:spacing w:before="40" w:after="20" w:line="240" w:lineRule="atLeast"/>
              <w:ind w:right="26"/>
              <w:rPr>
                <w:rFonts w:ascii="Calibri" w:hAnsi="Calibri" w:cs="Arial"/>
                <w:b/>
                <w:bCs/>
                <w:color w:val="000000" w:themeColor="text1"/>
              </w:rPr>
            </w:pPr>
            <w:r>
              <w:rPr>
                <w:rFonts w:ascii="Calibri" w:hAnsi="Calibri" w:cs="Arial"/>
                <w:color w:val="000000" w:themeColor="text1"/>
              </w:rPr>
              <w:t xml:space="preserve">Exposed by </w:t>
            </w:r>
            <w:del w:id="2357" w:author="Barry O'Donohoe [2]" w:date="2018-03-23T14:39:00Z">
              <w:r w:rsidR="00D76715" w:rsidDel="00ED72D7">
                <w:rPr>
                  <w:rFonts w:ascii="Calibri" w:hAnsi="Calibri" w:cs="Arial"/>
                  <w:color w:val="000000" w:themeColor="text1"/>
                </w:rPr>
                <w:delText>Mulesoft</w:delText>
              </w:r>
            </w:del>
            <w:ins w:id="2358" w:author="Barry O'Donohoe [2]" w:date="2018-03-23T14:39:00Z">
              <w:r w:rsidR="00ED72D7">
                <w:rPr>
                  <w:rFonts w:ascii="Calibri" w:hAnsi="Calibri" w:cs="Arial"/>
                  <w:color w:val="000000" w:themeColor="text1"/>
                </w:rPr>
                <w:t>Direct via AWS ALB</w:t>
              </w:r>
            </w:ins>
          </w:p>
        </w:tc>
      </w:tr>
      <w:tr w:rsidR="00BB3398" w:rsidRPr="00502C48" w14:paraId="78AE7572"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103201BC"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Start SLO</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69793547"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w:t>
            </w:r>
            <w:proofErr w:type="spellStart"/>
            <w:r w:rsidRPr="00502C48">
              <w:rPr>
                <w:rFonts w:ascii="Calibri" w:hAnsi="Calibri" w:cs="Arial"/>
                <w:b/>
                <w:bCs/>
                <w:color w:val="000000" w:themeColor="text1"/>
              </w:rPr>
              <w:t>startSLO.ping</w:t>
            </w:r>
            <w:proofErr w:type="spellEnd"/>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69FDD688"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4A1C1545" w14:textId="7B4B5BC4"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 xml:space="preserve">this is a web request, POST or GET to start an </w:t>
            </w:r>
            <w:del w:id="2359" w:author="Barry O'Donohoe" w:date="2018-02-05T14:29:00Z">
              <w:r w:rsidRPr="00502C48" w:rsidDel="00C012CE">
                <w:rPr>
                  <w:rFonts w:ascii="Calibri" w:hAnsi="Calibri" w:cs="Arial"/>
                  <w:color w:val="000000" w:themeColor="text1"/>
                </w:rPr>
                <w:delText xml:space="preserve">SSO </w:delText>
              </w:r>
            </w:del>
            <w:ins w:id="2360" w:author="Barry O'Donohoe" w:date="2018-02-05T14:29:00Z">
              <w:r w:rsidR="00C012CE">
                <w:rPr>
                  <w:rFonts w:ascii="Calibri" w:hAnsi="Calibri" w:cs="Arial"/>
                  <w:color w:val="000000" w:themeColor="text1"/>
                </w:rPr>
                <w:t>SLO</w:t>
              </w:r>
              <w:r w:rsidR="00C012CE" w:rsidRPr="00502C48">
                <w:rPr>
                  <w:rFonts w:ascii="Calibri" w:hAnsi="Calibri" w:cs="Arial"/>
                  <w:color w:val="000000" w:themeColor="text1"/>
                </w:rPr>
                <w:t xml:space="preserve"> </w:t>
              </w:r>
            </w:ins>
            <w:r w:rsidRPr="00502C48">
              <w:rPr>
                <w:rFonts w:ascii="Calibri" w:hAnsi="Calibri" w:cs="Arial"/>
                <w:color w:val="000000" w:themeColor="text1"/>
              </w:rPr>
              <w:t>flow</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3268C731" w14:textId="6EAF4225" w:rsidR="00BB3398" w:rsidRPr="00502C48" w:rsidRDefault="003F166F" w:rsidP="0065254B">
            <w:pPr>
              <w:spacing w:before="40" w:after="20" w:line="240" w:lineRule="atLeast"/>
              <w:ind w:right="26"/>
              <w:rPr>
                <w:rFonts w:ascii="Calibri" w:hAnsi="Calibri" w:cs="Arial"/>
                <w:b/>
                <w:bCs/>
                <w:color w:val="000000" w:themeColor="text1"/>
              </w:rPr>
            </w:pPr>
            <w:r>
              <w:rPr>
                <w:rFonts w:ascii="Calibri" w:hAnsi="Calibri" w:cs="Arial"/>
                <w:color w:val="000000" w:themeColor="text1"/>
              </w:rPr>
              <w:t xml:space="preserve">Exposed by </w:t>
            </w:r>
            <w:del w:id="2361" w:author="Barry O'Donohoe [2]" w:date="2018-03-23T14:39:00Z">
              <w:r w:rsidR="00D76715" w:rsidDel="00ED72D7">
                <w:rPr>
                  <w:rFonts w:ascii="Calibri" w:hAnsi="Calibri" w:cs="Arial"/>
                  <w:color w:val="000000" w:themeColor="text1"/>
                </w:rPr>
                <w:delText>Mulesoft</w:delText>
              </w:r>
            </w:del>
            <w:ins w:id="2362" w:author="Barry O'Donohoe [2]" w:date="2018-03-23T14:39:00Z">
              <w:r w:rsidR="00ED72D7">
                <w:rPr>
                  <w:rFonts w:ascii="Calibri" w:hAnsi="Calibri" w:cs="Arial"/>
                  <w:color w:val="000000" w:themeColor="text1"/>
                </w:rPr>
                <w:t>Direct via ALB</w:t>
              </w:r>
            </w:ins>
          </w:p>
        </w:tc>
      </w:tr>
      <w:tr w:rsidR="00BB3398" w:rsidRPr="00502C48" w14:paraId="10D0142D"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57DC7DAA"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Write Common Domain Cookie</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40CDC849"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w:t>
            </w:r>
            <w:proofErr w:type="spellStart"/>
            <w:r w:rsidRPr="00502C48">
              <w:rPr>
                <w:rFonts w:ascii="Calibri" w:hAnsi="Calibri" w:cs="Arial"/>
                <w:b/>
                <w:bCs/>
                <w:color w:val="000000" w:themeColor="text1"/>
              </w:rPr>
              <w:t>writecdc.ping</w:t>
            </w:r>
            <w:proofErr w:type="spellEnd"/>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31897715"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01AA1CF3" w14:textId="3EE9C35F" w:rsidR="00BB3398" w:rsidRPr="00502C48" w:rsidRDefault="00BB3398" w:rsidP="004D6271">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 xml:space="preserve">only required if supporting the SAML standard for </w:t>
            </w:r>
            <w:proofErr w:type="spellStart"/>
            <w:r w:rsidRPr="00502C48">
              <w:rPr>
                <w:rFonts w:ascii="Calibri" w:hAnsi="Calibri" w:cs="Arial"/>
                <w:color w:val="000000" w:themeColor="text1"/>
              </w:rPr>
              <w:t>IdP</w:t>
            </w:r>
            <w:proofErr w:type="spellEnd"/>
            <w:r w:rsidRPr="00502C48">
              <w:rPr>
                <w:rFonts w:ascii="Calibri" w:hAnsi="Calibri" w:cs="Arial"/>
                <w:color w:val="000000" w:themeColor="text1"/>
              </w:rPr>
              <w:t xml:space="preserve"> discovery</w:t>
            </w:r>
            <w:r w:rsidR="004D6271">
              <w:rPr>
                <w:rFonts w:ascii="Calibri" w:hAnsi="Calibri" w:cs="Arial"/>
                <w:color w:val="000000" w:themeColor="text1"/>
              </w:rPr>
              <w:t>.</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76255238" w14:textId="21D30120" w:rsidR="00BB3398" w:rsidRPr="00502C48" w:rsidRDefault="00ED72D7" w:rsidP="0065254B">
            <w:pPr>
              <w:spacing w:before="40" w:after="20" w:line="240" w:lineRule="atLeast"/>
              <w:ind w:right="26"/>
              <w:rPr>
                <w:rFonts w:ascii="Calibri" w:hAnsi="Calibri" w:cs="Arial"/>
                <w:b/>
                <w:bCs/>
                <w:color w:val="000000" w:themeColor="text1"/>
              </w:rPr>
            </w:pPr>
            <w:ins w:id="2363" w:author="Barry O'Donohoe [2]" w:date="2018-03-23T14:39:00Z">
              <w:r>
                <w:rPr>
                  <w:rFonts w:ascii="Calibri" w:hAnsi="Calibri" w:cs="Arial"/>
                  <w:color w:val="000000" w:themeColor="text1"/>
                </w:rPr>
                <w:t xml:space="preserve">Not </w:t>
              </w:r>
            </w:ins>
            <w:r w:rsidR="004D6271">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BB3398" w:rsidRPr="00502C48" w14:paraId="4E1D5FCA"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19A2BBAC"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HTTP Heartbeat</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1306673D"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/pf/</w:t>
            </w:r>
            <w:proofErr w:type="spellStart"/>
            <w:r w:rsidRPr="00502C48">
              <w:rPr>
                <w:rFonts w:ascii="Calibri" w:hAnsi="Calibri" w:cs="Arial"/>
                <w:b/>
                <w:bCs/>
                <w:color w:val="000000" w:themeColor="text1"/>
              </w:rPr>
              <w:t>heartbeat.ping</w:t>
            </w:r>
            <w:proofErr w:type="spellEnd"/>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77B35A03"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3691108A"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Used to heartbeat the PingFederate runtime engine. Only used by load balancer should be blocked from outside.</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763443E3" w14:textId="42F33D28" w:rsidR="00BB3398" w:rsidRPr="00502C48" w:rsidRDefault="00BB3398" w:rsidP="004D6271">
            <w:pPr>
              <w:ind w:right="26"/>
              <w:rPr>
                <w:rFonts w:ascii="Calibri" w:hAnsi="Calibri"/>
                <w:color w:val="000000" w:themeColor="text1"/>
              </w:rPr>
            </w:pPr>
            <w:r w:rsidRPr="00502C48">
              <w:rPr>
                <w:rFonts w:ascii="Calibri" w:hAnsi="Calibri"/>
                <w:color w:val="000000" w:themeColor="text1"/>
              </w:rPr>
              <w:t xml:space="preserve">Do not expose externally </w:t>
            </w:r>
            <w:r w:rsidR="004D6271">
              <w:rPr>
                <w:rFonts w:ascii="Calibri" w:hAnsi="Calibri"/>
                <w:color w:val="000000" w:themeColor="text1"/>
              </w:rPr>
              <w:t xml:space="preserve">– denied by </w:t>
            </w:r>
            <w:r w:rsidRPr="00502C48">
              <w:rPr>
                <w:rFonts w:ascii="Calibri" w:hAnsi="Calibri"/>
                <w:color w:val="000000" w:themeColor="text1"/>
              </w:rPr>
              <w:t xml:space="preserve"> </w:t>
            </w:r>
            <w:proofErr w:type="spellStart"/>
            <w:r w:rsidR="00D76715">
              <w:rPr>
                <w:rFonts w:ascii="Calibri" w:hAnsi="Calibri"/>
                <w:color w:val="000000" w:themeColor="text1"/>
              </w:rPr>
              <w:t>Mulesoft</w:t>
            </w:r>
            <w:proofErr w:type="spellEnd"/>
          </w:p>
        </w:tc>
      </w:tr>
      <w:tr w:rsidR="00BB3398" w:rsidRPr="00502C48" w14:paraId="0D44BA55"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57F099D4"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Adapter-to-Adapter Mapping</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444A44DD"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/pf/adapter2adapter.ping</w:t>
            </w:r>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7040ACDF"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7C34D800"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Not using this feature</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124F74E9" w14:textId="66747AC2" w:rsidR="00BB3398" w:rsidRPr="00502C48" w:rsidRDefault="00BB3398" w:rsidP="004D6271">
            <w:pPr>
              <w:ind w:right="26"/>
              <w:rPr>
                <w:rFonts w:ascii="Calibri" w:hAnsi="Calibri"/>
                <w:color w:val="000000" w:themeColor="text1"/>
              </w:rPr>
            </w:pPr>
            <w:r w:rsidRPr="00502C48">
              <w:rPr>
                <w:rFonts w:ascii="Calibri" w:hAnsi="Calibri"/>
                <w:color w:val="000000" w:themeColor="text1"/>
              </w:rPr>
              <w:t xml:space="preserve">Do not expose externally – </w:t>
            </w:r>
            <w:r w:rsidR="004D6271">
              <w:rPr>
                <w:rFonts w:ascii="Calibri" w:hAnsi="Calibri"/>
                <w:color w:val="000000" w:themeColor="text1"/>
              </w:rPr>
              <w:t xml:space="preserve">denied by </w:t>
            </w:r>
            <w:proofErr w:type="spellStart"/>
            <w:r w:rsidR="00D76715">
              <w:rPr>
                <w:rFonts w:ascii="Calibri" w:hAnsi="Calibri"/>
                <w:color w:val="000000" w:themeColor="text1"/>
              </w:rPr>
              <w:t>Mulesoft</w:t>
            </w:r>
            <w:proofErr w:type="spellEnd"/>
            <w:r w:rsidRPr="00502C48">
              <w:rPr>
                <w:rFonts w:ascii="Calibri" w:hAnsi="Calibri"/>
                <w:color w:val="000000" w:themeColor="text1"/>
              </w:rPr>
              <w:t>.</w:t>
            </w:r>
          </w:p>
        </w:tc>
      </w:tr>
      <w:tr w:rsidR="00BB3398" w:rsidRPr="00502C48" w14:paraId="62F2FD14"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20ACFE63"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Get Federation Metadata</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27A7D596"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/pf/</w:t>
            </w:r>
            <w:proofErr w:type="spellStart"/>
            <w:r w:rsidRPr="00502C48">
              <w:rPr>
                <w:rFonts w:ascii="Calibri" w:hAnsi="Calibri" w:cs="Arial"/>
                <w:b/>
                <w:bCs/>
                <w:color w:val="000000" w:themeColor="text1"/>
              </w:rPr>
              <w:t>federation_metadata.ping</w:t>
            </w:r>
            <w:proofErr w:type="spellEnd"/>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6CB9A91E"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2999C4A2"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This can be used with external parties that support exchange of metadata and now also used in the new certificate update process - block for now and reopen later if going to use it</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0B194183" w14:textId="29DE4435" w:rsidR="00BB3398" w:rsidRPr="00502C48" w:rsidRDefault="00BB3398" w:rsidP="0065254B">
            <w:pPr>
              <w:ind w:right="26"/>
              <w:rPr>
                <w:rFonts w:ascii="Calibri" w:hAnsi="Calibri"/>
                <w:color w:val="000000" w:themeColor="text1"/>
              </w:rPr>
            </w:pPr>
            <w:r w:rsidRPr="00502C48">
              <w:rPr>
                <w:rFonts w:ascii="Calibri" w:hAnsi="Calibri"/>
                <w:color w:val="000000" w:themeColor="text1"/>
              </w:rPr>
              <w:t xml:space="preserve">Do not expose externally – </w:t>
            </w:r>
            <w:r w:rsidR="004D6271">
              <w:rPr>
                <w:rFonts w:ascii="Calibri" w:hAnsi="Calibri"/>
                <w:color w:val="000000" w:themeColor="text1"/>
              </w:rPr>
              <w:t xml:space="preserve">denied by </w:t>
            </w:r>
            <w:proofErr w:type="spellStart"/>
            <w:r w:rsidR="00D76715">
              <w:rPr>
                <w:rFonts w:ascii="Calibri" w:hAnsi="Calibri"/>
                <w:color w:val="000000" w:themeColor="text1"/>
              </w:rPr>
              <w:t>Mulesoft</w:t>
            </w:r>
            <w:proofErr w:type="spellEnd"/>
            <w:r w:rsidRPr="00502C48">
              <w:rPr>
                <w:rFonts w:ascii="Calibri" w:hAnsi="Calibri"/>
                <w:color w:val="000000" w:themeColor="text1"/>
              </w:rPr>
              <w:t>.</w:t>
            </w:r>
          </w:p>
        </w:tc>
      </w:tr>
      <w:tr w:rsidR="00BB3398" w:rsidRPr="00502C48" w14:paraId="35F9D29D" w14:textId="77777777" w:rsidTr="0065254B">
        <w:tc>
          <w:tcPr>
            <w:tcW w:w="2321" w:type="dxa"/>
            <w:tcBorders>
              <w:top w:val="nil"/>
              <w:left w:val="single" w:sz="8" w:space="0" w:color="808080"/>
              <w:bottom w:val="single" w:sz="8" w:space="0" w:color="808080"/>
              <w:right w:val="single" w:sz="8" w:space="0" w:color="808080"/>
            </w:tcBorders>
            <w:shd w:val="clear" w:color="auto" w:fill="C6D9F1"/>
            <w:tcMar>
              <w:top w:w="0" w:type="dxa"/>
              <w:left w:w="108" w:type="dxa"/>
              <w:bottom w:w="0" w:type="dxa"/>
              <w:right w:w="108" w:type="dxa"/>
            </w:tcMar>
            <w:hideMark/>
          </w:tcPr>
          <w:p w14:paraId="1EE3D4D7" w14:textId="77777777" w:rsidR="00BB3398" w:rsidRPr="00502C48" w:rsidRDefault="00BB3398" w:rsidP="0065254B">
            <w:pPr>
              <w:spacing w:before="40" w:after="20" w:line="240" w:lineRule="atLeast"/>
              <w:ind w:right="26"/>
              <w:rPr>
                <w:rFonts w:ascii="Calibri" w:hAnsi="Calibri" w:cs="Arial"/>
                <w:b/>
                <w:bCs/>
                <w:color w:val="000000" w:themeColor="text1"/>
              </w:rPr>
            </w:pP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 xml:space="preserve"> Services SAML v2.0 Endpoints Single Logout (SLO) Service</w:t>
            </w:r>
          </w:p>
        </w:tc>
        <w:tc>
          <w:tcPr>
            <w:tcW w:w="2342"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2568F727"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1350"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46DE4BBD"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If using a SOAP binding it is an API call if using a POST binding it is a Web browser.</w:t>
            </w:r>
          </w:p>
        </w:tc>
        <w:tc>
          <w:tcPr>
            <w:tcW w:w="2880"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590C70D1"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All of these are standard SAML endpoints and get used depending on the setup of your connections. In general you want to probably leave these alone because it depends on the connection features. If you don't use SLO at all and have no plans then blocking would be OK.</w:t>
            </w:r>
          </w:p>
        </w:tc>
        <w:tc>
          <w:tcPr>
            <w:tcW w:w="2537"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4D50F5FD"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r>
      <w:tr w:rsidR="00BB3398" w:rsidRPr="00502C48" w14:paraId="0AD21BA6"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4C11937F"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Redirect</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59544D65"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/SLO.saml2</w:t>
            </w:r>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122A08DD"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71A2D2B6"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Per above</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0E7A7473" w14:textId="39BEDF6B" w:rsidR="00BB3398" w:rsidRPr="00502C48" w:rsidRDefault="001C4E3D" w:rsidP="0065254B">
            <w:pPr>
              <w:ind w:right="26"/>
              <w:rPr>
                <w:rFonts w:ascii="Calibri" w:hAnsi="Calibri"/>
                <w:color w:val="000000" w:themeColor="text1"/>
              </w:rPr>
            </w:pPr>
            <w:ins w:id="2364" w:author="Barry O'Donohoe [2]" w:date="2018-03-23T14:39:00Z">
              <w:r>
                <w:rPr>
                  <w:rFonts w:ascii="Calibri" w:hAnsi="Calibri" w:cs="Arial"/>
                  <w:color w:val="000000" w:themeColor="text1"/>
                </w:rPr>
                <w:t xml:space="preserve">Not </w:t>
              </w:r>
            </w:ins>
            <w:r w:rsidR="004D6271">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4D6271" w:rsidRPr="00502C48" w14:paraId="0FD4CAE6"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397B67CD"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POST</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4E49FBAA"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/SLO.saml2</w:t>
            </w:r>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07487A95"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02936719"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Per above</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6BE6C9B3" w14:textId="1C5D4882" w:rsidR="004D6271" w:rsidRPr="00502C48" w:rsidRDefault="001C4E3D" w:rsidP="0065254B">
            <w:pPr>
              <w:ind w:right="26"/>
              <w:rPr>
                <w:rFonts w:ascii="Calibri" w:hAnsi="Calibri"/>
                <w:color w:val="000000" w:themeColor="text1"/>
              </w:rPr>
            </w:pPr>
            <w:ins w:id="2365" w:author="Barry O'Donohoe [2]" w:date="2018-03-23T14:40:00Z">
              <w:r>
                <w:rPr>
                  <w:rFonts w:ascii="Calibri" w:hAnsi="Calibri" w:cs="Arial"/>
                  <w:color w:val="000000" w:themeColor="text1"/>
                </w:rPr>
                <w:t xml:space="preserve">Not </w:t>
              </w:r>
            </w:ins>
            <w:r w:rsidR="004D6271" w:rsidRPr="00A755F2">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4D6271" w:rsidRPr="00502C48" w14:paraId="46C05732"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71788F20" w14:textId="77777777" w:rsidR="004D6271" w:rsidRPr="00502C48" w:rsidRDefault="004D6271" w:rsidP="0065254B">
            <w:pPr>
              <w:spacing w:before="40" w:after="20" w:line="240" w:lineRule="atLeast"/>
              <w:ind w:right="26"/>
              <w:rPr>
                <w:rFonts w:ascii="Calibri" w:hAnsi="Calibri" w:cs="Arial"/>
                <w:b/>
                <w:bCs/>
                <w:color w:val="000000" w:themeColor="text1"/>
              </w:rPr>
            </w:pPr>
            <w:proofErr w:type="spellStart"/>
            <w:r w:rsidRPr="00502C48">
              <w:rPr>
                <w:rFonts w:ascii="Calibri" w:hAnsi="Calibri" w:cs="Arial"/>
                <w:b/>
                <w:bCs/>
                <w:color w:val="000000" w:themeColor="text1"/>
              </w:rPr>
              <w:t>Artifact</w:t>
            </w:r>
            <w:proofErr w:type="spellEnd"/>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3917B9F5"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/SLO.saml2</w:t>
            </w:r>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5E45C53E"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 (SOAP)</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35ACC22D"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Per above</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3FA20C58" w14:textId="7E5FC29B" w:rsidR="004D6271" w:rsidRPr="00502C48" w:rsidRDefault="001C4E3D" w:rsidP="0065254B">
            <w:pPr>
              <w:ind w:right="26"/>
              <w:rPr>
                <w:rFonts w:ascii="Calibri" w:hAnsi="Calibri"/>
                <w:color w:val="000000" w:themeColor="text1"/>
              </w:rPr>
            </w:pPr>
            <w:ins w:id="2366" w:author="Barry O'Donohoe [2]" w:date="2018-03-23T14:40:00Z">
              <w:r>
                <w:rPr>
                  <w:rFonts w:ascii="Calibri" w:hAnsi="Calibri" w:cs="Arial"/>
                  <w:color w:val="000000" w:themeColor="text1"/>
                </w:rPr>
                <w:t xml:space="preserve">Not </w:t>
              </w:r>
            </w:ins>
            <w:r w:rsidR="004D6271" w:rsidRPr="00A755F2">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4D6271" w:rsidRPr="00502C48" w14:paraId="6D58353B"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5BDE0117"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SOAP</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6EDCA6B8"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/SLO.ssaml2</w:t>
            </w:r>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21F4D91B"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 (SOAP)</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4939A8D0"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Per above</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440E22C2" w14:textId="37AD9D3F" w:rsidR="004D6271" w:rsidRPr="001C4E3D" w:rsidRDefault="001C4E3D" w:rsidP="0065254B">
            <w:pPr>
              <w:ind w:right="26"/>
              <w:rPr>
                <w:rFonts w:ascii="Calibri" w:hAnsi="Calibri" w:cs="Arial"/>
                <w:color w:val="000000" w:themeColor="text1"/>
              </w:rPr>
            </w:pPr>
            <w:ins w:id="2367" w:author="Barry O'Donohoe [2]" w:date="2018-03-23T14:40:00Z">
              <w:r>
                <w:rPr>
                  <w:rFonts w:ascii="Calibri" w:hAnsi="Calibri" w:cs="Arial"/>
                  <w:color w:val="000000" w:themeColor="text1"/>
                </w:rPr>
                <w:t xml:space="preserve">Not </w:t>
              </w:r>
            </w:ins>
            <w:r w:rsidR="004D6271" w:rsidRPr="00A755F2">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BB3398" w:rsidRPr="00502C48" w14:paraId="7ADF6EAC" w14:textId="77777777" w:rsidTr="0065254B">
        <w:tc>
          <w:tcPr>
            <w:tcW w:w="2321" w:type="dxa"/>
            <w:tcBorders>
              <w:top w:val="nil"/>
              <w:left w:val="single" w:sz="8" w:space="0" w:color="808080"/>
              <w:bottom w:val="single" w:sz="8" w:space="0" w:color="808080"/>
              <w:right w:val="single" w:sz="8" w:space="0" w:color="808080"/>
            </w:tcBorders>
            <w:shd w:val="clear" w:color="auto" w:fill="C6D9F1"/>
            <w:tcMar>
              <w:top w:w="0" w:type="dxa"/>
              <w:left w:w="108" w:type="dxa"/>
              <w:bottom w:w="0" w:type="dxa"/>
              <w:right w:w="108" w:type="dxa"/>
            </w:tcMar>
            <w:hideMark/>
          </w:tcPr>
          <w:p w14:paraId="6BFF0095"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Single Sign-on (SSO) Service</w:t>
            </w:r>
          </w:p>
        </w:tc>
        <w:tc>
          <w:tcPr>
            <w:tcW w:w="2342"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30C6408D"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1350"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40A734C5"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2880"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69A03158"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 xml:space="preserve">All of these are standard SAML endpoints and get used depending on the setup of your connections. </w:t>
            </w:r>
            <w:r w:rsidRPr="00502C48">
              <w:rPr>
                <w:rFonts w:ascii="Calibri" w:hAnsi="Calibri" w:cs="Arial"/>
                <w:color w:val="000000" w:themeColor="text1"/>
              </w:rPr>
              <w:lastRenderedPageBreak/>
              <w:t>In general you want to probably leave these alone because it depends on the connection features. If you don't use SLO at all and have no plans then blocking would be OK.</w:t>
            </w:r>
          </w:p>
          <w:p w14:paraId="4191FD9F"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 </w:t>
            </w:r>
          </w:p>
          <w:p w14:paraId="18BB91E2"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It could become a pain to manage these if you want to block, because very much tied to features enabled in connections.</w:t>
            </w:r>
          </w:p>
        </w:tc>
        <w:tc>
          <w:tcPr>
            <w:tcW w:w="2537"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6ED84BC3"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lastRenderedPageBreak/>
              <w:t> </w:t>
            </w:r>
          </w:p>
        </w:tc>
      </w:tr>
      <w:tr w:rsidR="004D6271" w:rsidRPr="00502C48" w14:paraId="5D313B31"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68A5BFFB"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POST</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39C2F7FF"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/SSO.saml2</w:t>
            </w:r>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07B0B620"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21479DDA"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537F7ED3" w14:textId="58704137" w:rsidR="004D6271" w:rsidRPr="00502C48" w:rsidRDefault="004D6271" w:rsidP="0065254B">
            <w:pPr>
              <w:ind w:right="26"/>
              <w:rPr>
                <w:rFonts w:ascii="Calibri" w:hAnsi="Calibri"/>
                <w:color w:val="000000" w:themeColor="text1"/>
              </w:rPr>
            </w:pPr>
            <w:r w:rsidRPr="00F34002">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4D6271" w:rsidRPr="00502C48" w14:paraId="00505BA1"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44B8BF23"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Redirect</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7E89709C"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/SSO.saml2</w:t>
            </w:r>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79B21B23"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40C80154"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53E7D7D8" w14:textId="617118B1" w:rsidR="004D6271" w:rsidRPr="00502C48" w:rsidRDefault="004D6271" w:rsidP="0065254B">
            <w:pPr>
              <w:ind w:right="26"/>
              <w:rPr>
                <w:rFonts w:ascii="Calibri" w:hAnsi="Calibri"/>
                <w:color w:val="000000" w:themeColor="text1"/>
              </w:rPr>
            </w:pPr>
            <w:r w:rsidRPr="00F34002">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4D6271" w:rsidRPr="00502C48" w14:paraId="0AA1D30A"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25D7E105" w14:textId="77777777" w:rsidR="004D6271" w:rsidRPr="00502C48" w:rsidRDefault="004D6271" w:rsidP="0065254B">
            <w:pPr>
              <w:spacing w:before="40" w:after="20" w:line="240" w:lineRule="atLeast"/>
              <w:ind w:right="26"/>
              <w:rPr>
                <w:rFonts w:ascii="Calibri" w:hAnsi="Calibri" w:cs="Arial"/>
                <w:b/>
                <w:bCs/>
                <w:color w:val="000000" w:themeColor="text1"/>
              </w:rPr>
            </w:pPr>
            <w:proofErr w:type="spellStart"/>
            <w:r w:rsidRPr="00502C48">
              <w:rPr>
                <w:rFonts w:ascii="Calibri" w:hAnsi="Calibri" w:cs="Arial"/>
                <w:b/>
                <w:bCs/>
                <w:color w:val="000000" w:themeColor="text1"/>
              </w:rPr>
              <w:t>Artifact</w:t>
            </w:r>
            <w:proofErr w:type="spellEnd"/>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65E032C4"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/SSO.saml2</w:t>
            </w:r>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65086909"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0EB26453"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6CBF86C3" w14:textId="3E56D2DF" w:rsidR="004D6271" w:rsidRPr="00502C48" w:rsidRDefault="004D6271" w:rsidP="0065254B">
            <w:pPr>
              <w:ind w:right="26"/>
              <w:rPr>
                <w:rFonts w:ascii="Calibri" w:hAnsi="Calibri"/>
                <w:color w:val="000000" w:themeColor="text1"/>
              </w:rPr>
            </w:pPr>
            <w:r w:rsidRPr="00F34002">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4D6271" w:rsidRPr="00502C48" w14:paraId="3606BF90" w14:textId="77777777" w:rsidTr="0065254B">
        <w:tc>
          <w:tcPr>
            <w:tcW w:w="2321" w:type="dxa"/>
            <w:tcBorders>
              <w:top w:val="nil"/>
              <w:left w:val="single" w:sz="8" w:space="0" w:color="808080"/>
              <w:bottom w:val="single" w:sz="8" w:space="0" w:color="808080"/>
              <w:right w:val="single" w:sz="8" w:space="0" w:color="808080"/>
            </w:tcBorders>
            <w:tcMar>
              <w:top w:w="0" w:type="dxa"/>
              <w:left w:w="108" w:type="dxa"/>
              <w:bottom w:w="0" w:type="dxa"/>
              <w:right w:w="108" w:type="dxa"/>
            </w:tcMar>
            <w:hideMark/>
          </w:tcPr>
          <w:p w14:paraId="7D29E532"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SOAP</w:t>
            </w:r>
          </w:p>
        </w:tc>
        <w:tc>
          <w:tcPr>
            <w:tcW w:w="2342" w:type="dxa"/>
            <w:tcBorders>
              <w:top w:val="nil"/>
              <w:left w:val="nil"/>
              <w:bottom w:val="single" w:sz="8" w:space="0" w:color="808080"/>
              <w:right w:val="single" w:sz="8" w:space="0" w:color="808080"/>
            </w:tcBorders>
            <w:tcMar>
              <w:top w:w="0" w:type="dxa"/>
              <w:left w:w="108" w:type="dxa"/>
              <w:bottom w:w="0" w:type="dxa"/>
              <w:right w:w="108" w:type="dxa"/>
            </w:tcMar>
            <w:hideMark/>
          </w:tcPr>
          <w:p w14:paraId="4B4AA2B4"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/SSO.saml2</w:t>
            </w:r>
          </w:p>
        </w:tc>
        <w:tc>
          <w:tcPr>
            <w:tcW w:w="1350" w:type="dxa"/>
            <w:tcBorders>
              <w:top w:val="nil"/>
              <w:left w:val="nil"/>
              <w:bottom w:val="single" w:sz="8" w:space="0" w:color="808080"/>
              <w:right w:val="single" w:sz="8" w:space="0" w:color="808080"/>
            </w:tcBorders>
            <w:tcMar>
              <w:top w:w="0" w:type="dxa"/>
              <w:left w:w="108" w:type="dxa"/>
              <w:bottom w:w="0" w:type="dxa"/>
              <w:right w:w="108" w:type="dxa"/>
            </w:tcMar>
            <w:hideMark/>
          </w:tcPr>
          <w:p w14:paraId="0950B0D4"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w:t>
            </w:r>
          </w:p>
        </w:tc>
        <w:tc>
          <w:tcPr>
            <w:tcW w:w="2880" w:type="dxa"/>
            <w:tcBorders>
              <w:top w:val="nil"/>
              <w:left w:val="nil"/>
              <w:bottom w:val="single" w:sz="8" w:space="0" w:color="808080"/>
              <w:right w:val="single" w:sz="8" w:space="0" w:color="808080"/>
            </w:tcBorders>
            <w:tcMar>
              <w:top w:w="0" w:type="dxa"/>
              <w:left w:w="108" w:type="dxa"/>
              <w:bottom w:w="0" w:type="dxa"/>
              <w:right w:w="108" w:type="dxa"/>
            </w:tcMar>
            <w:hideMark/>
          </w:tcPr>
          <w:p w14:paraId="779C7BE5"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2537" w:type="dxa"/>
            <w:tcBorders>
              <w:top w:val="nil"/>
              <w:left w:val="nil"/>
              <w:bottom w:val="single" w:sz="8" w:space="0" w:color="808080"/>
              <w:right w:val="single" w:sz="8" w:space="0" w:color="808080"/>
            </w:tcBorders>
            <w:tcMar>
              <w:top w:w="0" w:type="dxa"/>
              <w:left w:w="108" w:type="dxa"/>
              <w:bottom w:w="0" w:type="dxa"/>
              <w:right w:w="108" w:type="dxa"/>
            </w:tcMar>
            <w:hideMark/>
          </w:tcPr>
          <w:p w14:paraId="4949F9F3" w14:textId="13BBE230" w:rsidR="004D6271" w:rsidRPr="00502C48" w:rsidRDefault="004D6271" w:rsidP="0065254B">
            <w:pPr>
              <w:ind w:right="26"/>
              <w:rPr>
                <w:rFonts w:ascii="Calibri" w:hAnsi="Calibri"/>
                <w:color w:val="000000" w:themeColor="text1"/>
              </w:rPr>
            </w:pPr>
            <w:r w:rsidRPr="00F34002">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4D6271" w:rsidRPr="00502C48" w14:paraId="32FEDD3E"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3BEFBA73"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Attribute Query Service</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76D09E06"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/attrsvc.ssaml2</w:t>
            </w:r>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3C4B3AA0"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2D14DC13" w14:textId="129940AB" w:rsidR="004D6271" w:rsidRPr="00502C48" w:rsidRDefault="004D6271" w:rsidP="00EC6FEE">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This service is n</w:t>
            </w:r>
            <w:r>
              <w:rPr>
                <w:rFonts w:ascii="Calibri" w:hAnsi="Calibri" w:cs="Arial"/>
                <w:color w:val="000000" w:themeColor="text1"/>
              </w:rPr>
              <w:t xml:space="preserve">ot really used very much and </w:t>
            </w:r>
            <w:r w:rsidR="00EC6FEE">
              <w:rPr>
                <w:rFonts w:ascii="Calibri" w:hAnsi="Calibri" w:cs="Arial"/>
                <w:color w:val="000000" w:themeColor="text1"/>
              </w:rPr>
              <w:t xml:space="preserve">BOI </w:t>
            </w:r>
            <w:r w:rsidRPr="00502C48">
              <w:rPr>
                <w:rFonts w:ascii="Calibri" w:hAnsi="Calibri" w:cs="Arial"/>
                <w:color w:val="000000" w:themeColor="text1"/>
              </w:rPr>
              <w:t>are not likely to use it.</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144B977A" w14:textId="3860C004" w:rsidR="004D6271" w:rsidRPr="00502C48" w:rsidRDefault="004D6271" w:rsidP="0065254B">
            <w:pPr>
              <w:ind w:right="26"/>
              <w:rPr>
                <w:rFonts w:ascii="Calibri" w:hAnsi="Calibri"/>
                <w:color w:val="000000" w:themeColor="text1"/>
              </w:rPr>
            </w:pPr>
            <w:r w:rsidRPr="00F34002">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4D6271" w:rsidRPr="00502C48" w14:paraId="397C9FA7"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767A56A8" w14:textId="77777777" w:rsidR="004D6271" w:rsidRPr="00502C48" w:rsidRDefault="004D6271" w:rsidP="0065254B">
            <w:pPr>
              <w:spacing w:before="40" w:after="20" w:line="240" w:lineRule="atLeast"/>
              <w:ind w:right="26"/>
              <w:rPr>
                <w:rFonts w:ascii="Calibri" w:hAnsi="Calibri" w:cs="Arial"/>
                <w:b/>
                <w:bCs/>
                <w:color w:val="000000" w:themeColor="text1"/>
              </w:rPr>
            </w:pPr>
            <w:proofErr w:type="spellStart"/>
            <w:r w:rsidRPr="00502C48">
              <w:rPr>
                <w:rFonts w:ascii="Calibri" w:hAnsi="Calibri" w:cs="Arial"/>
                <w:b/>
                <w:bCs/>
                <w:color w:val="000000" w:themeColor="text1"/>
              </w:rPr>
              <w:t>Artifact</w:t>
            </w:r>
            <w:proofErr w:type="spellEnd"/>
            <w:r w:rsidRPr="00502C48">
              <w:rPr>
                <w:rFonts w:ascii="Calibri" w:hAnsi="Calibri" w:cs="Arial"/>
                <w:b/>
                <w:bCs/>
                <w:color w:val="000000" w:themeColor="text1"/>
              </w:rPr>
              <w:t xml:space="preserve"> Resolution Service</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4E5B61A4"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t>
            </w: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/ARS.ssaml2</w:t>
            </w:r>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22BDBF19"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6458F8D9" w14:textId="77777777" w:rsidR="004D6271"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 xml:space="preserve">This is tied to the </w:t>
            </w:r>
            <w:proofErr w:type="spellStart"/>
            <w:r w:rsidRPr="00502C48">
              <w:rPr>
                <w:rFonts w:ascii="Calibri" w:hAnsi="Calibri" w:cs="Arial"/>
                <w:color w:val="000000" w:themeColor="text1"/>
              </w:rPr>
              <w:t>artifact</w:t>
            </w:r>
            <w:proofErr w:type="spellEnd"/>
            <w:r w:rsidRPr="00502C48">
              <w:rPr>
                <w:rFonts w:ascii="Calibri" w:hAnsi="Calibri" w:cs="Arial"/>
                <w:color w:val="000000" w:themeColor="text1"/>
              </w:rPr>
              <w:t xml:space="preserve"> SSO and SLO flows.</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444F83B5" w14:textId="5E9003C1" w:rsidR="004D6271" w:rsidRPr="00502C48" w:rsidRDefault="004D6271" w:rsidP="0065254B">
            <w:pPr>
              <w:ind w:right="26"/>
              <w:rPr>
                <w:rFonts w:ascii="Calibri" w:hAnsi="Calibri"/>
                <w:color w:val="000000" w:themeColor="text1"/>
              </w:rPr>
            </w:pPr>
            <w:r w:rsidRPr="00F34002">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BB3398" w:rsidRPr="00502C48" w14:paraId="6754268A" w14:textId="77777777" w:rsidTr="0065254B">
        <w:tc>
          <w:tcPr>
            <w:tcW w:w="2321" w:type="dxa"/>
            <w:tcBorders>
              <w:top w:val="nil"/>
              <w:left w:val="single" w:sz="8" w:space="0" w:color="808080"/>
              <w:bottom w:val="single" w:sz="8" w:space="0" w:color="808080"/>
              <w:right w:val="single" w:sz="8" w:space="0" w:color="808080"/>
            </w:tcBorders>
            <w:shd w:val="clear" w:color="auto" w:fill="C6D9F1"/>
            <w:tcMar>
              <w:top w:w="0" w:type="dxa"/>
              <w:left w:w="108" w:type="dxa"/>
              <w:bottom w:w="0" w:type="dxa"/>
              <w:right w:w="108" w:type="dxa"/>
            </w:tcMar>
            <w:hideMark/>
          </w:tcPr>
          <w:p w14:paraId="7D05AEE5"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OAuth 2.0 Authorization Server Endpoints</w:t>
            </w:r>
          </w:p>
        </w:tc>
        <w:tc>
          <w:tcPr>
            <w:tcW w:w="2342"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5E13703D"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1350"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2AC5C77A"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2880"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00825BB5"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2537"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2404CDB4"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r>
      <w:tr w:rsidR="00BB3398" w:rsidRPr="00502C48" w14:paraId="76816636"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225771A9"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OAuth Token Endpoint</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0FB02362"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/as/token.oauth2</w:t>
            </w:r>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734A28E9"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7F106954"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Client makes HTTP POST request with parameters sent in the body as content-type: application/x-www-form-</w:t>
            </w:r>
            <w:proofErr w:type="spellStart"/>
            <w:r w:rsidRPr="00502C48">
              <w:rPr>
                <w:rFonts w:ascii="Calibri" w:hAnsi="Calibri" w:cs="Arial"/>
                <w:color w:val="000000" w:themeColor="text1"/>
              </w:rPr>
              <w:t>urlencoded</w:t>
            </w:r>
            <w:proofErr w:type="spellEnd"/>
            <w:r w:rsidRPr="00502C48">
              <w:rPr>
                <w:rFonts w:ascii="Calibri" w:hAnsi="Calibri" w:cs="Arial"/>
                <w:color w:val="000000" w:themeColor="text1"/>
              </w:rPr>
              <w:t>. A successful response to this message will result in a 200 OK HTTP response with the access token returned in a JSON structure in the body of the response.</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33A5B0EE" w14:textId="7DAE2E3C" w:rsidR="00BB3398" w:rsidRPr="00502C48" w:rsidRDefault="004D6271" w:rsidP="0065254B">
            <w:pPr>
              <w:spacing w:before="40" w:after="20" w:line="240" w:lineRule="atLeast"/>
              <w:ind w:right="26"/>
              <w:rPr>
                <w:rFonts w:ascii="Calibri" w:hAnsi="Calibri" w:cs="Arial"/>
                <w:b/>
                <w:bCs/>
                <w:color w:val="000000" w:themeColor="text1"/>
              </w:rPr>
            </w:pPr>
            <w:r>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BB3398" w:rsidRPr="00502C48" w14:paraId="723C02FD"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5D3B17F5"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OAuth Authorization Endpoint</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3F12F309"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/as/authorization.oauth2</w:t>
            </w:r>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550282B9"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5C5DE6F8"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For the authorisation code grant type, the client application will redirect the user to the authorization endpoint.</w:t>
            </w:r>
          </w:p>
          <w:p w14:paraId="1972AA4A"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 xml:space="preserve">This redirect will contain the applicable attributes URL encoded and included in the query string </w:t>
            </w:r>
            <w:r w:rsidRPr="00502C48">
              <w:rPr>
                <w:rFonts w:ascii="Calibri" w:hAnsi="Calibri" w:cs="Arial"/>
                <w:color w:val="000000" w:themeColor="text1"/>
              </w:rPr>
              <w:lastRenderedPageBreak/>
              <w:t xml:space="preserve">component of the URL. This will initiate an authentication process using the browser (user agent). Once the user  successfully completes the authorization request, they will be redirected with an authorization code to the </w:t>
            </w:r>
            <w:proofErr w:type="spellStart"/>
            <w:r w:rsidRPr="00502C48">
              <w:rPr>
                <w:rFonts w:ascii="Calibri" w:hAnsi="Calibri" w:cs="Arial"/>
                <w:color w:val="000000" w:themeColor="text1"/>
              </w:rPr>
              <w:t>redirect_uri</w:t>
            </w:r>
            <w:proofErr w:type="spellEnd"/>
            <w:r w:rsidRPr="00502C48">
              <w:rPr>
                <w:rFonts w:ascii="Calibri" w:hAnsi="Calibri" w:cs="Arial"/>
                <w:color w:val="000000" w:themeColor="text1"/>
              </w:rPr>
              <w:t xml:space="preserve"> value defined in the authorization </w:t>
            </w:r>
            <w:proofErr w:type="spellStart"/>
            <w:r w:rsidRPr="00502C48">
              <w:rPr>
                <w:rFonts w:ascii="Calibri" w:hAnsi="Calibri" w:cs="Arial"/>
                <w:color w:val="000000" w:themeColor="text1"/>
              </w:rPr>
              <w:t>request.This</w:t>
            </w:r>
            <w:proofErr w:type="spellEnd"/>
            <w:r w:rsidRPr="00502C48">
              <w:rPr>
                <w:rFonts w:ascii="Calibri" w:hAnsi="Calibri" w:cs="Arial"/>
                <w:color w:val="000000" w:themeColor="text1"/>
              </w:rPr>
              <w:t xml:space="preserve"> can be API or web depending on grant type.</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5EFB8577" w14:textId="4F75DEBA" w:rsidR="00BB3398" w:rsidRPr="00502C48" w:rsidRDefault="004D6271" w:rsidP="0065254B">
            <w:pPr>
              <w:spacing w:before="40" w:after="20" w:line="240" w:lineRule="atLeast"/>
              <w:ind w:right="26"/>
              <w:rPr>
                <w:rFonts w:ascii="Calibri" w:hAnsi="Calibri" w:cs="Arial"/>
                <w:b/>
                <w:bCs/>
                <w:color w:val="000000" w:themeColor="text1"/>
              </w:rPr>
            </w:pPr>
            <w:r>
              <w:rPr>
                <w:rFonts w:ascii="Calibri" w:hAnsi="Calibri" w:cs="Arial"/>
                <w:color w:val="000000" w:themeColor="text1"/>
              </w:rPr>
              <w:lastRenderedPageBreak/>
              <w:t xml:space="preserve">Exposed by </w:t>
            </w:r>
            <w:proofErr w:type="spellStart"/>
            <w:r w:rsidR="00D76715">
              <w:rPr>
                <w:rFonts w:ascii="Calibri" w:hAnsi="Calibri" w:cs="Arial"/>
                <w:color w:val="000000" w:themeColor="text1"/>
              </w:rPr>
              <w:t>Mulesoft</w:t>
            </w:r>
            <w:proofErr w:type="spellEnd"/>
          </w:p>
        </w:tc>
      </w:tr>
      <w:tr w:rsidR="00BB3398" w:rsidRPr="00502C48" w14:paraId="6C88E2A4"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034B9F2C"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OAuth Grants Endpoint</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072606D2"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/as/</w:t>
            </w:r>
            <w:proofErr w:type="spellStart"/>
            <w:r w:rsidRPr="00502C48">
              <w:rPr>
                <w:rFonts w:ascii="Calibri" w:hAnsi="Calibri" w:cs="Arial"/>
                <w:b/>
                <w:bCs/>
                <w:color w:val="000000" w:themeColor="text1"/>
              </w:rPr>
              <w:t>oauth_access_grants.ping</w:t>
            </w:r>
            <w:proofErr w:type="spellEnd"/>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58E063BB"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335EEBAB"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This is a web endpoint, page presented to user after authentication of what persistent grants they have authorized so they can revoke.</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5B83DB82" w14:textId="0F16ED96" w:rsidR="00BB3398" w:rsidRPr="00502C48" w:rsidRDefault="004D6271" w:rsidP="0065254B">
            <w:pPr>
              <w:spacing w:before="40" w:after="20" w:line="240" w:lineRule="atLeast"/>
              <w:ind w:right="26"/>
              <w:rPr>
                <w:rFonts w:ascii="Calibri" w:hAnsi="Calibri" w:cs="Arial"/>
                <w:b/>
                <w:bCs/>
                <w:color w:val="000000" w:themeColor="text1"/>
              </w:rPr>
            </w:pPr>
            <w:r>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BB3398" w:rsidRPr="00502C48" w14:paraId="47FA65FE"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5A6B944E"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OAuth introspection endpoint</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6C254F5F"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/as/introspect.oauth2</w:t>
            </w:r>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6E62E3F3"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62CFC59B"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This is a web endpoint that accepts form data in an HTTP POST (following client authentication) used by a resource server (RS) client to validate an access token or a refresh token prior to granting access to a protected-resources call. It returns a JSON response.</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57DCAD8A" w14:textId="4A60D597" w:rsidR="00BB3398" w:rsidRPr="00502C48" w:rsidRDefault="004D6271" w:rsidP="0065254B">
            <w:pPr>
              <w:spacing w:before="40" w:after="20" w:line="240" w:lineRule="atLeast"/>
              <w:ind w:right="26"/>
              <w:rPr>
                <w:rFonts w:ascii="Calibri" w:hAnsi="Calibri" w:cs="Arial"/>
                <w:b/>
                <w:bCs/>
                <w:color w:val="000000" w:themeColor="text1"/>
              </w:rPr>
            </w:pPr>
            <w:r>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BB3398" w:rsidRPr="00502C48" w14:paraId="25DC1AEA"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6C279976"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OAuth token revocation endpoint</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46373C0D"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as/revoke_token.oauth2</w:t>
            </w:r>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5007A60C"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Web</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507A06B4"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Per RFC 7009, it allows clients to notify the authorisation server that a previously obtained refresh or access token is no longer needed – the request (HTTP POST form data only) invalidates the actual token and possibly other tokens based on the same authorisation grant.</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74601A41" w14:textId="0AC7FDD2" w:rsidR="00BB3398" w:rsidRPr="00502C48" w:rsidRDefault="004D6271" w:rsidP="0065254B">
            <w:pPr>
              <w:spacing w:before="40" w:after="20" w:line="240" w:lineRule="atLeast"/>
              <w:ind w:right="26"/>
              <w:rPr>
                <w:rFonts w:ascii="Calibri" w:hAnsi="Calibri" w:cs="Arial"/>
                <w:b/>
                <w:bCs/>
                <w:color w:val="000000" w:themeColor="text1"/>
              </w:rPr>
            </w:pPr>
            <w:r>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r w:rsidR="00BB3398" w:rsidRPr="00502C48" w14:paraId="7B2C2300"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08013AAF"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OAuth Access Grant Management Service</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3234FD7A"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/pf-</w:t>
            </w:r>
            <w:proofErr w:type="spellStart"/>
            <w:r w:rsidRPr="00502C48">
              <w:rPr>
                <w:rFonts w:ascii="Calibri" w:hAnsi="Calibri" w:cs="Arial"/>
                <w:b/>
                <w:bCs/>
                <w:color w:val="000000" w:themeColor="text1"/>
              </w:rPr>
              <w:t>ws</w:t>
            </w:r>
            <w:proofErr w:type="spellEnd"/>
            <w:r w:rsidRPr="00502C48">
              <w:rPr>
                <w:rFonts w:ascii="Calibri" w:hAnsi="Calibri" w:cs="Arial"/>
                <w:b/>
                <w:bCs/>
                <w:color w:val="000000" w:themeColor="text1"/>
              </w:rPr>
              <w:t>/rest/</w:t>
            </w:r>
            <w:proofErr w:type="spellStart"/>
            <w:r w:rsidRPr="00502C48">
              <w:rPr>
                <w:rFonts w:ascii="Calibri" w:hAnsi="Calibri" w:cs="Arial"/>
                <w:b/>
                <w:bCs/>
                <w:color w:val="000000" w:themeColor="text1"/>
              </w:rPr>
              <w:t>oauth</w:t>
            </w:r>
            <w:proofErr w:type="spellEnd"/>
            <w:r w:rsidRPr="00502C48">
              <w:rPr>
                <w:rFonts w:ascii="Calibri" w:hAnsi="Calibri" w:cs="Arial"/>
                <w:b/>
                <w:bCs/>
                <w:color w:val="000000" w:themeColor="text1"/>
              </w:rPr>
              <w:t>/clients/{</w:t>
            </w:r>
            <w:proofErr w:type="spellStart"/>
            <w:r w:rsidRPr="00502C48">
              <w:rPr>
                <w:rFonts w:ascii="Calibri" w:hAnsi="Calibri" w:cs="Arial"/>
                <w:b/>
                <w:bCs/>
                <w:color w:val="000000" w:themeColor="text1"/>
              </w:rPr>
              <w:t>clientId</w:t>
            </w:r>
            <w:proofErr w:type="spellEnd"/>
            <w:r w:rsidRPr="00502C48">
              <w:rPr>
                <w:rFonts w:ascii="Calibri" w:hAnsi="Calibri" w:cs="Arial"/>
                <w:b/>
                <w:bCs/>
                <w:color w:val="000000" w:themeColor="text1"/>
              </w:rPr>
              <w:t>}/grants/[/{</w:t>
            </w:r>
            <w:proofErr w:type="spellStart"/>
            <w:r w:rsidRPr="00502C48">
              <w:rPr>
                <w:rFonts w:ascii="Calibri" w:hAnsi="Calibri" w:cs="Arial"/>
                <w:b/>
                <w:bCs/>
                <w:color w:val="000000" w:themeColor="text1"/>
              </w:rPr>
              <w:t>grantId</w:t>
            </w:r>
            <w:proofErr w:type="spellEnd"/>
            <w:r w:rsidRPr="00502C48">
              <w:rPr>
                <w:rFonts w:ascii="Calibri" w:hAnsi="Calibri" w:cs="Arial"/>
                <w:b/>
                <w:bCs/>
                <w:color w:val="000000" w:themeColor="text1"/>
              </w:rPr>
              <w:t>}] or</w:t>
            </w:r>
          </w:p>
          <w:p w14:paraId="35ED0A1C"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/pf-</w:t>
            </w:r>
            <w:proofErr w:type="spellStart"/>
            <w:r w:rsidRPr="00502C48">
              <w:rPr>
                <w:rFonts w:ascii="Calibri" w:hAnsi="Calibri" w:cs="Arial"/>
                <w:b/>
                <w:bCs/>
                <w:color w:val="000000" w:themeColor="text1"/>
              </w:rPr>
              <w:t>ws</w:t>
            </w:r>
            <w:proofErr w:type="spellEnd"/>
            <w:r w:rsidRPr="00502C48">
              <w:rPr>
                <w:rFonts w:ascii="Calibri" w:hAnsi="Calibri" w:cs="Arial"/>
                <w:b/>
                <w:bCs/>
                <w:color w:val="000000" w:themeColor="text1"/>
              </w:rPr>
              <w:t>/rest/</w:t>
            </w:r>
            <w:proofErr w:type="spellStart"/>
            <w:r w:rsidRPr="00502C48">
              <w:rPr>
                <w:rFonts w:ascii="Calibri" w:hAnsi="Calibri" w:cs="Arial"/>
                <w:b/>
                <w:bCs/>
                <w:color w:val="000000" w:themeColor="text1"/>
              </w:rPr>
              <w:t>oauth</w:t>
            </w:r>
            <w:proofErr w:type="spellEnd"/>
            <w:r w:rsidRPr="00502C48">
              <w:rPr>
                <w:rFonts w:ascii="Calibri" w:hAnsi="Calibri" w:cs="Arial"/>
                <w:b/>
                <w:bCs/>
                <w:color w:val="000000" w:themeColor="text1"/>
              </w:rPr>
              <w:t>/users</w:t>
            </w:r>
            <w:r w:rsidRPr="00502C48">
              <w:rPr>
                <w:rFonts w:ascii="Calibri" w:hAnsi="Calibri" w:cs="Arial"/>
                <w:b/>
                <w:bCs/>
                <w:color w:val="000000" w:themeColor="text1"/>
              </w:rPr>
              <w:lastRenderedPageBreak/>
              <w:t>/{</w:t>
            </w:r>
            <w:proofErr w:type="spellStart"/>
            <w:r w:rsidRPr="00502C48">
              <w:rPr>
                <w:rFonts w:ascii="Calibri" w:hAnsi="Calibri" w:cs="Arial"/>
                <w:b/>
                <w:bCs/>
                <w:color w:val="000000" w:themeColor="text1"/>
              </w:rPr>
              <w:t>userKey</w:t>
            </w:r>
            <w:proofErr w:type="spellEnd"/>
            <w:r w:rsidRPr="00502C48">
              <w:rPr>
                <w:rFonts w:ascii="Calibri" w:hAnsi="Calibri" w:cs="Arial"/>
                <w:b/>
                <w:bCs/>
                <w:color w:val="000000" w:themeColor="text1"/>
              </w:rPr>
              <w:t>}/grants/[/{</w:t>
            </w:r>
            <w:proofErr w:type="spellStart"/>
            <w:r w:rsidRPr="00502C48">
              <w:rPr>
                <w:rFonts w:ascii="Calibri" w:hAnsi="Calibri" w:cs="Arial"/>
                <w:b/>
                <w:bCs/>
                <w:color w:val="000000" w:themeColor="text1"/>
              </w:rPr>
              <w:t>grantId</w:t>
            </w:r>
            <w:proofErr w:type="spellEnd"/>
            <w:r w:rsidRPr="00502C48">
              <w:rPr>
                <w:rFonts w:ascii="Calibri" w:hAnsi="Calibri" w:cs="Arial"/>
                <w:b/>
                <w:bCs/>
                <w:color w:val="000000" w:themeColor="text1"/>
              </w:rPr>
              <w:t>}]</w:t>
            </w:r>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61A9B760"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lastRenderedPageBreak/>
              <w:t>API</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46ECCA99"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Enables the retrieval and revocation of access grants for a particular client or user</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05251891" w14:textId="68FBEE26" w:rsidR="00BB3398"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olor w:val="000000" w:themeColor="text1"/>
              </w:rPr>
              <w:t xml:space="preserve">Do not expose externally – </w:t>
            </w:r>
            <w:r>
              <w:rPr>
                <w:rFonts w:ascii="Calibri" w:hAnsi="Calibri"/>
                <w:color w:val="000000" w:themeColor="text1"/>
              </w:rPr>
              <w:t xml:space="preserve">denied by </w:t>
            </w:r>
            <w:proofErr w:type="spellStart"/>
            <w:r w:rsidR="00D76715">
              <w:rPr>
                <w:rFonts w:ascii="Calibri" w:hAnsi="Calibri"/>
                <w:color w:val="000000" w:themeColor="text1"/>
              </w:rPr>
              <w:t>Mulesoft</w:t>
            </w:r>
            <w:proofErr w:type="spellEnd"/>
            <w:r>
              <w:rPr>
                <w:rFonts w:ascii="Calibri" w:hAnsi="Calibri" w:cs="Arial"/>
                <w:color w:val="000000" w:themeColor="text1"/>
              </w:rPr>
              <w:t>.</w:t>
            </w:r>
          </w:p>
        </w:tc>
      </w:tr>
      <w:tr w:rsidR="00BB3398" w:rsidRPr="00502C48" w14:paraId="4700CB70" w14:textId="77777777" w:rsidTr="0065254B">
        <w:tc>
          <w:tcPr>
            <w:tcW w:w="2321" w:type="dxa"/>
            <w:tcBorders>
              <w:top w:val="nil"/>
              <w:left w:val="single" w:sz="8" w:space="0" w:color="808080"/>
              <w:bottom w:val="single" w:sz="8" w:space="0" w:color="808080"/>
              <w:right w:val="single" w:sz="8" w:space="0" w:color="808080"/>
            </w:tcBorders>
            <w:shd w:val="clear" w:color="auto" w:fill="C6D9F1"/>
            <w:tcMar>
              <w:top w:w="0" w:type="dxa"/>
              <w:left w:w="108" w:type="dxa"/>
              <w:bottom w:w="0" w:type="dxa"/>
              <w:right w:w="108" w:type="dxa"/>
            </w:tcMar>
            <w:hideMark/>
          </w:tcPr>
          <w:p w14:paraId="6747BD45"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OpenID Provider Endpoints</w:t>
            </w:r>
          </w:p>
        </w:tc>
        <w:tc>
          <w:tcPr>
            <w:tcW w:w="2342"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4634ED16"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xml:space="preserve">A public endpoint that provides configuration information for the </w:t>
            </w:r>
            <w:proofErr w:type="spellStart"/>
            <w:r w:rsidRPr="00502C48">
              <w:rPr>
                <w:rFonts w:ascii="Calibri" w:hAnsi="Calibri" w:cs="Arial"/>
                <w:b/>
                <w:bCs/>
                <w:color w:val="000000" w:themeColor="text1"/>
              </w:rPr>
              <w:t>oauth</w:t>
            </w:r>
            <w:proofErr w:type="spellEnd"/>
            <w:r w:rsidRPr="00502C48">
              <w:rPr>
                <w:rFonts w:ascii="Calibri" w:hAnsi="Calibri" w:cs="Arial"/>
                <w:b/>
                <w:bCs/>
                <w:color w:val="000000" w:themeColor="text1"/>
              </w:rPr>
              <w:t xml:space="preserve"> clients to interfaces with PingFederate using the OpenID Connect protocol</w:t>
            </w:r>
          </w:p>
        </w:tc>
        <w:tc>
          <w:tcPr>
            <w:tcW w:w="1350"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777849D8"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2880"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5CB5D00A"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c>
          <w:tcPr>
            <w:tcW w:w="2537" w:type="dxa"/>
            <w:tcBorders>
              <w:top w:val="nil"/>
              <w:left w:val="nil"/>
              <w:bottom w:val="single" w:sz="8" w:space="0" w:color="808080"/>
              <w:right w:val="single" w:sz="8" w:space="0" w:color="808080"/>
            </w:tcBorders>
            <w:shd w:val="clear" w:color="auto" w:fill="C6D9F1"/>
            <w:tcMar>
              <w:top w:w="0" w:type="dxa"/>
              <w:left w:w="108" w:type="dxa"/>
              <w:bottom w:w="0" w:type="dxa"/>
              <w:right w:w="108" w:type="dxa"/>
            </w:tcMar>
            <w:hideMark/>
          </w:tcPr>
          <w:p w14:paraId="45FAF11D"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w:t>
            </w:r>
          </w:p>
        </w:tc>
      </w:tr>
      <w:tr w:rsidR="00BB3398" w:rsidRPr="00502C48" w14:paraId="0B50917E"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048962BB"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OpenID Well known configuration endpoint</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259D47A6"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/.well-know/</w:t>
            </w:r>
            <w:proofErr w:type="spellStart"/>
            <w:r w:rsidRPr="00502C48">
              <w:rPr>
                <w:rFonts w:ascii="Calibri" w:hAnsi="Calibri" w:cs="Arial"/>
                <w:b/>
                <w:bCs/>
                <w:color w:val="000000" w:themeColor="text1"/>
              </w:rPr>
              <w:t>openid</w:t>
            </w:r>
            <w:proofErr w:type="spellEnd"/>
            <w:r w:rsidRPr="00502C48">
              <w:rPr>
                <w:rFonts w:ascii="Calibri" w:hAnsi="Calibri" w:cs="Arial"/>
                <w:b/>
                <w:bCs/>
                <w:color w:val="000000" w:themeColor="text1"/>
              </w:rPr>
              <w:t>-configuration</w:t>
            </w:r>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1DD2691F"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2C179E7C"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Returns well known configuration of OpenID provider – JSON document</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2127B4D2" w14:textId="32580DF9" w:rsidR="00BB3398"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olor w:val="000000" w:themeColor="text1"/>
              </w:rPr>
              <w:t xml:space="preserve">Do not expose externally – </w:t>
            </w:r>
            <w:r>
              <w:rPr>
                <w:rFonts w:ascii="Calibri" w:hAnsi="Calibri"/>
                <w:color w:val="000000" w:themeColor="text1"/>
              </w:rPr>
              <w:t xml:space="preserve">denied by </w:t>
            </w:r>
            <w:proofErr w:type="spellStart"/>
            <w:r w:rsidR="00D76715">
              <w:rPr>
                <w:rFonts w:ascii="Calibri" w:hAnsi="Calibri"/>
                <w:color w:val="000000" w:themeColor="text1"/>
              </w:rPr>
              <w:t>Mulesoft</w:t>
            </w:r>
            <w:proofErr w:type="spellEnd"/>
          </w:p>
        </w:tc>
      </w:tr>
      <w:tr w:rsidR="00BB3398" w:rsidRPr="00502C48" w14:paraId="2B3755AF"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2CEA40E7"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JSON Web Key Set</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31C8A540"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/pf/JWKS</w:t>
            </w:r>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79785F17"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19E4E334"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Returns a set of public keys in a JSON document</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7CED0074" w14:textId="2979B598" w:rsidR="00BB3398"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olor w:val="000000" w:themeColor="text1"/>
              </w:rPr>
              <w:t xml:space="preserve">Do not expose externally – </w:t>
            </w:r>
            <w:r>
              <w:rPr>
                <w:rFonts w:ascii="Calibri" w:hAnsi="Calibri"/>
                <w:color w:val="000000" w:themeColor="text1"/>
              </w:rPr>
              <w:t xml:space="preserve">denied by </w:t>
            </w:r>
            <w:proofErr w:type="spellStart"/>
            <w:r w:rsidR="00D76715">
              <w:rPr>
                <w:rFonts w:ascii="Calibri" w:hAnsi="Calibri"/>
                <w:color w:val="000000" w:themeColor="text1"/>
              </w:rPr>
              <w:t>Mulesoft</w:t>
            </w:r>
            <w:proofErr w:type="spellEnd"/>
          </w:p>
        </w:tc>
      </w:tr>
      <w:tr w:rsidR="00BB3398" w:rsidRPr="00502C48" w14:paraId="2CF10F35"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04DED1A7"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PingFederate Revoked Sessions endpoint</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731D942F"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pf-</w:t>
            </w:r>
            <w:proofErr w:type="spellStart"/>
            <w:r w:rsidRPr="00502C48">
              <w:rPr>
                <w:rFonts w:ascii="Calibri" w:hAnsi="Calibri" w:cs="Arial"/>
                <w:b/>
                <w:bCs/>
                <w:color w:val="000000" w:themeColor="text1"/>
              </w:rPr>
              <w:t>ws</w:t>
            </w:r>
            <w:proofErr w:type="spellEnd"/>
            <w:r w:rsidRPr="00502C48">
              <w:rPr>
                <w:rFonts w:ascii="Calibri" w:hAnsi="Calibri" w:cs="Arial"/>
                <w:b/>
                <w:bCs/>
                <w:color w:val="000000" w:themeColor="text1"/>
              </w:rPr>
              <w:t>/rest/</w:t>
            </w:r>
            <w:proofErr w:type="spellStart"/>
            <w:r w:rsidRPr="00502C48">
              <w:rPr>
                <w:rFonts w:ascii="Calibri" w:hAnsi="Calibri" w:cs="Arial"/>
                <w:b/>
                <w:bCs/>
                <w:color w:val="000000" w:themeColor="text1"/>
              </w:rPr>
              <w:t>sessionMgmt</w:t>
            </w:r>
            <w:proofErr w:type="spellEnd"/>
            <w:r w:rsidRPr="00502C48">
              <w:rPr>
                <w:rFonts w:ascii="Calibri" w:hAnsi="Calibri" w:cs="Arial"/>
                <w:b/>
                <w:bCs/>
                <w:color w:val="000000" w:themeColor="text1"/>
              </w:rPr>
              <w:t>/</w:t>
            </w:r>
            <w:proofErr w:type="spellStart"/>
            <w:r w:rsidRPr="00502C48">
              <w:rPr>
                <w:rFonts w:ascii="Calibri" w:hAnsi="Calibri" w:cs="Arial"/>
                <w:b/>
                <w:bCs/>
                <w:color w:val="000000" w:themeColor="text1"/>
              </w:rPr>
              <w:t>revokedSris</w:t>
            </w:r>
            <w:proofErr w:type="spellEnd"/>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50CAC8D5"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0E8773AA"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Takes POST or GET with JSON formatted name value pair:</w:t>
            </w:r>
          </w:p>
          <w:p w14:paraId="7D6D03E4" w14:textId="77777777" w:rsidR="00BB3398" w:rsidRPr="00502C48" w:rsidRDefault="00BB3398" w:rsidP="0065254B">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Post adds a session identifier of abc123 to the revocation list : {“id”:”abc123”}. A GET request with the same session identifier is done by adding the abc123 onto the URI at the end and if found on the revocation list, endpoint returns a 200 – OK response.</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5A3B3870" w14:textId="35843D3A" w:rsidR="00BB3398" w:rsidRPr="00502C48" w:rsidRDefault="004D6271" w:rsidP="0065254B">
            <w:pPr>
              <w:spacing w:before="40" w:after="20" w:line="240" w:lineRule="atLeast"/>
              <w:ind w:right="26"/>
              <w:rPr>
                <w:rFonts w:ascii="Calibri" w:hAnsi="Calibri" w:cs="Arial"/>
                <w:b/>
                <w:bCs/>
                <w:color w:val="000000" w:themeColor="text1"/>
              </w:rPr>
            </w:pPr>
            <w:r w:rsidRPr="00502C48">
              <w:rPr>
                <w:rFonts w:ascii="Calibri" w:hAnsi="Calibri"/>
                <w:color w:val="000000" w:themeColor="text1"/>
              </w:rPr>
              <w:t xml:space="preserve">Do not expose externally – </w:t>
            </w:r>
            <w:r>
              <w:rPr>
                <w:rFonts w:ascii="Calibri" w:hAnsi="Calibri"/>
                <w:color w:val="000000" w:themeColor="text1"/>
              </w:rPr>
              <w:t xml:space="preserve">denied by </w:t>
            </w:r>
            <w:proofErr w:type="spellStart"/>
            <w:r w:rsidR="00D76715">
              <w:rPr>
                <w:rFonts w:ascii="Calibri" w:hAnsi="Calibri"/>
                <w:color w:val="000000" w:themeColor="text1"/>
              </w:rPr>
              <w:t>Mulesoft</w:t>
            </w:r>
            <w:proofErr w:type="spellEnd"/>
          </w:p>
        </w:tc>
      </w:tr>
      <w:tr w:rsidR="004D6271" w:rsidRPr="00502C48" w14:paraId="496B5A0F" w14:textId="77777777" w:rsidTr="0065254B">
        <w:tc>
          <w:tcPr>
            <w:tcW w:w="2321" w:type="dxa"/>
            <w:tcBorders>
              <w:top w:val="nil"/>
              <w:left w:val="single" w:sz="8" w:space="0" w:color="808080"/>
              <w:bottom w:val="single" w:sz="8" w:space="0" w:color="808080"/>
              <w:right w:val="single" w:sz="8" w:space="0" w:color="808080"/>
            </w:tcBorders>
            <w:shd w:val="clear" w:color="auto" w:fill="FFFFFF"/>
            <w:tcMar>
              <w:top w:w="0" w:type="dxa"/>
              <w:left w:w="108" w:type="dxa"/>
              <w:bottom w:w="0" w:type="dxa"/>
              <w:right w:w="108" w:type="dxa"/>
            </w:tcMar>
            <w:hideMark/>
          </w:tcPr>
          <w:p w14:paraId="36E13B06" w14:textId="77777777" w:rsidR="004D6271" w:rsidRPr="00502C48" w:rsidRDefault="004D6271" w:rsidP="004D6271">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 xml:space="preserve">OpenID </w:t>
            </w:r>
            <w:proofErr w:type="spellStart"/>
            <w:r w:rsidRPr="00502C48">
              <w:rPr>
                <w:rFonts w:ascii="Calibri" w:hAnsi="Calibri" w:cs="Arial"/>
                <w:b/>
                <w:bCs/>
                <w:color w:val="000000" w:themeColor="text1"/>
              </w:rPr>
              <w:t>UserInfo</w:t>
            </w:r>
            <w:proofErr w:type="spellEnd"/>
            <w:r w:rsidRPr="00502C48">
              <w:rPr>
                <w:rFonts w:ascii="Calibri" w:hAnsi="Calibri" w:cs="Arial"/>
                <w:b/>
                <w:bCs/>
                <w:color w:val="000000" w:themeColor="text1"/>
              </w:rPr>
              <w:t xml:space="preserve"> endpoint</w:t>
            </w:r>
          </w:p>
        </w:tc>
        <w:tc>
          <w:tcPr>
            <w:tcW w:w="2342"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79A215B1" w14:textId="77777777" w:rsidR="004D6271" w:rsidRPr="00502C48" w:rsidRDefault="004D6271" w:rsidP="004D6271">
            <w:pPr>
              <w:spacing w:before="40" w:after="20" w:line="240" w:lineRule="atLeast"/>
              <w:ind w:right="26"/>
              <w:rPr>
                <w:rFonts w:ascii="Calibri" w:hAnsi="Calibri" w:cs="Arial"/>
                <w:b/>
                <w:bCs/>
                <w:color w:val="000000" w:themeColor="text1"/>
              </w:rPr>
            </w:pPr>
            <w:proofErr w:type="spellStart"/>
            <w:r w:rsidRPr="00502C48">
              <w:rPr>
                <w:rFonts w:ascii="Calibri" w:hAnsi="Calibri" w:cs="Arial"/>
                <w:b/>
                <w:bCs/>
                <w:color w:val="000000" w:themeColor="text1"/>
              </w:rPr>
              <w:t>idp</w:t>
            </w:r>
            <w:proofErr w:type="spellEnd"/>
            <w:r w:rsidRPr="00502C48">
              <w:rPr>
                <w:rFonts w:ascii="Calibri" w:hAnsi="Calibri" w:cs="Arial"/>
                <w:b/>
                <w:bCs/>
                <w:color w:val="000000" w:themeColor="text1"/>
              </w:rPr>
              <w:t>/</w:t>
            </w:r>
            <w:proofErr w:type="spellStart"/>
            <w:r w:rsidRPr="00502C48">
              <w:rPr>
                <w:rFonts w:ascii="Calibri" w:hAnsi="Calibri" w:cs="Arial"/>
                <w:b/>
                <w:bCs/>
                <w:color w:val="000000" w:themeColor="text1"/>
              </w:rPr>
              <w:t>userinfo.openid</w:t>
            </w:r>
            <w:proofErr w:type="spellEnd"/>
          </w:p>
        </w:tc>
        <w:tc>
          <w:tcPr>
            <w:tcW w:w="135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5A271033" w14:textId="77777777" w:rsidR="004D6271" w:rsidRPr="00502C48" w:rsidRDefault="004D6271" w:rsidP="004D6271">
            <w:pPr>
              <w:spacing w:before="40" w:after="20" w:line="240" w:lineRule="atLeast"/>
              <w:ind w:right="26"/>
              <w:rPr>
                <w:rFonts w:ascii="Calibri" w:hAnsi="Calibri" w:cs="Arial"/>
                <w:b/>
                <w:bCs/>
                <w:color w:val="000000" w:themeColor="text1"/>
              </w:rPr>
            </w:pPr>
            <w:r w:rsidRPr="00502C48">
              <w:rPr>
                <w:rFonts w:ascii="Calibri" w:hAnsi="Calibri" w:cs="Arial"/>
                <w:b/>
                <w:bCs/>
                <w:color w:val="000000" w:themeColor="text1"/>
              </w:rPr>
              <w:t>API</w:t>
            </w:r>
          </w:p>
        </w:tc>
        <w:tc>
          <w:tcPr>
            <w:tcW w:w="2880"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27A559C2" w14:textId="77777777" w:rsidR="004D6271" w:rsidRPr="00502C48" w:rsidRDefault="004D6271" w:rsidP="004D6271">
            <w:pPr>
              <w:spacing w:before="40" w:after="20" w:line="240" w:lineRule="atLeast"/>
              <w:ind w:right="26"/>
              <w:rPr>
                <w:rFonts w:ascii="Calibri" w:hAnsi="Calibri" w:cs="Arial"/>
                <w:b/>
                <w:bCs/>
                <w:color w:val="000000" w:themeColor="text1"/>
              </w:rPr>
            </w:pPr>
            <w:r w:rsidRPr="00502C48">
              <w:rPr>
                <w:rFonts w:ascii="Calibri" w:hAnsi="Calibri" w:cs="Arial"/>
                <w:color w:val="000000" w:themeColor="text1"/>
              </w:rPr>
              <w:t xml:space="preserve">Clients send a </w:t>
            </w:r>
            <w:proofErr w:type="spellStart"/>
            <w:r w:rsidRPr="00502C48">
              <w:rPr>
                <w:rFonts w:ascii="Calibri" w:hAnsi="Calibri" w:cs="Arial"/>
                <w:color w:val="000000" w:themeColor="text1"/>
              </w:rPr>
              <w:t>UserInfo</w:t>
            </w:r>
            <w:proofErr w:type="spellEnd"/>
            <w:r w:rsidRPr="00502C48">
              <w:rPr>
                <w:rFonts w:ascii="Calibri" w:hAnsi="Calibri" w:cs="Arial"/>
                <w:color w:val="000000" w:themeColor="text1"/>
              </w:rPr>
              <w:t xml:space="preserve"> request using either HTTP GET or POST with access token as bearer token in ‘authorisation’ header field to PingFederate in exchange for a list of claims about a user in JSON response.</w:t>
            </w:r>
          </w:p>
        </w:tc>
        <w:tc>
          <w:tcPr>
            <w:tcW w:w="2537" w:type="dxa"/>
            <w:tcBorders>
              <w:top w:val="nil"/>
              <w:left w:val="nil"/>
              <w:bottom w:val="single" w:sz="8" w:space="0" w:color="808080"/>
              <w:right w:val="single" w:sz="8" w:space="0" w:color="808080"/>
            </w:tcBorders>
            <w:shd w:val="clear" w:color="auto" w:fill="FFFFFF"/>
            <w:tcMar>
              <w:top w:w="0" w:type="dxa"/>
              <w:left w:w="108" w:type="dxa"/>
              <w:bottom w:w="0" w:type="dxa"/>
              <w:right w:w="108" w:type="dxa"/>
            </w:tcMar>
            <w:hideMark/>
          </w:tcPr>
          <w:p w14:paraId="0D712A2B" w14:textId="4D840181" w:rsidR="004D6271" w:rsidRPr="00502C48" w:rsidRDefault="004D6271" w:rsidP="004D6271">
            <w:pPr>
              <w:spacing w:before="40" w:after="20" w:line="240" w:lineRule="atLeast"/>
              <w:ind w:right="26"/>
              <w:rPr>
                <w:rFonts w:ascii="Calibri" w:hAnsi="Calibri" w:cs="Arial"/>
                <w:b/>
                <w:bCs/>
                <w:color w:val="000000" w:themeColor="text1"/>
              </w:rPr>
            </w:pPr>
            <w:r>
              <w:rPr>
                <w:rFonts w:ascii="Calibri" w:hAnsi="Calibri" w:cs="Arial"/>
                <w:color w:val="000000" w:themeColor="text1"/>
              </w:rPr>
              <w:t xml:space="preserve">Exposed by </w:t>
            </w:r>
            <w:proofErr w:type="spellStart"/>
            <w:r w:rsidR="00D76715">
              <w:rPr>
                <w:rFonts w:ascii="Calibri" w:hAnsi="Calibri" w:cs="Arial"/>
                <w:color w:val="000000" w:themeColor="text1"/>
              </w:rPr>
              <w:t>Mulesoft</w:t>
            </w:r>
            <w:proofErr w:type="spellEnd"/>
          </w:p>
        </w:tc>
      </w:tr>
    </w:tbl>
    <w:p w14:paraId="366AD242" w14:textId="77777777" w:rsidR="00BB3398" w:rsidRDefault="00BB3398" w:rsidP="00BB3398">
      <w:pPr>
        <w:spacing w:after="180" w:line="240" w:lineRule="atLeast"/>
        <w:ind w:right="26"/>
        <w:rPr>
          <w:rFonts w:ascii="Calibri" w:hAnsi="Calibri" w:cs="Arial"/>
          <w:color w:val="002469"/>
          <w:sz w:val="22"/>
          <w:szCs w:val="22"/>
        </w:rPr>
      </w:pPr>
    </w:p>
    <w:p w14:paraId="3B10FB87" w14:textId="77777777" w:rsidR="00BB3398" w:rsidRPr="00502C48" w:rsidRDefault="00BB3398" w:rsidP="00BB3398">
      <w:pPr>
        <w:spacing w:after="180" w:line="240" w:lineRule="atLeast"/>
        <w:ind w:right="26"/>
        <w:rPr>
          <w:rFonts w:ascii="Calibri" w:hAnsi="Calibri" w:cs="Arial"/>
          <w:color w:val="000000" w:themeColor="text1"/>
          <w:sz w:val="22"/>
          <w:szCs w:val="22"/>
        </w:rPr>
      </w:pPr>
      <w:r w:rsidRPr="00502C48">
        <w:rPr>
          <w:rFonts w:ascii="Calibri" w:hAnsi="Calibri" w:cs="Arial"/>
          <w:color w:val="002469"/>
          <w:sz w:val="22"/>
          <w:szCs w:val="22"/>
        </w:rPr>
        <w:t> </w:t>
      </w:r>
      <w:r w:rsidRPr="00502C48">
        <w:rPr>
          <w:rFonts w:ascii="Calibri" w:hAnsi="Calibri" w:cs="Arial"/>
          <w:color w:val="000000" w:themeColor="text1"/>
          <w:sz w:val="22"/>
          <w:szCs w:val="22"/>
        </w:rPr>
        <w:t>In summary, the endpoints tabularised above will be dealt with as follows:</w:t>
      </w:r>
    </w:p>
    <w:p w14:paraId="158E43CF" w14:textId="4FD729FD" w:rsidR="00BB3398" w:rsidRPr="00502C48" w:rsidRDefault="00BB3398" w:rsidP="00BB3398">
      <w:pPr>
        <w:spacing w:after="180" w:line="240" w:lineRule="atLeast"/>
        <w:ind w:left="1040" w:right="26" w:hanging="360"/>
        <w:rPr>
          <w:rFonts w:ascii="Calibri" w:hAnsi="Calibri" w:cs="Arial"/>
          <w:color w:val="000000" w:themeColor="text1"/>
          <w:sz w:val="22"/>
          <w:szCs w:val="22"/>
        </w:rPr>
      </w:pPr>
      <w:r w:rsidRPr="00502C48">
        <w:rPr>
          <w:rFonts w:ascii="Calibri" w:hAnsi="Calibri" w:cs="Arial"/>
          <w:color w:val="000000" w:themeColor="text1"/>
          <w:sz w:val="22"/>
          <w:szCs w:val="22"/>
        </w:rPr>
        <w:t>1.</w:t>
      </w:r>
      <w:r>
        <w:rPr>
          <w:rFonts w:ascii="Calibri" w:hAnsi="Calibri"/>
          <w:color w:val="000000" w:themeColor="text1"/>
          <w:sz w:val="22"/>
          <w:szCs w:val="22"/>
        </w:rPr>
        <w:t>    </w:t>
      </w:r>
      <w:r w:rsidRPr="00502C48">
        <w:rPr>
          <w:rFonts w:ascii="Calibri" w:hAnsi="Calibri" w:cs="Arial"/>
          <w:color w:val="000000" w:themeColor="text1"/>
          <w:sz w:val="22"/>
          <w:szCs w:val="22"/>
        </w:rPr>
        <w:t xml:space="preserve">API only endpoints that take JSON input payloads will not be exposed externally and </w:t>
      </w:r>
      <w:r w:rsidR="004D6271">
        <w:rPr>
          <w:rFonts w:ascii="Calibri" w:hAnsi="Calibri" w:cs="Arial"/>
          <w:color w:val="000000" w:themeColor="text1"/>
          <w:sz w:val="22"/>
          <w:szCs w:val="22"/>
        </w:rPr>
        <w:t xml:space="preserve">denied </w:t>
      </w:r>
      <w:r>
        <w:rPr>
          <w:rFonts w:ascii="Calibri" w:hAnsi="Calibri" w:cs="Arial"/>
          <w:color w:val="000000" w:themeColor="text1"/>
          <w:sz w:val="22"/>
          <w:szCs w:val="22"/>
        </w:rPr>
        <w:t>by the</w:t>
      </w:r>
      <w:r w:rsidR="004D6271">
        <w:rPr>
          <w:rFonts w:ascii="Calibri" w:hAnsi="Calibri" w:cs="Arial"/>
          <w:color w:val="000000" w:themeColor="text1"/>
          <w:sz w:val="22"/>
          <w:szCs w:val="22"/>
        </w:rPr>
        <w:t xml:space="preserve"> </w:t>
      </w:r>
      <w:proofErr w:type="spellStart"/>
      <w:r w:rsidR="00D76715">
        <w:rPr>
          <w:rFonts w:ascii="Calibri" w:hAnsi="Calibri" w:cs="Arial"/>
          <w:color w:val="000000" w:themeColor="text1"/>
          <w:sz w:val="22"/>
          <w:szCs w:val="22"/>
        </w:rPr>
        <w:t>Mulesoft</w:t>
      </w:r>
      <w:proofErr w:type="spellEnd"/>
      <w:r>
        <w:rPr>
          <w:rFonts w:ascii="Calibri" w:hAnsi="Calibri" w:cs="Arial"/>
          <w:color w:val="000000" w:themeColor="text1"/>
          <w:sz w:val="22"/>
          <w:szCs w:val="22"/>
        </w:rPr>
        <w:t xml:space="preserve"> through a whit</w:t>
      </w:r>
      <w:r w:rsidRPr="00502C48">
        <w:rPr>
          <w:rFonts w:ascii="Calibri" w:hAnsi="Calibri" w:cs="Arial"/>
          <w:color w:val="000000" w:themeColor="text1"/>
          <w:sz w:val="22"/>
          <w:szCs w:val="22"/>
        </w:rPr>
        <w:t>e-list function from which they would be excluded.</w:t>
      </w:r>
    </w:p>
    <w:p w14:paraId="0DCC26E8" w14:textId="77777777" w:rsidR="00BB3398" w:rsidRPr="00502C48" w:rsidRDefault="00BB3398" w:rsidP="00BB3398">
      <w:pPr>
        <w:spacing w:after="180" w:line="240" w:lineRule="atLeast"/>
        <w:ind w:left="1040" w:right="26"/>
        <w:rPr>
          <w:rFonts w:ascii="Calibri" w:hAnsi="Calibri" w:cs="Arial"/>
          <w:color w:val="000000" w:themeColor="text1"/>
          <w:sz w:val="22"/>
          <w:szCs w:val="22"/>
        </w:rPr>
      </w:pPr>
      <w:r w:rsidRPr="00502C48">
        <w:rPr>
          <w:rFonts w:ascii="Calibri" w:hAnsi="Calibri" w:cs="Arial"/>
          <w:color w:val="000000" w:themeColor="text1"/>
          <w:sz w:val="22"/>
          <w:szCs w:val="22"/>
        </w:rPr>
        <w:t>Should it be necessary to expose API endpoints externally in future phases, they will need to be secured following standard web service security gateway technologies.</w:t>
      </w:r>
    </w:p>
    <w:p w14:paraId="3668BB6C" w14:textId="637F6CF3" w:rsidR="00BB3398" w:rsidRPr="00B46C30" w:rsidRDefault="00BB3398" w:rsidP="00B46C30">
      <w:pPr>
        <w:pStyle w:val="ListParagraph"/>
        <w:numPr>
          <w:ilvl w:val="0"/>
          <w:numId w:val="29"/>
        </w:numPr>
        <w:spacing w:after="180" w:line="240" w:lineRule="atLeast"/>
        <w:ind w:right="26"/>
        <w:rPr>
          <w:ins w:id="2368" w:author="Barry O'Donohoe [2]" w:date="2018-03-23T14:40:00Z"/>
          <w:rFonts w:ascii="Calibri" w:hAnsi="Calibri" w:cs="Arial"/>
          <w:color w:val="000000" w:themeColor="text1"/>
          <w:sz w:val="22"/>
          <w:szCs w:val="22"/>
          <w:rPrChange w:id="2369" w:author="Barry O'Donohoe [2]" w:date="2018-03-23T14:40:00Z">
            <w:rPr>
              <w:ins w:id="2370" w:author="Barry O'Donohoe [2]" w:date="2018-03-23T14:40:00Z"/>
            </w:rPr>
          </w:rPrChange>
        </w:rPr>
        <w:pPrChange w:id="2371" w:author="Barry O'Donohoe [2]" w:date="2018-03-23T14:40:00Z">
          <w:pPr>
            <w:spacing w:after="180" w:line="240" w:lineRule="atLeast"/>
            <w:ind w:left="1040" w:right="26" w:hanging="360"/>
          </w:pPr>
        </w:pPrChange>
      </w:pPr>
      <w:del w:id="2372" w:author="Barry O'Donohoe [2]" w:date="2018-03-23T14:40:00Z">
        <w:r w:rsidRPr="00B46C30" w:rsidDel="00B46C30">
          <w:rPr>
            <w:rFonts w:ascii="Calibri" w:hAnsi="Calibri" w:cs="Arial"/>
            <w:color w:val="000000" w:themeColor="text1"/>
            <w:sz w:val="22"/>
            <w:szCs w:val="22"/>
            <w:rPrChange w:id="2373" w:author="Barry O'Donohoe [2]" w:date="2018-03-23T14:40:00Z">
              <w:rPr/>
            </w:rPrChange>
          </w:rPr>
          <w:lastRenderedPageBreak/>
          <w:delText>2.</w:delText>
        </w:r>
        <w:r w:rsidRPr="00B46C30" w:rsidDel="00B46C30">
          <w:rPr>
            <w:rFonts w:ascii="Calibri" w:hAnsi="Calibri"/>
            <w:color w:val="000000" w:themeColor="text1"/>
            <w:sz w:val="22"/>
            <w:szCs w:val="22"/>
            <w:rPrChange w:id="2374" w:author="Barry O'Donohoe [2]" w:date="2018-03-23T14:40:00Z">
              <w:rPr/>
            </w:rPrChange>
          </w:rPr>
          <w:delText>    </w:delText>
        </w:r>
      </w:del>
      <w:r w:rsidRPr="00B46C30">
        <w:rPr>
          <w:rFonts w:ascii="Calibri" w:hAnsi="Calibri" w:cs="Arial"/>
          <w:color w:val="000000" w:themeColor="text1"/>
          <w:sz w:val="22"/>
          <w:szCs w:val="22"/>
          <w:rPrChange w:id="2375" w:author="Barry O'Donohoe [2]" w:date="2018-03-23T14:40:00Z">
            <w:rPr/>
          </w:rPrChange>
        </w:rPr>
        <w:t>Web only and API labelled endpoints in the table above will be exposed</w:t>
      </w:r>
      <w:r w:rsidR="007411B4" w:rsidRPr="00B46C30">
        <w:rPr>
          <w:rFonts w:ascii="Calibri" w:hAnsi="Calibri" w:cs="Arial"/>
          <w:color w:val="000000" w:themeColor="text1"/>
          <w:sz w:val="22"/>
          <w:szCs w:val="22"/>
          <w:rPrChange w:id="2376" w:author="Barry O'Donohoe [2]" w:date="2018-03-23T14:40:00Z">
            <w:rPr/>
          </w:rPrChange>
        </w:rPr>
        <w:t xml:space="preserve"> by </w:t>
      </w:r>
      <w:proofErr w:type="spellStart"/>
      <w:r w:rsidR="00D76715" w:rsidRPr="00B46C30">
        <w:rPr>
          <w:rFonts w:ascii="Calibri" w:hAnsi="Calibri" w:cs="Arial"/>
          <w:color w:val="000000" w:themeColor="text1"/>
          <w:sz w:val="22"/>
          <w:szCs w:val="22"/>
          <w:rPrChange w:id="2377" w:author="Barry O'Donohoe [2]" w:date="2018-03-23T14:40:00Z">
            <w:rPr/>
          </w:rPrChange>
        </w:rPr>
        <w:t>Mulesoft</w:t>
      </w:r>
      <w:proofErr w:type="spellEnd"/>
      <w:r w:rsidRPr="00B46C30">
        <w:rPr>
          <w:rFonts w:ascii="Calibri" w:hAnsi="Calibri" w:cs="Arial"/>
          <w:color w:val="000000" w:themeColor="text1"/>
          <w:sz w:val="22"/>
          <w:szCs w:val="22"/>
          <w:rPrChange w:id="2378" w:author="Barry O'Donohoe [2]" w:date="2018-03-23T14:40:00Z">
            <w:rPr/>
          </w:rPrChange>
        </w:rPr>
        <w:t xml:space="preserve"> and secured through the </w:t>
      </w:r>
      <w:del w:id="2379" w:author="Barry O'Donohoe" w:date="2018-02-05T14:35:00Z">
        <w:r w:rsidRPr="00B46C30" w:rsidDel="00DD0933">
          <w:rPr>
            <w:rFonts w:ascii="Calibri" w:hAnsi="Calibri" w:cs="Arial"/>
            <w:color w:val="000000" w:themeColor="text1"/>
            <w:sz w:val="22"/>
            <w:szCs w:val="22"/>
            <w:rPrChange w:id="2380" w:author="Barry O'Donohoe [2]" w:date="2018-03-23T14:40:00Z">
              <w:rPr/>
            </w:rPrChange>
          </w:rPr>
          <w:delText>F5 Silverline</w:delText>
        </w:r>
      </w:del>
      <w:ins w:id="2381" w:author="Barry O'Donohoe" w:date="2018-02-05T14:35:00Z">
        <w:r w:rsidR="00DD0933" w:rsidRPr="00B46C30">
          <w:rPr>
            <w:rFonts w:ascii="Calibri" w:hAnsi="Calibri" w:cs="Arial"/>
            <w:color w:val="000000" w:themeColor="text1"/>
            <w:sz w:val="22"/>
            <w:szCs w:val="22"/>
            <w:rPrChange w:id="2382" w:author="Barry O'Donohoe [2]" w:date="2018-03-23T14:40:00Z">
              <w:rPr/>
            </w:rPrChange>
          </w:rPr>
          <w:t xml:space="preserve">Citrix </w:t>
        </w:r>
        <w:proofErr w:type="spellStart"/>
        <w:r w:rsidR="00DD0933" w:rsidRPr="00B46C30">
          <w:rPr>
            <w:rFonts w:ascii="Calibri" w:hAnsi="Calibri" w:cs="Arial"/>
            <w:color w:val="000000" w:themeColor="text1"/>
            <w:sz w:val="22"/>
            <w:szCs w:val="22"/>
            <w:rPrChange w:id="2383" w:author="Barry O'Donohoe [2]" w:date="2018-03-23T14:40:00Z">
              <w:rPr/>
            </w:rPrChange>
          </w:rPr>
          <w:t>Netscaler</w:t>
        </w:r>
      </w:ins>
      <w:proofErr w:type="spellEnd"/>
      <w:r w:rsidRPr="00B46C30">
        <w:rPr>
          <w:rFonts w:ascii="Calibri" w:hAnsi="Calibri" w:cs="Arial"/>
          <w:color w:val="000000" w:themeColor="text1"/>
          <w:sz w:val="22"/>
          <w:szCs w:val="22"/>
          <w:rPrChange w:id="2384" w:author="Barry O'Donohoe [2]" w:date="2018-03-23T14:40:00Z">
            <w:rPr/>
          </w:rPrChange>
        </w:rPr>
        <w:t xml:space="preserve"> </w:t>
      </w:r>
      <w:del w:id="2385" w:author="Barry O'Donohoe" w:date="2018-02-05T14:35:00Z">
        <w:r w:rsidRPr="00B46C30" w:rsidDel="00DD0933">
          <w:rPr>
            <w:rFonts w:ascii="Calibri" w:hAnsi="Calibri" w:cs="Arial"/>
            <w:color w:val="000000" w:themeColor="text1"/>
            <w:sz w:val="22"/>
            <w:szCs w:val="22"/>
            <w:rPrChange w:id="2386" w:author="Barry O'Donohoe [2]" w:date="2018-03-23T14:40:00Z">
              <w:rPr/>
            </w:rPrChange>
          </w:rPr>
          <w:delText>(</w:delText>
        </w:r>
      </w:del>
      <w:ins w:id="2387" w:author="Barry O'Donohoe" w:date="2018-02-05T14:35:00Z">
        <w:r w:rsidR="00DD0933" w:rsidRPr="00B46C30">
          <w:rPr>
            <w:rFonts w:ascii="Calibri" w:hAnsi="Calibri" w:cs="Arial"/>
            <w:color w:val="000000" w:themeColor="text1"/>
            <w:sz w:val="22"/>
            <w:szCs w:val="22"/>
            <w:rPrChange w:id="2388" w:author="Barry O'Donohoe [2]" w:date="2018-03-23T14:40:00Z">
              <w:rPr/>
            </w:rPrChange>
          </w:rPr>
          <w:t xml:space="preserve">acting as a </w:t>
        </w:r>
      </w:ins>
      <w:r w:rsidRPr="00B46C30">
        <w:rPr>
          <w:rFonts w:ascii="Calibri" w:hAnsi="Calibri" w:cs="Arial"/>
          <w:color w:val="000000" w:themeColor="text1"/>
          <w:sz w:val="22"/>
          <w:szCs w:val="22"/>
          <w:rPrChange w:id="2389" w:author="Barry O'Donohoe [2]" w:date="2018-03-23T14:40:00Z">
            <w:rPr/>
          </w:rPrChange>
        </w:rPr>
        <w:t>Web Application Firewall – WAF</w:t>
      </w:r>
      <w:del w:id="2390" w:author="Barry O'Donohoe" w:date="2018-02-05T14:35:00Z">
        <w:r w:rsidRPr="00B46C30" w:rsidDel="00DD0933">
          <w:rPr>
            <w:rFonts w:ascii="Calibri" w:hAnsi="Calibri" w:cs="Arial"/>
            <w:color w:val="000000" w:themeColor="text1"/>
            <w:sz w:val="22"/>
            <w:szCs w:val="22"/>
            <w:rPrChange w:id="2391" w:author="Barry O'Donohoe [2]" w:date="2018-03-23T14:40:00Z">
              <w:rPr/>
            </w:rPrChange>
          </w:rPr>
          <w:delText>)</w:delText>
        </w:r>
      </w:del>
      <w:r w:rsidRPr="00B46C30">
        <w:rPr>
          <w:rFonts w:ascii="Calibri" w:hAnsi="Calibri" w:cs="Arial"/>
          <w:color w:val="000000" w:themeColor="text1"/>
          <w:sz w:val="22"/>
          <w:szCs w:val="22"/>
          <w:rPrChange w:id="2392" w:author="Barry O'Donohoe [2]" w:date="2018-03-23T14:40:00Z">
            <w:rPr/>
          </w:rPrChange>
        </w:rPr>
        <w:t>.</w:t>
      </w:r>
    </w:p>
    <w:p w14:paraId="317AFBE5" w14:textId="4D58E224" w:rsidR="00B46C30" w:rsidRDefault="00B46C30" w:rsidP="00B46C30">
      <w:pPr>
        <w:spacing w:after="180" w:line="240" w:lineRule="atLeast"/>
        <w:ind w:right="26"/>
        <w:rPr>
          <w:ins w:id="2393" w:author="Barry O'Donohoe [2]" w:date="2018-03-23T14:40:00Z"/>
        </w:rPr>
        <w:pPrChange w:id="2394" w:author="Barry O'Donohoe [2]" w:date="2018-03-23T14:40:00Z">
          <w:pPr>
            <w:spacing w:after="180" w:line="240" w:lineRule="atLeast"/>
            <w:ind w:left="1040" w:right="26" w:hanging="360"/>
          </w:pPr>
        </w:pPrChange>
      </w:pPr>
    </w:p>
    <w:p w14:paraId="2CE75442" w14:textId="77777777" w:rsidR="00B46C30" w:rsidRDefault="00B46C30" w:rsidP="00B46C30">
      <w:pPr>
        <w:spacing w:after="180" w:line="240" w:lineRule="atLeast"/>
        <w:ind w:right="26"/>
        <w:rPr>
          <w:ins w:id="2395" w:author="Barry O'Donohoe [2]" w:date="2018-03-23T14:41:00Z"/>
        </w:rPr>
      </w:pPr>
      <w:ins w:id="2396" w:author="Barry O'Donohoe [2]" w:date="2018-03-23T14:40:00Z">
        <w:r>
          <w:t>Note: for the reference id adapter</w:t>
        </w:r>
      </w:ins>
      <w:ins w:id="2397" w:author="Barry O'Donohoe [2]" w:date="2018-03-23T14:41:00Z">
        <w:r>
          <w:t xml:space="preserve">, </w:t>
        </w:r>
      </w:ins>
    </w:p>
    <w:p w14:paraId="7BA7073D" w14:textId="1E11D364" w:rsidR="00B46C30" w:rsidRPr="00B46C30" w:rsidRDefault="00B46C30" w:rsidP="00B46C30">
      <w:pPr>
        <w:spacing w:after="180" w:line="240" w:lineRule="atLeast"/>
        <w:ind w:right="26"/>
        <w:rPr>
          <w:ins w:id="2398" w:author="Barry O'Donohoe [2]" w:date="2018-03-23T14:41:00Z"/>
          <w:rFonts w:ascii="Calibri" w:hAnsi="Calibri" w:cs="Calibri"/>
          <w:sz w:val="22"/>
          <w:szCs w:val="22"/>
          <w:rPrChange w:id="2399" w:author="Barry O'Donohoe [2]" w:date="2018-03-23T14:41:00Z">
            <w:rPr>
              <w:ins w:id="2400" w:author="Barry O'Donohoe [2]" w:date="2018-03-23T14:41:00Z"/>
            </w:rPr>
          </w:rPrChange>
        </w:rPr>
      </w:pPr>
      <w:ins w:id="2401" w:author="Barry O'Donohoe [2]" w:date="2018-03-23T14:41:00Z">
        <w:r w:rsidRPr="00B46C30">
          <w:rPr>
            <w:rFonts w:ascii="Calibri" w:hAnsi="Calibri" w:cs="Calibri"/>
            <w:sz w:val="22"/>
            <w:szCs w:val="22"/>
            <w:rPrChange w:id="2402" w:author="Barry O'Donohoe [2]" w:date="2018-03-23T14:41:00Z">
              <w:rPr/>
            </w:rPrChange>
          </w:rPr>
          <w:t>The PingFederate URL an application uses for dropping off attributes is:</w:t>
        </w:r>
      </w:ins>
    </w:p>
    <w:p w14:paraId="58776F6E" w14:textId="77777777" w:rsidR="00B46C30" w:rsidRPr="00B46C30" w:rsidRDefault="00B46C30" w:rsidP="00B46C30">
      <w:pPr>
        <w:spacing w:after="180" w:line="240" w:lineRule="atLeast"/>
        <w:ind w:right="26"/>
        <w:rPr>
          <w:ins w:id="2403" w:author="Barry O'Donohoe [2]" w:date="2018-03-23T14:41:00Z"/>
          <w:rFonts w:ascii="Calibri" w:hAnsi="Calibri" w:cs="Calibri"/>
          <w:sz w:val="22"/>
          <w:szCs w:val="22"/>
          <w:rPrChange w:id="2404" w:author="Barry O'Donohoe [2]" w:date="2018-03-23T14:41:00Z">
            <w:rPr>
              <w:ins w:id="2405" w:author="Barry O'Donohoe [2]" w:date="2018-03-23T14:41:00Z"/>
            </w:rPr>
          </w:rPrChange>
        </w:rPr>
      </w:pPr>
      <w:ins w:id="2406" w:author="Barry O'Donohoe [2]" w:date="2018-03-23T14:41:00Z">
        <w:r w:rsidRPr="00B46C30">
          <w:rPr>
            <w:rFonts w:ascii="Calibri" w:hAnsi="Calibri" w:cs="Calibri"/>
            <w:sz w:val="22"/>
            <w:szCs w:val="22"/>
            <w:rPrChange w:id="2407" w:author="Barry O'Donohoe [2]" w:date="2018-03-23T14:41:00Z">
              <w:rPr/>
            </w:rPrChange>
          </w:rPr>
          <w:t>http[s]://&lt;pf-host&gt;:&lt;pf-port&gt;/</w:t>
        </w:r>
        <w:proofErr w:type="spellStart"/>
        <w:r w:rsidRPr="00B46C30">
          <w:rPr>
            <w:rFonts w:ascii="Calibri" w:hAnsi="Calibri" w:cs="Calibri"/>
            <w:sz w:val="22"/>
            <w:szCs w:val="22"/>
            <w:rPrChange w:id="2408" w:author="Barry O'Donohoe [2]" w:date="2018-03-23T14:41:00Z">
              <w:rPr/>
            </w:rPrChange>
          </w:rPr>
          <w:t>ext</w:t>
        </w:r>
        <w:proofErr w:type="spellEnd"/>
        <w:r w:rsidRPr="00B46C30">
          <w:rPr>
            <w:rFonts w:ascii="Calibri" w:hAnsi="Calibri" w:cs="Calibri"/>
            <w:sz w:val="22"/>
            <w:szCs w:val="22"/>
            <w:rPrChange w:id="2409" w:author="Barry O'Donohoe [2]" w:date="2018-03-23T14:41:00Z">
              <w:rPr/>
            </w:rPrChange>
          </w:rPr>
          <w:t>/ref/</w:t>
        </w:r>
        <w:proofErr w:type="spellStart"/>
        <w:r w:rsidRPr="00B46C30">
          <w:rPr>
            <w:rFonts w:ascii="Calibri" w:hAnsi="Calibri" w:cs="Calibri"/>
            <w:sz w:val="22"/>
            <w:szCs w:val="22"/>
            <w:rPrChange w:id="2410" w:author="Barry O'Donohoe [2]" w:date="2018-03-23T14:41:00Z">
              <w:rPr/>
            </w:rPrChange>
          </w:rPr>
          <w:t>dropoff</w:t>
        </w:r>
        <w:proofErr w:type="spellEnd"/>
      </w:ins>
    </w:p>
    <w:p w14:paraId="461E9022" w14:textId="77777777" w:rsidR="00B46C30" w:rsidRPr="00B46C30" w:rsidRDefault="00B46C30" w:rsidP="00B46C30">
      <w:pPr>
        <w:spacing w:after="180" w:line="240" w:lineRule="atLeast"/>
        <w:ind w:right="26"/>
        <w:rPr>
          <w:ins w:id="2411" w:author="Barry O'Donohoe [2]" w:date="2018-03-23T14:41:00Z"/>
          <w:rFonts w:ascii="Calibri" w:hAnsi="Calibri" w:cs="Calibri"/>
          <w:sz w:val="22"/>
          <w:szCs w:val="22"/>
          <w:rPrChange w:id="2412" w:author="Barry O'Donohoe [2]" w:date="2018-03-23T14:41:00Z">
            <w:rPr>
              <w:ins w:id="2413" w:author="Barry O'Donohoe [2]" w:date="2018-03-23T14:41:00Z"/>
            </w:rPr>
          </w:rPrChange>
        </w:rPr>
      </w:pPr>
      <w:ins w:id="2414" w:author="Barry O'Donohoe [2]" w:date="2018-03-23T14:41:00Z">
        <w:r w:rsidRPr="00B46C30">
          <w:rPr>
            <w:rFonts w:ascii="Calibri" w:hAnsi="Calibri" w:cs="Calibri"/>
            <w:sz w:val="22"/>
            <w:szCs w:val="22"/>
            <w:rPrChange w:id="2415" w:author="Barry O'Donohoe [2]" w:date="2018-03-23T14:41:00Z">
              <w:rPr/>
            </w:rPrChange>
          </w:rPr>
          <w:t>The PingFederate URL an application uses for picking up attributes is:</w:t>
        </w:r>
      </w:ins>
    </w:p>
    <w:p w14:paraId="2752F4CE" w14:textId="77777777" w:rsidR="00B46C30" w:rsidRPr="00B46C30" w:rsidRDefault="00B46C30" w:rsidP="00B46C30">
      <w:pPr>
        <w:spacing w:after="180" w:line="240" w:lineRule="atLeast"/>
        <w:ind w:right="26"/>
        <w:rPr>
          <w:ins w:id="2416" w:author="Barry O'Donohoe [2]" w:date="2018-03-23T14:41:00Z"/>
          <w:rFonts w:ascii="Calibri" w:hAnsi="Calibri" w:cs="Calibri"/>
          <w:sz w:val="22"/>
          <w:szCs w:val="22"/>
          <w:rPrChange w:id="2417" w:author="Barry O'Donohoe [2]" w:date="2018-03-23T14:41:00Z">
            <w:rPr>
              <w:ins w:id="2418" w:author="Barry O'Donohoe [2]" w:date="2018-03-23T14:41:00Z"/>
            </w:rPr>
          </w:rPrChange>
        </w:rPr>
      </w:pPr>
      <w:ins w:id="2419" w:author="Barry O'Donohoe [2]" w:date="2018-03-23T14:41:00Z">
        <w:r w:rsidRPr="00B46C30">
          <w:rPr>
            <w:rFonts w:ascii="Calibri" w:hAnsi="Calibri" w:cs="Calibri"/>
            <w:sz w:val="22"/>
            <w:szCs w:val="22"/>
            <w:rPrChange w:id="2420" w:author="Barry O'Donohoe [2]" w:date="2018-03-23T14:41:00Z">
              <w:rPr/>
            </w:rPrChange>
          </w:rPr>
          <w:t>http[s]://&lt;pf-host&gt;:&lt;pf-port&gt;/</w:t>
        </w:r>
        <w:proofErr w:type="spellStart"/>
        <w:r w:rsidRPr="00B46C30">
          <w:rPr>
            <w:rFonts w:ascii="Calibri" w:hAnsi="Calibri" w:cs="Calibri"/>
            <w:sz w:val="22"/>
            <w:szCs w:val="22"/>
            <w:rPrChange w:id="2421" w:author="Barry O'Donohoe [2]" w:date="2018-03-23T14:41:00Z">
              <w:rPr/>
            </w:rPrChange>
          </w:rPr>
          <w:t>ext</w:t>
        </w:r>
        <w:proofErr w:type="spellEnd"/>
        <w:r w:rsidRPr="00B46C30">
          <w:rPr>
            <w:rFonts w:ascii="Calibri" w:hAnsi="Calibri" w:cs="Calibri"/>
            <w:sz w:val="22"/>
            <w:szCs w:val="22"/>
            <w:rPrChange w:id="2422" w:author="Barry O'Donohoe [2]" w:date="2018-03-23T14:41:00Z">
              <w:rPr/>
            </w:rPrChange>
          </w:rPr>
          <w:t>/ref/pickup</w:t>
        </w:r>
      </w:ins>
    </w:p>
    <w:p w14:paraId="65E85ED6" w14:textId="3548B293" w:rsidR="00B46C30" w:rsidRDefault="00B46C30" w:rsidP="00B46C30">
      <w:pPr>
        <w:spacing w:after="180" w:line="240" w:lineRule="atLeast"/>
        <w:ind w:right="26"/>
        <w:rPr>
          <w:ins w:id="2423" w:author="Barry O'Donohoe [2]" w:date="2018-03-23T14:41:00Z"/>
          <w:rFonts w:ascii="Calibri" w:hAnsi="Calibri" w:cs="Calibri"/>
          <w:sz w:val="22"/>
          <w:szCs w:val="22"/>
        </w:rPr>
        <w:pPrChange w:id="2424" w:author="Barry O'Donohoe [2]" w:date="2018-03-23T14:40:00Z">
          <w:pPr>
            <w:spacing w:after="180" w:line="240" w:lineRule="atLeast"/>
            <w:ind w:left="1040" w:right="26" w:hanging="360"/>
          </w:pPr>
        </w:pPrChange>
      </w:pPr>
      <w:ins w:id="2425" w:author="Barry O'Donohoe [2]" w:date="2018-03-23T14:41:00Z">
        <w:r w:rsidRPr="00B46C30">
          <w:rPr>
            <w:rFonts w:ascii="Calibri" w:hAnsi="Calibri" w:cs="Calibri"/>
            <w:sz w:val="22"/>
            <w:szCs w:val="22"/>
          </w:rPr>
          <w:t xml:space="preserve">In addition, </w:t>
        </w:r>
        <w:r>
          <w:rPr>
            <w:rFonts w:ascii="Calibri" w:hAnsi="Calibri" w:cs="Calibri"/>
            <w:sz w:val="22"/>
            <w:szCs w:val="22"/>
          </w:rPr>
          <w:t>t</w:t>
        </w:r>
        <w:r w:rsidRPr="00B46C30">
          <w:rPr>
            <w:rFonts w:ascii="Calibri" w:hAnsi="Calibri" w:cs="Calibri"/>
            <w:sz w:val="22"/>
            <w:szCs w:val="22"/>
            <w:rPrChange w:id="2426" w:author="Barry O'Donohoe [2]" w:date="2018-03-23T14:41:00Z">
              <w:rPr/>
            </w:rPrChange>
          </w:rPr>
          <w:t xml:space="preserve">he authentication and consent application redirects the browser to the PingFederate resume path with the reference in the query string. For example: </w:t>
        </w:r>
      </w:ins>
      <w:ins w:id="2427" w:author="Barry O'Donohoe [3]" w:date="2018-03-23T14:41:00Z">
        <w:r>
          <w:rPr>
            <w:rFonts w:ascii="Calibri" w:hAnsi="Calibri" w:cs="Calibri"/>
            <w:sz w:val="22"/>
            <w:szCs w:val="22"/>
          </w:rPr>
          <w:fldChar w:fldCharType="begin"/>
        </w:r>
      </w:ins>
      <w:ins w:id="2428" w:author="Barry O'Donohoe [2]" w:date="2018-03-23T14:41:00Z">
        <w:r>
          <w:rPr>
            <w:rFonts w:ascii="Calibri" w:hAnsi="Calibri" w:cs="Calibri"/>
            <w:sz w:val="22"/>
            <w:szCs w:val="22"/>
          </w:rPr>
          <w:instrText xml:space="preserve"> HYPERLINK "</w:instrText>
        </w:r>
        <w:r w:rsidRPr="00B46C30">
          <w:rPr>
            <w:rFonts w:ascii="Calibri" w:hAnsi="Calibri" w:cs="Calibri"/>
            <w:sz w:val="22"/>
            <w:szCs w:val="22"/>
            <w:rPrChange w:id="2429" w:author="Barry O'Donohoe [2]" w:date="2018-03-23T14:41:00Z">
              <w:rPr/>
            </w:rPrChange>
          </w:rPr>
          <w:instrText>https://pingfederate.example.com:9031/[resume-path]?REF</w:instrText>
        </w:r>
        <w:r>
          <w:rPr>
            <w:rFonts w:ascii="Calibri" w:hAnsi="Calibri" w:cs="Calibri"/>
            <w:sz w:val="22"/>
            <w:szCs w:val="22"/>
          </w:rPr>
          <w:instrText xml:space="preserve">" </w:instrText>
        </w:r>
      </w:ins>
      <w:ins w:id="2430" w:author="Barry O'Donohoe [3]" w:date="2018-03-23T14:41:00Z">
        <w:r>
          <w:rPr>
            <w:rFonts w:ascii="Calibri" w:hAnsi="Calibri" w:cs="Calibri"/>
            <w:sz w:val="22"/>
            <w:szCs w:val="22"/>
          </w:rPr>
          <w:fldChar w:fldCharType="separate"/>
        </w:r>
      </w:ins>
      <w:ins w:id="2431" w:author="Barry O'Donohoe [2]" w:date="2018-03-23T14:41:00Z">
        <w:r w:rsidRPr="008E7E73">
          <w:rPr>
            <w:rStyle w:val="Hyperlink"/>
            <w:rFonts w:ascii="Calibri" w:hAnsi="Calibri" w:cs="Calibri"/>
            <w:sz w:val="22"/>
            <w:szCs w:val="22"/>
            <w:rPrChange w:id="2432" w:author="Barry O'Donohoe [2]" w:date="2018-03-23T14:41:00Z">
              <w:rPr/>
            </w:rPrChange>
          </w:rPr>
          <w:t>https://pingfederate.example.com:9031/[resume-path]?REF</w:t>
        </w:r>
      </w:ins>
      <w:ins w:id="2433" w:author="Barry O'Donohoe [3]" w:date="2018-03-23T14:41:00Z">
        <w:r>
          <w:rPr>
            <w:rFonts w:ascii="Calibri" w:hAnsi="Calibri" w:cs="Calibri"/>
            <w:sz w:val="22"/>
            <w:szCs w:val="22"/>
          </w:rPr>
          <w:fldChar w:fldCharType="end"/>
        </w:r>
      </w:ins>
      <w:ins w:id="2434" w:author="Barry O'Donohoe [2]" w:date="2018-03-23T14:41:00Z">
        <w:r w:rsidRPr="00B46C30">
          <w:rPr>
            <w:rFonts w:ascii="Calibri" w:hAnsi="Calibri" w:cs="Calibri"/>
            <w:sz w:val="22"/>
            <w:szCs w:val="22"/>
            <w:rPrChange w:id="2435" w:author="Barry O'Donohoe [2]" w:date="2018-03-23T14:41:00Z">
              <w:rPr/>
            </w:rPrChange>
          </w:rPr>
          <w:t>=&gt;</w:t>
        </w:r>
      </w:ins>
    </w:p>
    <w:p w14:paraId="3DFF8495" w14:textId="40F77404" w:rsidR="00B46C30" w:rsidRDefault="00B46C30" w:rsidP="00B46C30">
      <w:pPr>
        <w:spacing w:after="180" w:line="240" w:lineRule="atLeast"/>
        <w:ind w:right="26"/>
        <w:rPr>
          <w:ins w:id="2436" w:author="Barry O'Donohoe [2]" w:date="2018-03-23T14:41:00Z"/>
          <w:rFonts w:ascii="Calibri" w:hAnsi="Calibri" w:cs="Calibri"/>
          <w:sz w:val="22"/>
          <w:szCs w:val="22"/>
        </w:rPr>
        <w:pPrChange w:id="2437" w:author="Barry O'Donohoe [2]" w:date="2018-03-23T14:40:00Z">
          <w:pPr>
            <w:spacing w:after="180" w:line="240" w:lineRule="atLeast"/>
            <w:ind w:left="1040" w:right="26" w:hanging="360"/>
          </w:pPr>
        </w:pPrChange>
      </w:pPr>
    </w:p>
    <w:p w14:paraId="702A8349" w14:textId="55986AE0" w:rsidR="00B46C30" w:rsidRPr="00B46C30" w:rsidRDefault="00B46C30" w:rsidP="00B46C30">
      <w:pPr>
        <w:spacing w:after="180" w:line="240" w:lineRule="atLeast"/>
        <w:ind w:right="26"/>
        <w:rPr>
          <w:rFonts w:ascii="Calibri" w:hAnsi="Calibri" w:cs="Calibri"/>
          <w:sz w:val="22"/>
          <w:szCs w:val="22"/>
          <w:rPrChange w:id="2438" w:author="Barry O'Donohoe [2]" w:date="2018-03-23T14:41:00Z">
            <w:rPr/>
          </w:rPrChange>
        </w:rPr>
        <w:pPrChange w:id="2439" w:author="Barry O'Donohoe [2]" w:date="2018-03-23T14:40:00Z">
          <w:pPr>
            <w:spacing w:after="180" w:line="240" w:lineRule="atLeast"/>
            <w:ind w:left="1040" w:right="26" w:hanging="360"/>
          </w:pPr>
        </w:pPrChange>
      </w:pPr>
      <w:ins w:id="2440" w:author="Barry O'Donohoe [2]" w:date="2018-03-23T14:41:00Z">
        <w:r>
          <w:rPr>
            <w:rFonts w:ascii="Calibri" w:hAnsi="Calibri" w:cs="Calibri"/>
            <w:sz w:val="22"/>
            <w:szCs w:val="22"/>
          </w:rPr>
          <w:t>Note this</w:t>
        </w:r>
      </w:ins>
      <w:ins w:id="2441" w:author="Barry O'Donohoe [2]" w:date="2018-03-23T14:42:00Z">
        <w:r>
          <w:rPr>
            <w:rFonts w:ascii="Calibri" w:hAnsi="Calibri" w:cs="Calibri"/>
            <w:sz w:val="22"/>
            <w:szCs w:val="22"/>
          </w:rPr>
          <w:t xml:space="preserve"> </w:t>
        </w:r>
        <w:proofErr w:type="spellStart"/>
        <w:r>
          <w:rPr>
            <w:rFonts w:ascii="Calibri" w:hAnsi="Calibri" w:cs="Calibri"/>
            <w:sz w:val="22"/>
            <w:szCs w:val="22"/>
          </w:rPr>
          <w:t>resumepath</w:t>
        </w:r>
      </w:ins>
      <w:proofErr w:type="spellEnd"/>
      <w:ins w:id="2442" w:author="Barry O'Donohoe [2]" w:date="2018-03-23T14:41:00Z">
        <w:r>
          <w:rPr>
            <w:rFonts w:ascii="Calibri" w:hAnsi="Calibri" w:cs="Calibri"/>
            <w:sz w:val="22"/>
            <w:szCs w:val="22"/>
          </w:rPr>
          <w:t xml:space="preserve"> endpoint is exposed directly and not proxied by </w:t>
        </w:r>
        <w:proofErr w:type="spellStart"/>
        <w:r>
          <w:rPr>
            <w:rFonts w:ascii="Calibri" w:hAnsi="Calibri" w:cs="Calibri"/>
            <w:sz w:val="22"/>
            <w:szCs w:val="22"/>
          </w:rPr>
          <w:t>Mulesoft</w:t>
        </w:r>
        <w:proofErr w:type="spellEnd"/>
        <w:r>
          <w:rPr>
            <w:rFonts w:ascii="Calibri" w:hAnsi="Calibri" w:cs="Calibri"/>
            <w:sz w:val="22"/>
            <w:szCs w:val="22"/>
          </w:rPr>
          <w:t>.</w:t>
        </w:r>
      </w:ins>
    </w:p>
    <w:p w14:paraId="7A9B1557" w14:textId="77777777" w:rsidR="004553A2" w:rsidRPr="004553A2" w:rsidRDefault="004553A2" w:rsidP="004553A2">
      <w:pPr>
        <w:pStyle w:val="Heading1"/>
        <w:rPr>
          <w:rFonts w:asciiTheme="minorHAnsi" w:hAnsiTheme="minorHAnsi" w:cstheme="minorHAnsi"/>
        </w:rPr>
      </w:pPr>
      <w:bookmarkStart w:id="2443" w:name="_Toc329071014"/>
      <w:bookmarkStart w:id="2444" w:name="_Ref503278116"/>
      <w:bookmarkStart w:id="2445" w:name="_Toc502910703"/>
      <w:r w:rsidRPr="004553A2">
        <w:rPr>
          <w:rFonts w:asciiTheme="minorHAnsi" w:hAnsiTheme="minorHAnsi" w:cstheme="minorHAnsi"/>
        </w:rPr>
        <w:lastRenderedPageBreak/>
        <w:t>Definitions, Acronyms and Abbreviations</w:t>
      </w:r>
      <w:bookmarkEnd w:id="2443"/>
      <w:bookmarkEnd w:id="2444"/>
      <w:bookmarkEnd w:id="2445"/>
    </w:p>
    <w:p w14:paraId="2A8EA544" w14:textId="77777777" w:rsidR="004553A2" w:rsidRPr="00D14581" w:rsidRDefault="004553A2" w:rsidP="004553A2">
      <w:pPr>
        <w:pStyle w:val="Preface5"/>
        <w:numPr>
          <w:ilvl w:val="0"/>
          <w:numId w:val="0"/>
        </w:numPr>
        <w:ind w:left="720"/>
        <w:rPr>
          <w:rFonts w:asciiTheme="minorHAnsi" w:hAnsiTheme="minorHAnsi"/>
          <w:i w:val="0"/>
          <w:sz w:val="22"/>
          <w:szCs w:val="22"/>
        </w:rPr>
      </w:pPr>
      <w:r w:rsidRPr="00D14581">
        <w:rPr>
          <w:rFonts w:asciiTheme="minorHAnsi" w:hAnsiTheme="minorHAnsi"/>
          <w:i w:val="0"/>
          <w:sz w:val="22"/>
          <w:szCs w:val="22"/>
        </w:rPr>
        <w:t>This section defines all terms, acronyms and abbreviations used in this document.</w:t>
      </w:r>
    </w:p>
    <w:tbl>
      <w:tblPr>
        <w:tblStyle w:val="TableGrid"/>
        <w:tblW w:w="0" w:type="auto"/>
        <w:tblInd w:w="708" w:type="dxa"/>
        <w:tblLook w:val="04A0" w:firstRow="1" w:lastRow="0" w:firstColumn="1" w:lastColumn="0" w:noHBand="0" w:noVBand="1"/>
        <w:tblPrChange w:id="2446" w:author="Barry O'Donohoe" w:date="2018-02-05T14:36:00Z">
          <w:tblPr>
            <w:tblStyle w:val="TableGrid"/>
            <w:tblW w:w="0" w:type="auto"/>
            <w:tblInd w:w="708" w:type="dxa"/>
            <w:tblLook w:val="04A0" w:firstRow="1" w:lastRow="0" w:firstColumn="1" w:lastColumn="0" w:noHBand="0" w:noVBand="1"/>
          </w:tblPr>
        </w:tblPrChange>
      </w:tblPr>
      <w:tblGrid>
        <w:gridCol w:w="559"/>
        <w:gridCol w:w="2219"/>
        <w:gridCol w:w="6840"/>
        <w:tblGridChange w:id="2447">
          <w:tblGrid>
            <w:gridCol w:w="559"/>
            <w:gridCol w:w="2219"/>
            <w:gridCol w:w="6840"/>
          </w:tblGrid>
        </w:tblGridChange>
      </w:tblGrid>
      <w:tr w:rsidR="004553A2" w14:paraId="07B51998" w14:textId="77777777" w:rsidTr="00DD0933">
        <w:tc>
          <w:tcPr>
            <w:tcW w:w="559" w:type="dxa"/>
            <w:shd w:val="clear" w:color="auto" w:fill="AEAAAA" w:themeFill="background2" w:themeFillShade="BF"/>
            <w:tcPrChange w:id="2448" w:author="Barry O'Donohoe" w:date="2018-02-05T14:36:00Z">
              <w:tcPr>
                <w:tcW w:w="559" w:type="dxa"/>
                <w:shd w:val="clear" w:color="auto" w:fill="AEAAAA" w:themeFill="background2" w:themeFillShade="BF"/>
              </w:tcPr>
            </w:tcPrChange>
          </w:tcPr>
          <w:p w14:paraId="3D66E284" w14:textId="77777777" w:rsidR="004553A2" w:rsidRDefault="004553A2" w:rsidP="003B1F2D">
            <w:pPr>
              <w:pStyle w:val="Preface5"/>
              <w:numPr>
                <w:ilvl w:val="0"/>
                <w:numId w:val="0"/>
              </w:numPr>
              <w:jc w:val="center"/>
              <w:rPr>
                <w:rFonts w:asciiTheme="minorHAnsi" w:hAnsiTheme="minorHAnsi"/>
                <w:i w:val="0"/>
              </w:rPr>
            </w:pPr>
            <w:r>
              <w:rPr>
                <w:rFonts w:asciiTheme="minorHAnsi" w:hAnsiTheme="minorHAnsi"/>
                <w:i w:val="0"/>
              </w:rPr>
              <w:t>No.</w:t>
            </w:r>
          </w:p>
        </w:tc>
        <w:tc>
          <w:tcPr>
            <w:tcW w:w="2219" w:type="dxa"/>
            <w:shd w:val="clear" w:color="auto" w:fill="AEAAAA" w:themeFill="background2" w:themeFillShade="BF"/>
            <w:tcPrChange w:id="2449" w:author="Barry O'Donohoe" w:date="2018-02-05T14:36:00Z">
              <w:tcPr>
                <w:tcW w:w="2219" w:type="dxa"/>
                <w:shd w:val="clear" w:color="auto" w:fill="AEAAAA" w:themeFill="background2" w:themeFillShade="BF"/>
              </w:tcPr>
            </w:tcPrChange>
          </w:tcPr>
          <w:p w14:paraId="2F0CC05D" w14:textId="77777777" w:rsidR="004553A2" w:rsidRDefault="004553A2" w:rsidP="003B1F2D">
            <w:pPr>
              <w:pStyle w:val="Preface5"/>
              <w:numPr>
                <w:ilvl w:val="0"/>
                <w:numId w:val="0"/>
              </w:numPr>
              <w:jc w:val="center"/>
              <w:rPr>
                <w:rFonts w:asciiTheme="minorHAnsi" w:hAnsiTheme="minorHAnsi"/>
                <w:i w:val="0"/>
              </w:rPr>
            </w:pPr>
            <w:r>
              <w:rPr>
                <w:rFonts w:asciiTheme="minorHAnsi" w:hAnsiTheme="minorHAnsi"/>
                <w:i w:val="0"/>
              </w:rPr>
              <w:t>Term / Abbreviation</w:t>
            </w:r>
          </w:p>
        </w:tc>
        <w:tc>
          <w:tcPr>
            <w:tcW w:w="6840" w:type="dxa"/>
            <w:shd w:val="clear" w:color="auto" w:fill="AEAAAA" w:themeFill="background2" w:themeFillShade="BF"/>
            <w:tcPrChange w:id="2450" w:author="Barry O'Donohoe" w:date="2018-02-05T14:36:00Z">
              <w:tcPr>
                <w:tcW w:w="6840" w:type="dxa"/>
                <w:shd w:val="clear" w:color="auto" w:fill="AEAAAA" w:themeFill="background2" w:themeFillShade="BF"/>
              </w:tcPr>
            </w:tcPrChange>
          </w:tcPr>
          <w:p w14:paraId="173C8488" w14:textId="77777777" w:rsidR="004553A2" w:rsidRDefault="004553A2" w:rsidP="003B1F2D">
            <w:pPr>
              <w:pStyle w:val="Preface5"/>
              <w:numPr>
                <w:ilvl w:val="0"/>
                <w:numId w:val="0"/>
              </w:numPr>
              <w:jc w:val="center"/>
              <w:rPr>
                <w:rFonts w:asciiTheme="minorHAnsi" w:hAnsiTheme="minorHAnsi"/>
                <w:i w:val="0"/>
              </w:rPr>
            </w:pPr>
            <w:r>
              <w:rPr>
                <w:rFonts w:asciiTheme="minorHAnsi" w:hAnsiTheme="minorHAnsi"/>
                <w:i w:val="0"/>
              </w:rPr>
              <w:t>Description</w:t>
            </w:r>
          </w:p>
        </w:tc>
      </w:tr>
      <w:tr w:rsidR="00DD0933" w14:paraId="450F187E" w14:textId="77777777" w:rsidTr="00DD0933">
        <w:trPr>
          <w:trHeight w:val="296"/>
          <w:trPrChange w:id="2451" w:author="Barry O'Donohoe" w:date="2018-02-05T14:36:00Z">
            <w:trPr>
              <w:trHeight w:val="296"/>
            </w:trPr>
          </w:trPrChange>
        </w:trPr>
        <w:tc>
          <w:tcPr>
            <w:tcW w:w="559" w:type="dxa"/>
            <w:tcPrChange w:id="2452" w:author="Barry O'Donohoe" w:date="2018-02-05T14:36:00Z">
              <w:tcPr>
                <w:tcW w:w="559" w:type="dxa"/>
              </w:tcPr>
            </w:tcPrChange>
          </w:tcPr>
          <w:p w14:paraId="49A39AEF" w14:textId="77777777" w:rsidR="00DD0933" w:rsidRPr="00D14581" w:rsidRDefault="00DD0933" w:rsidP="003B1F2D">
            <w:pPr>
              <w:pStyle w:val="Preface5"/>
              <w:numPr>
                <w:ilvl w:val="0"/>
                <w:numId w:val="0"/>
              </w:numPr>
              <w:jc w:val="center"/>
              <w:rPr>
                <w:rFonts w:asciiTheme="minorHAnsi" w:hAnsiTheme="minorHAnsi"/>
                <w:i w:val="0"/>
                <w:sz w:val="22"/>
                <w:szCs w:val="22"/>
              </w:rPr>
            </w:pPr>
            <w:r w:rsidRPr="00D14581">
              <w:rPr>
                <w:rFonts w:asciiTheme="minorHAnsi" w:hAnsiTheme="minorHAnsi"/>
                <w:i w:val="0"/>
                <w:sz w:val="22"/>
                <w:szCs w:val="22"/>
              </w:rPr>
              <w:t>1</w:t>
            </w:r>
          </w:p>
        </w:tc>
        <w:tc>
          <w:tcPr>
            <w:tcW w:w="2219" w:type="dxa"/>
            <w:tcPrChange w:id="2453" w:author="Barry O'Donohoe" w:date="2018-02-05T14:36:00Z">
              <w:tcPr>
                <w:tcW w:w="2219" w:type="dxa"/>
              </w:tcPr>
            </w:tcPrChange>
          </w:tcPr>
          <w:p w14:paraId="247B9DF0" w14:textId="024A5CE4" w:rsidR="00DD0933" w:rsidRPr="00D14581" w:rsidRDefault="00DD0933" w:rsidP="003B1F2D">
            <w:pPr>
              <w:pStyle w:val="Preface5"/>
              <w:numPr>
                <w:ilvl w:val="0"/>
                <w:numId w:val="0"/>
              </w:numPr>
              <w:rPr>
                <w:rFonts w:asciiTheme="minorHAnsi" w:hAnsiTheme="minorHAnsi"/>
                <w:i w:val="0"/>
                <w:sz w:val="22"/>
                <w:szCs w:val="22"/>
              </w:rPr>
            </w:pPr>
            <w:ins w:id="2454" w:author="Barry O'Donohoe" w:date="2018-02-05T14:36:00Z">
              <w:r w:rsidRPr="00D14581">
                <w:rPr>
                  <w:rFonts w:asciiTheme="minorHAnsi" w:hAnsiTheme="minorHAnsi"/>
                  <w:i w:val="0"/>
                  <w:sz w:val="22"/>
                  <w:szCs w:val="22"/>
                </w:rPr>
                <w:t>OAuth2</w:t>
              </w:r>
            </w:ins>
          </w:p>
        </w:tc>
        <w:tc>
          <w:tcPr>
            <w:tcW w:w="6840" w:type="dxa"/>
            <w:tcPrChange w:id="2455" w:author="Barry O'Donohoe" w:date="2018-02-05T14:36:00Z">
              <w:tcPr>
                <w:tcW w:w="6840" w:type="dxa"/>
              </w:tcPr>
            </w:tcPrChange>
          </w:tcPr>
          <w:p w14:paraId="3566D53B" w14:textId="79DA52FE" w:rsidR="00DD0933" w:rsidRPr="00D14581" w:rsidRDefault="00DD0933" w:rsidP="003B1F2D">
            <w:pPr>
              <w:pStyle w:val="Preface5"/>
              <w:numPr>
                <w:ilvl w:val="0"/>
                <w:numId w:val="0"/>
              </w:numPr>
              <w:rPr>
                <w:rFonts w:asciiTheme="minorHAnsi" w:hAnsiTheme="minorHAnsi"/>
                <w:i w:val="0"/>
                <w:sz w:val="22"/>
                <w:szCs w:val="22"/>
              </w:rPr>
            </w:pPr>
            <w:ins w:id="2456" w:author="Barry O'Donohoe" w:date="2018-02-05T14:36:00Z">
              <w:r w:rsidRPr="00D14581">
                <w:rPr>
                  <w:rFonts w:asciiTheme="minorHAnsi" w:hAnsiTheme="minorHAnsi"/>
                  <w:i w:val="0"/>
                  <w:sz w:val="22"/>
                  <w:szCs w:val="22"/>
                </w:rPr>
                <w:t xml:space="preserve">Open Standard Authorisation Framework (RFC 6749) </w:t>
              </w:r>
            </w:ins>
          </w:p>
        </w:tc>
      </w:tr>
      <w:tr w:rsidR="00DD0933" w14:paraId="33E2378D" w14:textId="77777777" w:rsidTr="00DD0933">
        <w:trPr>
          <w:trHeight w:val="296"/>
          <w:trPrChange w:id="2457" w:author="Barry O'Donohoe" w:date="2018-02-05T14:36:00Z">
            <w:trPr>
              <w:trHeight w:val="296"/>
            </w:trPr>
          </w:trPrChange>
        </w:trPr>
        <w:tc>
          <w:tcPr>
            <w:tcW w:w="559" w:type="dxa"/>
            <w:tcPrChange w:id="2458" w:author="Barry O'Donohoe" w:date="2018-02-05T14:36:00Z">
              <w:tcPr>
                <w:tcW w:w="559" w:type="dxa"/>
              </w:tcPr>
            </w:tcPrChange>
          </w:tcPr>
          <w:p w14:paraId="6F2B6E5D" w14:textId="77777777" w:rsidR="00DD0933" w:rsidRPr="00D14581" w:rsidRDefault="00DD0933" w:rsidP="003B1F2D">
            <w:pPr>
              <w:pStyle w:val="Preface5"/>
              <w:numPr>
                <w:ilvl w:val="0"/>
                <w:numId w:val="0"/>
              </w:numPr>
              <w:jc w:val="center"/>
              <w:rPr>
                <w:rFonts w:asciiTheme="minorHAnsi" w:hAnsiTheme="minorHAnsi"/>
                <w:i w:val="0"/>
                <w:sz w:val="22"/>
                <w:szCs w:val="22"/>
              </w:rPr>
            </w:pPr>
            <w:r w:rsidRPr="00D14581">
              <w:rPr>
                <w:rFonts w:asciiTheme="minorHAnsi" w:hAnsiTheme="minorHAnsi"/>
                <w:i w:val="0"/>
                <w:sz w:val="22"/>
                <w:szCs w:val="22"/>
              </w:rPr>
              <w:t>2</w:t>
            </w:r>
          </w:p>
        </w:tc>
        <w:tc>
          <w:tcPr>
            <w:tcW w:w="2219" w:type="dxa"/>
            <w:tcPrChange w:id="2459" w:author="Barry O'Donohoe" w:date="2018-02-05T14:36:00Z">
              <w:tcPr>
                <w:tcW w:w="2219" w:type="dxa"/>
              </w:tcPr>
            </w:tcPrChange>
          </w:tcPr>
          <w:p w14:paraId="7035E8C2" w14:textId="47AED502" w:rsidR="00DD0933" w:rsidRPr="00D14581" w:rsidRDefault="00DD0933" w:rsidP="003B1F2D">
            <w:pPr>
              <w:pStyle w:val="Preface5"/>
              <w:numPr>
                <w:ilvl w:val="0"/>
                <w:numId w:val="0"/>
              </w:numPr>
              <w:rPr>
                <w:rFonts w:asciiTheme="minorHAnsi" w:hAnsiTheme="minorHAnsi"/>
                <w:i w:val="0"/>
                <w:sz w:val="22"/>
                <w:szCs w:val="22"/>
              </w:rPr>
            </w:pPr>
            <w:ins w:id="2460" w:author="Barry O'Donohoe" w:date="2018-02-05T14:36:00Z">
              <w:r w:rsidRPr="00D14581">
                <w:rPr>
                  <w:rFonts w:asciiTheme="minorHAnsi" w:hAnsiTheme="minorHAnsi"/>
                  <w:i w:val="0"/>
                  <w:sz w:val="22"/>
                  <w:szCs w:val="22"/>
                </w:rPr>
                <w:t>Bearer Tokens</w:t>
              </w:r>
            </w:ins>
          </w:p>
        </w:tc>
        <w:tc>
          <w:tcPr>
            <w:tcW w:w="6840" w:type="dxa"/>
            <w:tcPrChange w:id="2461" w:author="Barry O'Donohoe" w:date="2018-02-05T14:36:00Z">
              <w:tcPr>
                <w:tcW w:w="6840" w:type="dxa"/>
              </w:tcPr>
            </w:tcPrChange>
          </w:tcPr>
          <w:p w14:paraId="5F2F47CC" w14:textId="192E8C83" w:rsidR="00DD0933" w:rsidRPr="00D14581" w:rsidRDefault="00DD0933" w:rsidP="003B1F2D">
            <w:pPr>
              <w:pStyle w:val="Preface5"/>
              <w:numPr>
                <w:ilvl w:val="0"/>
                <w:numId w:val="0"/>
              </w:numPr>
              <w:rPr>
                <w:rFonts w:asciiTheme="minorHAnsi" w:hAnsiTheme="minorHAnsi"/>
                <w:i w:val="0"/>
                <w:sz w:val="22"/>
                <w:szCs w:val="22"/>
              </w:rPr>
            </w:pPr>
            <w:ins w:id="2462" w:author="Barry O'Donohoe" w:date="2018-02-05T14:36:00Z">
              <w:r w:rsidRPr="00D14581">
                <w:rPr>
                  <w:rFonts w:asciiTheme="minorHAnsi" w:hAnsiTheme="minorHAnsi"/>
                  <w:i w:val="0"/>
                  <w:sz w:val="22"/>
                  <w:szCs w:val="22"/>
                </w:rPr>
                <w:t>Per RFC 6750, OAuth enables clients to access protected resources by obtaining an access token which is a string representing an access authorization issued to the client. A bearer token is a security token with the property that any party in possession of the token (a "bearer") can use the token in any way that any other party in possession of it can.</w:t>
              </w:r>
            </w:ins>
          </w:p>
        </w:tc>
      </w:tr>
      <w:tr w:rsidR="00DD0933" w14:paraId="5505AB09" w14:textId="77777777" w:rsidTr="00DD0933">
        <w:trPr>
          <w:trHeight w:val="296"/>
          <w:trPrChange w:id="2463" w:author="Barry O'Donohoe" w:date="2018-02-05T14:36:00Z">
            <w:trPr>
              <w:trHeight w:val="296"/>
            </w:trPr>
          </w:trPrChange>
        </w:trPr>
        <w:tc>
          <w:tcPr>
            <w:tcW w:w="559" w:type="dxa"/>
            <w:tcPrChange w:id="2464" w:author="Barry O'Donohoe" w:date="2018-02-05T14:36:00Z">
              <w:tcPr>
                <w:tcW w:w="559" w:type="dxa"/>
              </w:tcPr>
            </w:tcPrChange>
          </w:tcPr>
          <w:p w14:paraId="0879D8EB" w14:textId="77777777" w:rsidR="00DD0933" w:rsidRPr="00D14581" w:rsidRDefault="00DD0933" w:rsidP="003B1F2D">
            <w:pPr>
              <w:pStyle w:val="Preface5"/>
              <w:numPr>
                <w:ilvl w:val="0"/>
                <w:numId w:val="0"/>
              </w:numPr>
              <w:jc w:val="center"/>
              <w:rPr>
                <w:rFonts w:asciiTheme="minorHAnsi" w:hAnsiTheme="minorHAnsi"/>
                <w:i w:val="0"/>
                <w:sz w:val="22"/>
                <w:szCs w:val="22"/>
              </w:rPr>
            </w:pPr>
            <w:r w:rsidRPr="00D14581">
              <w:rPr>
                <w:rFonts w:asciiTheme="minorHAnsi" w:hAnsiTheme="minorHAnsi"/>
                <w:i w:val="0"/>
                <w:sz w:val="22"/>
                <w:szCs w:val="22"/>
              </w:rPr>
              <w:t>3</w:t>
            </w:r>
          </w:p>
        </w:tc>
        <w:tc>
          <w:tcPr>
            <w:tcW w:w="2219" w:type="dxa"/>
            <w:tcPrChange w:id="2465" w:author="Barry O'Donohoe" w:date="2018-02-05T14:36:00Z">
              <w:tcPr>
                <w:tcW w:w="2219" w:type="dxa"/>
              </w:tcPr>
            </w:tcPrChange>
          </w:tcPr>
          <w:p w14:paraId="458367CB" w14:textId="5DC95781" w:rsidR="00DD0933" w:rsidRPr="00D14581" w:rsidRDefault="00DD0933" w:rsidP="003B1F2D">
            <w:pPr>
              <w:pStyle w:val="Preface5"/>
              <w:numPr>
                <w:ilvl w:val="0"/>
                <w:numId w:val="0"/>
              </w:numPr>
              <w:rPr>
                <w:rFonts w:asciiTheme="minorHAnsi" w:hAnsiTheme="minorHAnsi"/>
                <w:i w:val="0"/>
                <w:sz w:val="22"/>
                <w:szCs w:val="22"/>
              </w:rPr>
            </w:pPr>
            <w:ins w:id="2466" w:author="Barry O'Donohoe" w:date="2018-02-05T14:36:00Z">
              <w:r w:rsidRPr="00D14581">
                <w:rPr>
                  <w:rFonts w:asciiTheme="minorHAnsi" w:hAnsiTheme="minorHAnsi"/>
                  <w:i w:val="0"/>
                  <w:sz w:val="22"/>
                  <w:szCs w:val="22"/>
                </w:rPr>
                <w:t>URI</w:t>
              </w:r>
            </w:ins>
            <w:del w:id="2467" w:author="Barry O'Donohoe" w:date="2018-02-05T14:36:00Z">
              <w:r w:rsidRPr="00D14581" w:rsidDel="00226167">
                <w:rPr>
                  <w:rFonts w:asciiTheme="minorHAnsi" w:hAnsiTheme="minorHAnsi"/>
                  <w:i w:val="0"/>
                  <w:sz w:val="22"/>
                  <w:szCs w:val="22"/>
                </w:rPr>
                <w:delText>OAuth2</w:delText>
              </w:r>
            </w:del>
          </w:p>
        </w:tc>
        <w:tc>
          <w:tcPr>
            <w:tcW w:w="6840" w:type="dxa"/>
            <w:tcPrChange w:id="2468" w:author="Barry O'Donohoe" w:date="2018-02-05T14:36:00Z">
              <w:tcPr>
                <w:tcW w:w="6840" w:type="dxa"/>
              </w:tcPr>
            </w:tcPrChange>
          </w:tcPr>
          <w:p w14:paraId="5D31A7F8" w14:textId="6FF3D96E" w:rsidR="00DD0933" w:rsidRPr="00D14581" w:rsidRDefault="00DD0933" w:rsidP="003B1F2D">
            <w:pPr>
              <w:pStyle w:val="Preface5"/>
              <w:numPr>
                <w:ilvl w:val="0"/>
                <w:numId w:val="0"/>
              </w:numPr>
              <w:rPr>
                <w:rFonts w:asciiTheme="minorHAnsi" w:hAnsiTheme="minorHAnsi"/>
                <w:i w:val="0"/>
                <w:sz w:val="22"/>
                <w:szCs w:val="22"/>
              </w:rPr>
            </w:pPr>
            <w:ins w:id="2469" w:author="Barry O'Donohoe" w:date="2018-02-05T14:36:00Z">
              <w:r w:rsidRPr="00D14581">
                <w:rPr>
                  <w:rFonts w:asciiTheme="minorHAnsi" w:hAnsiTheme="minorHAnsi"/>
                  <w:i w:val="0"/>
                  <w:sz w:val="22"/>
                  <w:szCs w:val="22"/>
                </w:rPr>
                <w:t>Uniform Resource Identifier - is a string of characters used to identify a name of a resource.</w:t>
              </w:r>
            </w:ins>
            <w:del w:id="2470" w:author="Barry O'Donohoe" w:date="2018-02-05T14:36:00Z">
              <w:r w:rsidRPr="00D14581" w:rsidDel="00226167">
                <w:rPr>
                  <w:rFonts w:asciiTheme="minorHAnsi" w:hAnsiTheme="minorHAnsi"/>
                  <w:i w:val="0"/>
                  <w:sz w:val="22"/>
                  <w:szCs w:val="22"/>
                </w:rPr>
                <w:delText xml:space="preserve">Open Standard Authorisation Framework (RFC 6749) </w:delText>
              </w:r>
            </w:del>
          </w:p>
        </w:tc>
      </w:tr>
      <w:tr w:rsidR="00DD0933" w14:paraId="380E89A2" w14:textId="77777777" w:rsidTr="00DD0933">
        <w:trPr>
          <w:trHeight w:val="296"/>
          <w:trPrChange w:id="2471" w:author="Barry O'Donohoe" w:date="2018-02-05T14:36:00Z">
            <w:trPr>
              <w:trHeight w:val="296"/>
            </w:trPr>
          </w:trPrChange>
        </w:trPr>
        <w:tc>
          <w:tcPr>
            <w:tcW w:w="559" w:type="dxa"/>
            <w:tcPrChange w:id="2472" w:author="Barry O'Donohoe" w:date="2018-02-05T14:36:00Z">
              <w:tcPr>
                <w:tcW w:w="559" w:type="dxa"/>
              </w:tcPr>
            </w:tcPrChange>
          </w:tcPr>
          <w:p w14:paraId="557F5F38" w14:textId="77777777" w:rsidR="00DD0933" w:rsidRPr="00D14581" w:rsidRDefault="00DD0933" w:rsidP="003B1F2D">
            <w:pPr>
              <w:pStyle w:val="Preface5"/>
              <w:numPr>
                <w:ilvl w:val="0"/>
                <w:numId w:val="0"/>
              </w:numPr>
              <w:jc w:val="center"/>
              <w:rPr>
                <w:rFonts w:asciiTheme="minorHAnsi" w:hAnsiTheme="minorHAnsi"/>
                <w:i w:val="0"/>
                <w:sz w:val="22"/>
                <w:szCs w:val="22"/>
              </w:rPr>
            </w:pPr>
            <w:r w:rsidRPr="00D14581">
              <w:rPr>
                <w:rFonts w:asciiTheme="minorHAnsi" w:hAnsiTheme="minorHAnsi"/>
                <w:i w:val="0"/>
                <w:sz w:val="22"/>
                <w:szCs w:val="22"/>
              </w:rPr>
              <w:t>4</w:t>
            </w:r>
          </w:p>
        </w:tc>
        <w:tc>
          <w:tcPr>
            <w:tcW w:w="2219" w:type="dxa"/>
            <w:tcPrChange w:id="2473" w:author="Barry O'Donohoe" w:date="2018-02-05T14:36:00Z">
              <w:tcPr>
                <w:tcW w:w="2219" w:type="dxa"/>
              </w:tcPr>
            </w:tcPrChange>
          </w:tcPr>
          <w:p w14:paraId="1274D737" w14:textId="25329F9A" w:rsidR="00DD0933" w:rsidRPr="00D14581" w:rsidRDefault="00DD0933" w:rsidP="003B1F2D">
            <w:pPr>
              <w:pStyle w:val="Preface5"/>
              <w:numPr>
                <w:ilvl w:val="0"/>
                <w:numId w:val="0"/>
              </w:numPr>
              <w:rPr>
                <w:rFonts w:asciiTheme="minorHAnsi" w:hAnsiTheme="minorHAnsi"/>
                <w:i w:val="0"/>
                <w:sz w:val="22"/>
                <w:szCs w:val="22"/>
              </w:rPr>
            </w:pPr>
            <w:ins w:id="2474" w:author="Barry O'Donohoe" w:date="2018-02-05T14:36:00Z">
              <w:r w:rsidRPr="00D14581">
                <w:rPr>
                  <w:rFonts w:asciiTheme="minorHAnsi" w:hAnsiTheme="minorHAnsi"/>
                  <w:i w:val="0"/>
                  <w:sz w:val="22"/>
                  <w:szCs w:val="22"/>
                </w:rPr>
                <w:t>URL</w:t>
              </w:r>
            </w:ins>
            <w:del w:id="2475" w:author="Barry O'Donohoe" w:date="2018-02-05T14:36:00Z">
              <w:r w:rsidRPr="00D14581" w:rsidDel="00226167">
                <w:rPr>
                  <w:rFonts w:asciiTheme="minorHAnsi" w:hAnsiTheme="minorHAnsi"/>
                  <w:i w:val="0"/>
                  <w:sz w:val="22"/>
                  <w:szCs w:val="22"/>
                </w:rPr>
                <w:delText>Bearer Tokens</w:delText>
              </w:r>
            </w:del>
          </w:p>
        </w:tc>
        <w:tc>
          <w:tcPr>
            <w:tcW w:w="6840" w:type="dxa"/>
            <w:tcPrChange w:id="2476" w:author="Barry O'Donohoe" w:date="2018-02-05T14:36:00Z">
              <w:tcPr>
                <w:tcW w:w="6840" w:type="dxa"/>
              </w:tcPr>
            </w:tcPrChange>
          </w:tcPr>
          <w:p w14:paraId="277113BA" w14:textId="1F08CAFF" w:rsidR="00DD0933" w:rsidRPr="00D14581" w:rsidRDefault="00DD0933" w:rsidP="003B1F2D">
            <w:pPr>
              <w:pStyle w:val="Preface5"/>
              <w:numPr>
                <w:ilvl w:val="0"/>
                <w:numId w:val="0"/>
              </w:numPr>
              <w:rPr>
                <w:rFonts w:asciiTheme="minorHAnsi" w:hAnsiTheme="minorHAnsi"/>
                <w:i w:val="0"/>
                <w:sz w:val="22"/>
                <w:szCs w:val="22"/>
              </w:rPr>
            </w:pPr>
            <w:ins w:id="2477" w:author="Barry O'Donohoe" w:date="2018-02-05T14:36:00Z">
              <w:r w:rsidRPr="00D14581">
                <w:rPr>
                  <w:rFonts w:asciiTheme="minorHAnsi" w:hAnsiTheme="minorHAnsi"/>
                  <w:i w:val="0"/>
                  <w:sz w:val="22"/>
                  <w:szCs w:val="22"/>
                </w:rPr>
                <w:t>Uniform Resource Location - is a fully qualified reference (an address) to a resource on the Internet. It comprises a protocol identifier and a resource name.</w:t>
              </w:r>
            </w:ins>
            <w:del w:id="2478" w:author="Barry O'Donohoe" w:date="2018-02-05T14:36:00Z">
              <w:r w:rsidRPr="00D14581" w:rsidDel="00226167">
                <w:rPr>
                  <w:rFonts w:asciiTheme="minorHAnsi" w:hAnsiTheme="minorHAnsi"/>
                  <w:i w:val="0"/>
                  <w:sz w:val="22"/>
                  <w:szCs w:val="22"/>
                </w:rPr>
                <w:delText>Per RFC 6750, OAuth enables clients to access protected resources by obtaining an access token which is a string representing an access authorization issued to the client. A bearer token is a security token with the property that any party in possession of the token (a "bearer") can use the token in any way that any other party in possession of it can.</w:delText>
              </w:r>
            </w:del>
          </w:p>
        </w:tc>
      </w:tr>
      <w:tr w:rsidR="00DD0933" w14:paraId="016FC340" w14:textId="77777777" w:rsidTr="00DD0933">
        <w:trPr>
          <w:trHeight w:val="296"/>
          <w:trPrChange w:id="2479" w:author="Barry O'Donohoe" w:date="2018-02-05T14:36:00Z">
            <w:trPr>
              <w:trHeight w:val="296"/>
            </w:trPr>
          </w:trPrChange>
        </w:trPr>
        <w:tc>
          <w:tcPr>
            <w:tcW w:w="559" w:type="dxa"/>
            <w:tcPrChange w:id="2480" w:author="Barry O'Donohoe" w:date="2018-02-05T14:36:00Z">
              <w:tcPr>
                <w:tcW w:w="559" w:type="dxa"/>
              </w:tcPr>
            </w:tcPrChange>
          </w:tcPr>
          <w:p w14:paraId="20C2D522" w14:textId="77777777" w:rsidR="00DD0933" w:rsidRPr="00D14581" w:rsidRDefault="00DD0933" w:rsidP="003B1F2D">
            <w:pPr>
              <w:pStyle w:val="Preface5"/>
              <w:numPr>
                <w:ilvl w:val="0"/>
                <w:numId w:val="0"/>
              </w:numPr>
              <w:jc w:val="center"/>
              <w:rPr>
                <w:rFonts w:asciiTheme="minorHAnsi" w:hAnsiTheme="minorHAnsi"/>
                <w:i w:val="0"/>
                <w:sz w:val="22"/>
                <w:szCs w:val="22"/>
              </w:rPr>
            </w:pPr>
            <w:r w:rsidRPr="00D14581">
              <w:rPr>
                <w:rFonts w:asciiTheme="minorHAnsi" w:hAnsiTheme="minorHAnsi"/>
                <w:i w:val="0"/>
                <w:sz w:val="22"/>
                <w:szCs w:val="22"/>
              </w:rPr>
              <w:t>5</w:t>
            </w:r>
          </w:p>
        </w:tc>
        <w:tc>
          <w:tcPr>
            <w:tcW w:w="2219" w:type="dxa"/>
            <w:tcPrChange w:id="2481" w:author="Barry O'Donohoe" w:date="2018-02-05T14:36:00Z">
              <w:tcPr>
                <w:tcW w:w="2219" w:type="dxa"/>
              </w:tcPr>
            </w:tcPrChange>
          </w:tcPr>
          <w:p w14:paraId="6D77458D" w14:textId="1C632590" w:rsidR="00DD0933" w:rsidRPr="00D14581" w:rsidRDefault="00DD0933" w:rsidP="003B1F2D">
            <w:pPr>
              <w:pStyle w:val="Preface5"/>
              <w:numPr>
                <w:ilvl w:val="0"/>
                <w:numId w:val="0"/>
              </w:numPr>
              <w:rPr>
                <w:rFonts w:asciiTheme="minorHAnsi" w:hAnsiTheme="minorHAnsi"/>
                <w:i w:val="0"/>
                <w:sz w:val="22"/>
                <w:szCs w:val="22"/>
              </w:rPr>
            </w:pPr>
            <w:ins w:id="2482" w:author="Barry O'Donohoe" w:date="2018-02-05T14:36:00Z">
              <w:r w:rsidRPr="00D14581">
                <w:rPr>
                  <w:rFonts w:asciiTheme="minorHAnsi" w:hAnsiTheme="minorHAnsi"/>
                  <w:i w:val="0"/>
                  <w:sz w:val="22"/>
                  <w:szCs w:val="22"/>
                </w:rPr>
                <w:t>IAM</w:t>
              </w:r>
            </w:ins>
            <w:del w:id="2483" w:author="Barry O'Donohoe" w:date="2018-02-05T14:36:00Z">
              <w:r w:rsidRPr="00D14581" w:rsidDel="00226167">
                <w:rPr>
                  <w:rFonts w:asciiTheme="minorHAnsi" w:hAnsiTheme="minorHAnsi"/>
                  <w:i w:val="0"/>
                  <w:sz w:val="22"/>
                  <w:szCs w:val="22"/>
                </w:rPr>
                <w:delText>URI</w:delText>
              </w:r>
            </w:del>
          </w:p>
        </w:tc>
        <w:tc>
          <w:tcPr>
            <w:tcW w:w="6840" w:type="dxa"/>
            <w:tcPrChange w:id="2484" w:author="Barry O'Donohoe" w:date="2018-02-05T14:36:00Z">
              <w:tcPr>
                <w:tcW w:w="6840" w:type="dxa"/>
              </w:tcPr>
            </w:tcPrChange>
          </w:tcPr>
          <w:p w14:paraId="13B42803" w14:textId="26E9F12F" w:rsidR="00DD0933" w:rsidRPr="00D14581" w:rsidRDefault="00DD0933" w:rsidP="003B1F2D">
            <w:pPr>
              <w:pStyle w:val="Preface5"/>
              <w:numPr>
                <w:ilvl w:val="0"/>
                <w:numId w:val="0"/>
              </w:numPr>
              <w:rPr>
                <w:rFonts w:asciiTheme="minorHAnsi" w:hAnsiTheme="minorHAnsi"/>
                <w:i w:val="0"/>
                <w:sz w:val="22"/>
                <w:szCs w:val="22"/>
              </w:rPr>
            </w:pPr>
            <w:ins w:id="2485" w:author="Barry O'Donohoe" w:date="2018-02-05T14:36:00Z">
              <w:r w:rsidRPr="00D14581">
                <w:rPr>
                  <w:rFonts w:asciiTheme="minorHAnsi" w:hAnsiTheme="minorHAnsi"/>
                  <w:i w:val="0"/>
                  <w:sz w:val="22"/>
                  <w:szCs w:val="22"/>
                </w:rPr>
                <w:t>Identity &amp; Access Management</w:t>
              </w:r>
            </w:ins>
            <w:del w:id="2486" w:author="Barry O'Donohoe" w:date="2018-02-05T14:36:00Z">
              <w:r w:rsidRPr="00D14581" w:rsidDel="00226167">
                <w:rPr>
                  <w:rFonts w:asciiTheme="minorHAnsi" w:hAnsiTheme="minorHAnsi"/>
                  <w:i w:val="0"/>
                  <w:sz w:val="22"/>
                  <w:szCs w:val="22"/>
                </w:rPr>
                <w:delText>Uniform Resource Identifier - is a string of characters used to identify a name of a resource.</w:delText>
              </w:r>
            </w:del>
          </w:p>
        </w:tc>
      </w:tr>
      <w:tr w:rsidR="00DD0933" w14:paraId="157E2823" w14:textId="77777777" w:rsidTr="00DD0933">
        <w:trPr>
          <w:trHeight w:val="296"/>
          <w:trPrChange w:id="2487" w:author="Barry O'Donohoe" w:date="2018-02-05T14:36:00Z">
            <w:trPr>
              <w:trHeight w:val="296"/>
            </w:trPr>
          </w:trPrChange>
        </w:trPr>
        <w:tc>
          <w:tcPr>
            <w:tcW w:w="559" w:type="dxa"/>
            <w:tcPrChange w:id="2488" w:author="Barry O'Donohoe" w:date="2018-02-05T14:36:00Z">
              <w:tcPr>
                <w:tcW w:w="559" w:type="dxa"/>
              </w:tcPr>
            </w:tcPrChange>
          </w:tcPr>
          <w:p w14:paraId="37A21EA8" w14:textId="77777777" w:rsidR="00DD0933" w:rsidRPr="00D14581" w:rsidRDefault="00DD0933" w:rsidP="003B1F2D">
            <w:pPr>
              <w:pStyle w:val="Preface5"/>
              <w:numPr>
                <w:ilvl w:val="0"/>
                <w:numId w:val="0"/>
              </w:numPr>
              <w:jc w:val="center"/>
              <w:rPr>
                <w:rFonts w:asciiTheme="minorHAnsi" w:hAnsiTheme="minorHAnsi"/>
                <w:i w:val="0"/>
                <w:sz w:val="22"/>
                <w:szCs w:val="22"/>
              </w:rPr>
            </w:pPr>
            <w:r w:rsidRPr="00D14581">
              <w:rPr>
                <w:rFonts w:asciiTheme="minorHAnsi" w:hAnsiTheme="minorHAnsi"/>
                <w:i w:val="0"/>
                <w:sz w:val="22"/>
                <w:szCs w:val="22"/>
              </w:rPr>
              <w:t>6</w:t>
            </w:r>
          </w:p>
        </w:tc>
        <w:tc>
          <w:tcPr>
            <w:tcW w:w="2219" w:type="dxa"/>
            <w:tcPrChange w:id="2489" w:author="Barry O'Donohoe" w:date="2018-02-05T14:36:00Z">
              <w:tcPr>
                <w:tcW w:w="2219" w:type="dxa"/>
              </w:tcPr>
            </w:tcPrChange>
          </w:tcPr>
          <w:p w14:paraId="617ED38B" w14:textId="741D0662" w:rsidR="00DD0933" w:rsidRPr="00D14581" w:rsidRDefault="00DD0933" w:rsidP="003B1F2D">
            <w:pPr>
              <w:pStyle w:val="Preface5"/>
              <w:numPr>
                <w:ilvl w:val="0"/>
                <w:numId w:val="0"/>
              </w:numPr>
              <w:rPr>
                <w:rFonts w:asciiTheme="minorHAnsi" w:hAnsiTheme="minorHAnsi"/>
                <w:i w:val="0"/>
                <w:sz w:val="22"/>
                <w:szCs w:val="22"/>
              </w:rPr>
            </w:pPr>
            <w:ins w:id="2490" w:author="Barry O'Donohoe" w:date="2018-02-05T14:36:00Z">
              <w:r w:rsidRPr="00D14581">
                <w:rPr>
                  <w:rFonts w:asciiTheme="minorHAnsi" w:hAnsiTheme="minorHAnsi"/>
                  <w:i w:val="0"/>
                  <w:sz w:val="22"/>
                  <w:szCs w:val="22"/>
                </w:rPr>
                <w:t>AWS</w:t>
              </w:r>
            </w:ins>
            <w:del w:id="2491" w:author="Barry O'Donohoe" w:date="2018-02-05T14:36:00Z">
              <w:r w:rsidRPr="00D14581" w:rsidDel="00226167">
                <w:rPr>
                  <w:rFonts w:asciiTheme="minorHAnsi" w:hAnsiTheme="minorHAnsi"/>
                  <w:i w:val="0"/>
                  <w:sz w:val="22"/>
                  <w:szCs w:val="22"/>
                </w:rPr>
                <w:delText>URL</w:delText>
              </w:r>
            </w:del>
          </w:p>
        </w:tc>
        <w:tc>
          <w:tcPr>
            <w:tcW w:w="6840" w:type="dxa"/>
            <w:tcPrChange w:id="2492" w:author="Barry O'Donohoe" w:date="2018-02-05T14:36:00Z">
              <w:tcPr>
                <w:tcW w:w="6840" w:type="dxa"/>
              </w:tcPr>
            </w:tcPrChange>
          </w:tcPr>
          <w:p w14:paraId="59866FDC" w14:textId="5B01E169" w:rsidR="00DD0933" w:rsidRPr="00D14581" w:rsidRDefault="00DD0933" w:rsidP="003B1F2D">
            <w:pPr>
              <w:pStyle w:val="Preface5"/>
              <w:numPr>
                <w:ilvl w:val="0"/>
                <w:numId w:val="0"/>
              </w:numPr>
              <w:rPr>
                <w:rFonts w:asciiTheme="minorHAnsi" w:hAnsiTheme="minorHAnsi"/>
                <w:i w:val="0"/>
                <w:sz w:val="22"/>
                <w:szCs w:val="22"/>
              </w:rPr>
            </w:pPr>
            <w:ins w:id="2493" w:author="Barry O'Donohoe" w:date="2018-02-05T14:36:00Z">
              <w:r w:rsidRPr="00D14581">
                <w:rPr>
                  <w:rFonts w:asciiTheme="minorHAnsi" w:hAnsiTheme="minorHAnsi"/>
                  <w:i w:val="0"/>
                  <w:sz w:val="22"/>
                  <w:szCs w:val="22"/>
                </w:rPr>
                <w:t>Amazon Web Services</w:t>
              </w:r>
            </w:ins>
            <w:del w:id="2494" w:author="Barry O'Donohoe" w:date="2018-02-05T14:36:00Z">
              <w:r w:rsidRPr="00D14581" w:rsidDel="00226167">
                <w:rPr>
                  <w:rFonts w:asciiTheme="minorHAnsi" w:hAnsiTheme="minorHAnsi"/>
                  <w:i w:val="0"/>
                  <w:sz w:val="22"/>
                  <w:szCs w:val="22"/>
                </w:rPr>
                <w:delText>Uniform Resource Location - is a fully qualified reference (an address) to a resource on the Internet. It comprises a protocol identifier and a resource name.</w:delText>
              </w:r>
            </w:del>
          </w:p>
        </w:tc>
      </w:tr>
      <w:tr w:rsidR="00DD0933" w14:paraId="5940A293" w14:textId="77777777" w:rsidTr="00DD0933">
        <w:trPr>
          <w:trHeight w:val="296"/>
          <w:trPrChange w:id="2495" w:author="Barry O'Donohoe" w:date="2018-02-05T14:36:00Z">
            <w:trPr>
              <w:trHeight w:val="296"/>
            </w:trPr>
          </w:trPrChange>
        </w:trPr>
        <w:tc>
          <w:tcPr>
            <w:tcW w:w="559" w:type="dxa"/>
            <w:tcPrChange w:id="2496" w:author="Barry O'Donohoe" w:date="2018-02-05T14:36:00Z">
              <w:tcPr>
                <w:tcW w:w="559" w:type="dxa"/>
              </w:tcPr>
            </w:tcPrChange>
          </w:tcPr>
          <w:p w14:paraId="23D678B2" w14:textId="77777777" w:rsidR="00DD0933" w:rsidRPr="00D14581" w:rsidRDefault="00DD0933" w:rsidP="003B1F2D">
            <w:pPr>
              <w:pStyle w:val="Preface5"/>
              <w:numPr>
                <w:ilvl w:val="0"/>
                <w:numId w:val="0"/>
              </w:numPr>
              <w:jc w:val="center"/>
              <w:rPr>
                <w:rFonts w:asciiTheme="minorHAnsi" w:hAnsiTheme="minorHAnsi"/>
                <w:i w:val="0"/>
                <w:sz w:val="22"/>
                <w:szCs w:val="22"/>
              </w:rPr>
            </w:pPr>
            <w:r w:rsidRPr="00D14581">
              <w:rPr>
                <w:rFonts w:asciiTheme="minorHAnsi" w:hAnsiTheme="minorHAnsi"/>
                <w:i w:val="0"/>
                <w:sz w:val="22"/>
                <w:szCs w:val="22"/>
              </w:rPr>
              <w:t>7</w:t>
            </w:r>
          </w:p>
        </w:tc>
        <w:tc>
          <w:tcPr>
            <w:tcW w:w="2219" w:type="dxa"/>
            <w:tcPrChange w:id="2497" w:author="Barry O'Donohoe" w:date="2018-02-05T14:36:00Z">
              <w:tcPr>
                <w:tcW w:w="2219" w:type="dxa"/>
              </w:tcPr>
            </w:tcPrChange>
          </w:tcPr>
          <w:p w14:paraId="75E0FE0E" w14:textId="6D87EE55" w:rsidR="00DD0933" w:rsidRPr="00D14581" w:rsidRDefault="00DD0933" w:rsidP="003B1F2D">
            <w:pPr>
              <w:pStyle w:val="Preface5"/>
              <w:numPr>
                <w:ilvl w:val="0"/>
                <w:numId w:val="0"/>
              </w:numPr>
              <w:rPr>
                <w:rFonts w:asciiTheme="minorHAnsi" w:hAnsiTheme="minorHAnsi"/>
                <w:i w:val="0"/>
                <w:sz w:val="22"/>
                <w:szCs w:val="22"/>
              </w:rPr>
            </w:pPr>
            <w:ins w:id="2498" w:author="Barry O'Donohoe" w:date="2018-02-05T14:36:00Z">
              <w:r w:rsidRPr="00D14581">
                <w:rPr>
                  <w:rFonts w:asciiTheme="minorHAnsi" w:hAnsiTheme="minorHAnsi"/>
                  <w:i w:val="0"/>
                  <w:sz w:val="22"/>
                  <w:szCs w:val="22"/>
                </w:rPr>
                <w:t>AZ</w:t>
              </w:r>
            </w:ins>
            <w:del w:id="2499" w:author="Barry O'Donohoe" w:date="2018-02-05T14:36:00Z">
              <w:r w:rsidRPr="00D14581" w:rsidDel="00226167">
                <w:rPr>
                  <w:rFonts w:asciiTheme="minorHAnsi" w:hAnsiTheme="minorHAnsi"/>
                  <w:i w:val="0"/>
                  <w:sz w:val="22"/>
                  <w:szCs w:val="22"/>
                </w:rPr>
                <w:delText>IAM</w:delText>
              </w:r>
            </w:del>
          </w:p>
        </w:tc>
        <w:tc>
          <w:tcPr>
            <w:tcW w:w="6840" w:type="dxa"/>
            <w:tcPrChange w:id="2500" w:author="Barry O'Donohoe" w:date="2018-02-05T14:36:00Z">
              <w:tcPr>
                <w:tcW w:w="6840" w:type="dxa"/>
              </w:tcPr>
            </w:tcPrChange>
          </w:tcPr>
          <w:p w14:paraId="537F6488" w14:textId="2E5B273E" w:rsidR="00DD0933" w:rsidRPr="00D14581" w:rsidRDefault="00DD0933" w:rsidP="003B1F2D">
            <w:pPr>
              <w:pStyle w:val="Preface5"/>
              <w:numPr>
                <w:ilvl w:val="0"/>
                <w:numId w:val="0"/>
              </w:numPr>
              <w:rPr>
                <w:rFonts w:asciiTheme="minorHAnsi" w:hAnsiTheme="minorHAnsi"/>
                <w:i w:val="0"/>
                <w:sz w:val="22"/>
                <w:szCs w:val="22"/>
              </w:rPr>
            </w:pPr>
            <w:ins w:id="2501" w:author="Barry O'Donohoe" w:date="2018-02-05T14:36:00Z">
              <w:r w:rsidRPr="00D14581">
                <w:rPr>
                  <w:rFonts w:asciiTheme="minorHAnsi" w:hAnsiTheme="minorHAnsi"/>
                  <w:i w:val="0"/>
                  <w:sz w:val="22"/>
                  <w:szCs w:val="22"/>
                </w:rPr>
                <w:t>Availability Zone – A standalone data centre forming part of an AWS region.</w:t>
              </w:r>
            </w:ins>
            <w:del w:id="2502" w:author="Barry O'Donohoe" w:date="2018-02-05T14:36:00Z">
              <w:r w:rsidRPr="00D14581" w:rsidDel="00226167">
                <w:rPr>
                  <w:rFonts w:asciiTheme="minorHAnsi" w:hAnsiTheme="minorHAnsi"/>
                  <w:i w:val="0"/>
                  <w:sz w:val="22"/>
                  <w:szCs w:val="22"/>
                </w:rPr>
                <w:delText>Identity &amp; Access Management</w:delText>
              </w:r>
            </w:del>
          </w:p>
        </w:tc>
      </w:tr>
      <w:tr w:rsidR="00DD0933" w14:paraId="1524A756" w14:textId="77777777" w:rsidTr="00DD0933">
        <w:trPr>
          <w:trHeight w:val="296"/>
          <w:trPrChange w:id="2503" w:author="Barry O'Donohoe" w:date="2018-02-05T14:36:00Z">
            <w:trPr>
              <w:trHeight w:val="296"/>
            </w:trPr>
          </w:trPrChange>
        </w:trPr>
        <w:tc>
          <w:tcPr>
            <w:tcW w:w="559" w:type="dxa"/>
            <w:tcPrChange w:id="2504" w:author="Barry O'Donohoe" w:date="2018-02-05T14:36:00Z">
              <w:tcPr>
                <w:tcW w:w="559" w:type="dxa"/>
              </w:tcPr>
            </w:tcPrChange>
          </w:tcPr>
          <w:p w14:paraId="1FA9D432" w14:textId="77777777" w:rsidR="00DD0933" w:rsidRPr="00D14581" w:rsidRDefault="00DD0933" w:rsidP="003B1F2D">
            <w:pPr>
              <w:pStyle w:val="Preface5"/>
              <w:numPr>
                <w:ilvl w:val="0"/>
                <w:numId w:val="0"/>
              </w:numPr>
              <w:jc w:val="center"/>
              <w:rPr>
                <w:rFonts w:asciiTheme="minorHAnsi" w:hAnsiTheme="minorHAnsi"/>
                <w:i w:val="0"/>
                <w:sz w:val="22"/>
                <w:szCs w:val="22"/>
              </w:rPr>
            </w:pPr>
            <w:r w:rsidRPr="00D14581">
              <w:rPr>
                <w:rFonts w:asciiTheme="minorHAnsi" w:hAnsiTheme="minorHAnsi"/>
                <w:i w:val="0"/>
                <w:sz w:val="22"/>
                <w:szCs w:val="22"/>
              </w:rPr>
              <w:t>8</w:t>
            </w:r>
          </w:p>
        </w:tc>
        <w:tc>
          <w:tcPr>
            <w:tcW w:w="2219" w:type="dxa"/>
            <w:tcPrChange w:id="2505" w:author="Barry O'Donohoe" w:date="2018-02-05T14:36:00Z">
              <w:tcPr>
                <w:tcW w:w="2219" w:type="dxa"/>
              </w:tcPr>
            </w:tcPrChange>
          </w:tcPr>
          <w:p w14:paraId="513E4021" w14:textId="06840CD5" w:rsidR="00DD0933" w:rsidRPr="00D14581" w:rsidRDefault="00DD0933" w:rsidP="003B1F2D">
            <w:pPr>
              <w:pStyle w:val="Preface5"/>
              <w:numPr>
                <w:ilvl w:val="0"/>
                <w:numId w:val="0"/>
              </w:numPr>
              <w:rPr>
                <w:rFonts w:asciiTheme="minorHAnsi" w:hAnsiTheme="minorHAnsi"/>
                <w:i w:val="0"/>
                <w:sz w:val="22"/>
                <w:szCs w:val="22"/>
              </w:rPr>
            </w:pPr>
            <w:ins w:id="2506" w:author="Barry O'Donohoe" w:date="2018-02-05T14:36:00Z">
              <w:r w:rsidRPr="00D14581">
                <w:rPr>
                  <w:rFonts w:asciiTheme="minorHAnsi" w:hAnsiTheme="minorHAnsi"/>
                  <w:i w:val="0"/>
                  <w:sz w:val="22"/>
                  <w:szCs w:val="22"/>
                </w:rPr>
                <w:t>EC2</w:t>
              </w:r>
            </w:ins>
            <w:del w:id="2507" w:author="Barry O'Donohoe" w:date="2018-02-05T14:36:00Z">
              <w:r w:rsidRPr="00D14581" w:rsidDel="00226167">
                <w:rPr>
                  <w:rFonts w:asciiTheme="minorHAnsi" w:hAnsiTheme="minorHAnsi"/>
                  <w:i w:val="0"/>
                  <w:sz w:val="22"/>
                  <w:szCs w:val="22"/>
                </w:rPr>
                <w:delText>AWS</w:delText>
              </w:r>
            </w:del>
          </w:p>
        </w:tc>
        <w:tc>
          <w:tcPr>
            <w:tcW w:w="6840" w:type="dxa"/>
            <w:tcPrChange w:id="2508" w:author="Barry O'Donohoe" w:date="2018-02-05T14:36:00Z">
              <w:tcPr>
                <w:tcW w:w="6840" w:type="dxa"/>
              </w:tcPr>
            </w:tcPrChange>
          </w:tcPr>
          <w:p w14:paraId="5C2F1425" w14:textId="2660CC41" w:rsidR="00DD0933" w:rsidRPr="00D14581" w:rsidRDefault="00DD0933" w:rsidP="003B1F2D">
            <w:pPr>
              <w:pStyle w:val="Preface5"/>
              <w:numPr>
                <w:ilvl w:val="0"/>
                <w:numId w:val="0"/>
              </w:numPr>
              <w:rPr>
                <w:rFonts w:asciiTheme="minorHAnsi" w:hAnsiTheme="minorHAnsi"/>
                <w:i w:val="0"/>
                <w:sz w:val="22"/>
                <w:szCs w:val="22"/>
              </w:rPr>
            </w:pPr>
            <w:ins w:id="2509" w:author="Barry O'Donohoe" w:date="2018-02-05T14:36:00Z">
              <w:r w:rsidRPr="00D14581">
                <w:rPr>
                  <w:rFonts w:asciiTheme="minorHAnsi" w:hAnsiTheme="minorHAnsi"/>
                  <w:i w:val="0"/>
                  <w:sz w:val="22"/>
                  <w:szCs w:val="22"/>
                </w:rPr>
                <w:t>Elastic Cloud Compute from AWS.</w:t>
              </w:r>
            </w:ins>
            <w:del w:id="2510" w:author="Barry O'Donohoe" w:date="2018-02-05T14:36:00Z">
              <w:r w:rsidRPr="00D14581" w:rsidDel="00226167">
                <w:rPr>
                  <w:rFonts w:asciiTheme="minorHAnsi" w:hAnsiTheme="minorHAnsi"/>
                  <w:i w:val="0"/>
                  <w:sz w:val="22"/>
                  <w:szCs w:val="22"/>
                </w:rPr>
                <w:delText>Amazon Web Services</w:delText>
              </w:r>
            </w:del>
          </w:p>
        </w:tc>
      </w:tr>
      <w:tr w:rsidR="00DD0933" w14:paraId="04089AE4" w14:textId="77777777" w:rsidTr="00DD0933">
        <w:trPr>
          <w:trHeight w:val="296"/>
          <w:trPrChange w:id="2511" w:author="Barry O'Donohoe" w:date="2018-02-05T14:36:00Z">
            <w:trPr>
              <w:trHeight w:val="296"/>
            </w:trPr>
          </w:trPrChange>
        </w:trPr>
        <w:tc>
          <w:tcPr>
            <w:tcW w:w="559" w:type="dxa"/>
            <w:tcPrChange w:id="2512" w:author="Barry O'Donohoe" w:date="2018-02-05T14:36:00Z">
              <w:tcPr>
                <w:tcW w:w="559" w:type="dxa"/>
              </w:tcPr>
            </w:tcPrChange>
          </w:tcPr>
          <w:p w14:paraId="3A344431" w14:textId="77777777" w:rsidR="00DD0933" w:rsidRPr="00D14581" w:rsidRDefault="00DD0933" w:rsidP="003B1F2D">
            <w:pPr>
              <w:pStyle w:val="Preface5"/>
              <w:numPr>
                <w:ilvl w:val="0"/>
                <w:numId w:val="0"/>
              </w:numPr>
              <w:jc w:val="center"/>
              <w:rPr>
                <w:rFonts w:asciiTheme="minorHAnsi" w:hAnsiTheme="minorHAnsi"/>
                <w:i w:val="0"/>
                <w:sz w:val="22"/>
                <w:szCs w:val="22"/>
              </w:rPr>
            </w:pPr>
            <w:r w:rsidRPr="00D14581">
              <w:rPr>
                <w:rFonts w:asciiTheme="minorHAnsi" w:hAnsiTheme="minorHAnsi"/>
                <w:i w:val="0"/>
                <w:sz w:val="22"/>
                <w:szCs w:val="22"/>
              </w:rPr>
              <w:t>9</w:t>
            </w:r>
          </w:p>
        </w:tc>
        <w:tc>
          <w:tcPr>
            <w:tcW w:w="2219" w:type="dxa"/>
            <w:tcPrChange w:id="2513" w:author="Barry O'Donohoe" w:date="2018-02-05T14:36:00Z">
              <w:tcPr>
                <w:tcW w:w="2219" w:type="dxa"/>
              </w:tcPr>
            </w:tcPrChange>
          </w:tcPr>
          <w:p w14:paraId="0228DD40" w14:textId="0D9F78AB" w:rsidR="00DD0933" w:rsidRPr="00D14581" w:rsidRDefault="00DD0933" w:rsidP="003B1F2D">
            <w:pPr>
              <w:pStyle w:val="Preface5"/>
              <w:numPr>
                <w:ilvl w:val="0"/>
                <w:numId w:val="0"/>
              </w:numPr>
              <w:rPr>
                <w:rFonts w:asciiTheme="minorHAnsi" w:hAnsiTheme="minorHAnsi"/>
                <w:i w:val="0"/>
                <w:sz w:val="22"/>
                <w:szCs w:val="22"/>
              </w:rPr>
            </w:pPr>
            <w:del w:id="2514" w:author="Barry O'Donohoe" w:date="2018-02-05T14:36:00Z">
              <w:r w:rsidRPr="00D14581" w:rsidDel="00A80259">
                <w:rPr>
                  <w:rFonts w:asciiTheme="minorHAnsi" w:hAnsiTheme="minorHAnsi"/>
                  <w:i w:val="0"/>
                  <w:sz w:val="22"/>
                  <w:szCs w:val="22"/>
                </w:rPr>
                <w:delText>AZ</w:delText>
              </w:r>
            </w:del>
          </w:p>
        </w:tc>
        <w:tc>
          <w:tcPr>
            <w:tcW w:w="6840" w:type="dxa"/>
            <w:tcPrChange w:id="2515" w:author="Barry O'Donohoe" w:date="2018-02-05T14:36:00Z">
              <w:tcPr>
                <w:tcW w:w="6840" w:type="dxa"/>
              </w:tcPr>
            </w:tcPrChange>
          </w:tcPr>
          <w:p w14:paraId="74BCA4BB" w14:textId="3C972627" w:rsidR="00DD0933" w:rsidRPr="00D14581" w:rsidRDefault="00DD0933" w:rsidP="003B1F2D">
            <w:pPr>
              <w:pStyle w:val="Preface5"/>
              <w:numPr>
                <w:ilvl w:val="0"/>
                <w:numId w:val="0"/>
              </w:numPr>
              <w:rPr>
                <w:rFonts w:asciiTheme="minorHAnsi" w:hAnsiTheme="minorHAnsi"/>
                <w:i w:val="0"/>
                <w:sz w:val="22"/>
                <w:szCs w:val="22"/>
              </w:rPr>
            </w:pPr>
            <w:del w:id="2516" w:author="Barry O'Donohoe" w:date="2018-02-05T14:36:00Z">
              <w:r w:rsidRPr="00D14581" w:rsidDel="00A80259">
                <w:rPr>
                  <w:rFonts w:asciiTheme="minorHAnsi" w:hAnsiTheme="minorHAnsi"/>
                  <w:i w:val="0"/>
                  <w:sz w:val="22"/>
                  <w:szCs w:val="22"/>
                </w:rPr>
                <w:delText>Availability Zone – A standalone data centre forming part of an AWS region.</w:delText>
              </w:r>
            </w:del>
          </w:p>
        </w:tc>
      </w:tr>
      <w:tr w:rsidR="00DD0933" w14:paraId="360AD236" w14:textId="77777777" w:rsidTr="00DD0933">
        <w:trPr>
          <w:trHeight w:val="296"/>
          <w:trPrChange w:id="2517" w:author="Barry O'Donohoe" w:date="2018-02-05T14:36:00Z">
            <w:trPr>
              <w:trHeight w:val="296"/>
            </w:trPr>
          </w:trPrChange>
        </w:trPr>
        <w:tc>
          <w:tcPr>
            <w:tcW w:w="559" w:type="dxa"/>
            <w:tcPrChange w:id="2518" w:author="Barry O'Donohoe" w:date="2018-02-05T14:36:00Z">
              <w:tcPr>
                <w:tcW w:w="559" w:type="dxa"/>
              </w:tcPr>
            </w:tcPrChange>
          </w:tcPr>
          <w:p w14:paraId="592AD818" w14:textId="77777777" w:rsidR="00DD0933" w:rsidRPr="00D14581" w:rsidRDefault="00DD0933" w:rsidP="003B1F2D">
            <w:pPr>
              <w:pStyle w:val="Preface5"/>
              <w:numPr>
                <w:ilvl w:val="0"/>
                <w:numId w:val="0"/>
              </w:numPr>
              <w:jc w:val="center"/>
              <w:rPr>
                <w:rFonts w:asciiTheme="minorHAnsi" w:hAnsiTheme="minorHAnsi"/>
                <w:i w:val="0"/>
                <w:sz w:val="22"/>
                <w:szCs w:val="22"/>
              </w:rPr>
            </w:pPr>
            <w:r w:rsidRPr="00D14581">
              <w:rPr>
                <w:rFonts w:asciiTheme="minorHAnsi" w:hAnsiTheme="minorHAnsi"/>
                <w:i w:val="0"/>
                <w:sz w:val="22"/>
                <w:szCs w:val="22"/>
              </w:rPr>
              <w:t>10</w:t>
            </w:r>
          </w:p>
        </w:tc>
        <w:tc>
          <w:tcPr>
            <w:tcW w:w="2219" w:type="dxa"/>
            <w:tcPrChange w:id="2519" w:author="Barry O'Donohoe" w:date="2018-02-05T14:36:00Z">
              <w:tcPr>
                <w:tcW w:w="2219" w:type="dxa"/>
              </w:tcPr>
            </w:tcPrChange>
          </w:tcPr>
          <w:p w14:paraId="5BB1048E" w14:textId="4B2C9434" w:rsidR="00DD0933" w:rsidRPr="00D14581" w:rsidRDefault="00DD0933" w:rsidP="003B1F2D">
            <w:pPr>
              <w:pStyle w:val="Preface5"/>
              <w:numPr>
                <w:ilvl w:val="0"/>
                <w:numId w:val="0"/>
              </w:numPr>
              <w:rPr>
                <w:rFonts w:asciiTheme="minorHAnsi" w:hAnsiTheme="minorHAnsi"/>
                <w:i w:val="0"/>
                <w:sz w:val="22"/>
                <w:szCs w:val="22"/>
              </w:rPr>
            </w:pPr>
            <w:del w:id="2520" w:author="Barry O'Donohoe" w:date="2018-02-05T14:36:00Z">
              <w:r w:rsidRPr="00D14581" w:rsidDel="00A80259">
                <w:rPr>
                  <w:rFonts w:asciiTheme="minorHAnsi" w:hAnsiTheme="minorHAnsi"/>
                  <w:i w:val="0"/>
                  <w:sz w:val="22"/>
                  <w:szCs w:val="22"/>
                </w:rPr>
                <w:delText>EC2</w:delText>
              </w:r>
            </w:del>
          </w:p>
        </w:tc>
        <w:tc>
          <w:tcPr>
            <w:tcW w:w="6840" w:type="dxa"/>
            <w:tcPrChange w:id="2521" w:author="Barry O'Donohoe" w:date="2018-02-05T14:36:00Z">
              <w:tcPr>
                <w:tcW w:w="6840" w:type="dxa"/>
              </w:tcPr>
            </w:tcPrChange>
          </w:tcPr>
          <w:p w14:paraId="3108B4BF" w14:textId="218D7775" w:rsidR="00DD0933" w:rsidRPr="00D14581" w:rsidRDefault="00DD0933" w:rsidP="003B1F2D">
            <w:pPr>
              <w:pStyle w:val="Preface5"/>
              <w:numPr>
                <w:ilvl w:val="0"/>
                <w:numId w:val="0"/>
              </w:numPr>
              <w:rPr>
                <w:rFonts w:asciiTheme="minorHAnsi" w:hAnsiTheme="minorHAnsi"/>
                <w:i w:val="0"/>
                <w:sz w:val="22"/>
                <w:szCs w:val="22"/>
              </w:rPr>
            </w:pPr>
            <w:del w:id="2522" w:author="Barry O'Donohoe" w:date="2018-02-05T14:36:00Z">
              <w:r w:rsidRPr="00D14581" w:rsidDel="00A80259">
                <w:rPr>
                  <w:rFonts w:asciiTheme="minorHAnsi" w:hAnsiTheme="minorHAnsi"/>
                  <w:i w:val="0"/>
                  <w:sz w:val="22"/>
                  <w:szCs w:val="22"/>
                </w:rPr>
                <w:delText>Elastic Cloud Compute from AWS.</w:delText>
              </w:r>
            </w:del>
          </w:p>
        </w:tc>
      </w:tr>
    </w:tbl>
    <w:p w14:paraId="66A61486" w14:textId="7B979E58" w:rsidR="004902A6" w:rsidRDefault="004902A6" w:rsidP="004553A2">
      <w:pPr>
        <w:pStyle w:val="Heading2"/>
      </w:pPr>
      <w:bookmarkStart w:id="2523" w:name="_Toc502910704"/>
      <w:bookmarkStart w:id="2524" w:name="_Toc329071015"/>
      <w:r>
        <w:t>PSD2 Glossary</w:t>
      </w:r>
      <w:bookmarkEnd w:id="2523"/>
    </w:p>
    <w:p w14:paraId="0C6E3944" w14:textId="563B0257" w:rsidR="004902A6" w:rsidRDefault="004902A6" w:rsidP="004902A6">
      <w:pPr>
        <w:pStyle w:val="Heading5"/>
        <w:numPr>
          <w:ilvl w:val="0"/>
          <w:numId w:val="0"/>
        </w:numPr>
        <w:ind w:left="360" w:hanging="360"/>
        <w:rPr>
          <w:ins w:id="2525" w:author="Barry O'Donohoe [2]" w:date="2018-03-21T07:36:00Z"/>
        </w:rPr>
      </w:pPr>
      <w:r>
        <w:rPr>
          <w:noProof/>
        </w:rPr>
        <w:drawing>
          <wp:inline distT="0" distB="0" distL="0" distR="0" wp14:anchorId="7C4DA75C" wp14:editId="32C8FD2E">
            <wp:extent cx="6645910" cy="2835275"/>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sd2_glossary.png"/>
                    <pic:cNvPicPr/>
                  </pic:nvPicPr>
                  <pic:blipFill>
                    <a:blip r:embed="rId32">
                      <a:extLst>
                        <a:ext uri="{28A0092B-C50C-407E-A947-70E740481C1C}">
                          <a14:useLocalDpi xmlns:a14="http://schemas.microsoft.com/office/drawing/2010/main" val="0"/>
                        </a:ext>
                      </a:extLst>
                    </a:blip>
                    <a:stretch>
                      <a:fillRect/>
                    </a:stretch>
                  </pic:blipFill>
                  <pic:spPr>
                    <a:xfrm>
                      <a:off x="0" y="0"/>
                      <a:ext cx="6645910" cy="2835275"/>
                    </a:xfrm>
                    <a:prstGeom prst="rect">
                      <a:avLst/>
                    </a:prstGeom>
                  </pic:spPr>
                </pic:pic>
              </a:graphicData>
            </a:graphic>
          </wp:inline>
        </w:drawing>
      </w:r>
    </w:p>
    <w:p w14:paraId="30D5B7AC" w14:textId="77777777" w:rsidR="002E20D5" w:rsidRPr="004902A6" w:rsidRDefault="002E20D5" w:rsidP="004902A6">
      <w:pPr>
        <w:pStyle w:val="Heading5"/>
        <w:numPr>
          <w:ilvl w:val="0"/>
          <w:numId w:val="0"/>
        </w:numPr>
        <w:ind w:left="360" w:hanging="360"/>
      </w:pPr>
    </w:p>
    <w:p w14:paraId="2509F9BA" w14:textId="77777777" w:rsidR="004553A2" w:rsidRPr="00854841" w:rsidRDefault="004553A2" w:rsidP="004553A2">
      <w:pPr>
        <w:pStyle w:val="Heading2"/>
      </w:pPr>
      <w:bookmarkStart w:id="2526" w:name="_Toc502910705"/>
      <w:r w:rsidRPr="00854841">
        <w:lastRenderedPageBreak/>
        <w:t>References</w:t>
      </w:r>
      <w:bookmarkEnd w:id="2524"/>
      <w:bookmarkEnd w:id="2526"/>
    </w:p>
    <w:p w14:paraId="0ABE0919" w14:textId="7F31AFAF" w:rsidR="004553A2" w:rsidRDefault="004553A2" w:rsidP="00D76715">
      <w:pPr>
        <w:pStyle w:val="Preface5"/>
        <w:numPr>
          <w:ilvl w:val="0"/>
          <w:numId w:val="0"/>
        </w:numPr>
        <w:rPr>
          <w:ins w:id="2527" w:author="Barry O'Donohoe" w:date="2018-02-05T13:15:00Z"/>
          <w:rFonts w:asciiTheme="minorHAnsi" w:hAnsiTheme="minorHAnsi"/>
          <w:i w:val="0"/>
        </w:rPr>
      </w:pPr>
      <w:r w:rsidRPr="004B282A">
        <w:rPr>
          <w:rFonts w:asciiTheme="minorHAnsi" w:hAnsiTheme="minorHAnsi"/>
          <w:i w:val="0"/>
        </w:rPr>
        <w:t>This section list</w:t>
      </w:r>
      <w:r>
        <w:rPr>
          <w:rFonts w:asciiTheme="minorHAnsi" w:hAnsiTheme="minorHAnsi"/>
          <w:i w:val="0"/>
        </w:rPr>
        <w:t>s</w:t>
      </w:r>
      <w:r w:rsidRPr="004B282A">
        <w:rPr>
          <w:rFonts w:asciiTheme="minorHAnsi" w:hAnsiTheme="minorHAnsi"/>
          <w:i w:val="0"/>
        </w:rPr>
        <w:t xml:space="preserve"> all the applicable and reference documents, identified by title, </w:t>
      </w:r>
      <w:r w:rsidR="00CE7CBE">
        <w:rPr>
          <w:rFonts w:asciiTheme="minorHAnsi" w:hAnsiTheme="minorHAnsi"/>
          <w:i w:val="0"/>
        </w:rPr>
        <w:t>source</w:t>
      </w:r>
      <w:r w:rsidRPr="004B282A">
        <w:rPr>
          <w:rFonts w:asciiTheme="minorHAnsi" w:hAnsiTheme="minorHAnsi"/>
          <w:i w:val="0"/>
        </w:rPr>
        <w:t xml:space="preserve"> and date. </w:t>
      </w:r>
    </w:p>
    <w:p w14:paraId="302DC609" w14:textId="527D82C8" w:rsidR="008D1330" w:rsidRPr="004B282A" w:rsidDel="008D1330" w:rsidRDefault="008D1330" w:rsidP="00D76715">
      <w:pPr>
        <w:pStyle w:val="Preface5"/>
        <w:numPr>
          <w:ilvl w:val="0"/>
          <w:numId w:val="0"/>
        </w:numPr>
        <w:rPr>
          <w:del w:id="2528" w:author="Barry O'Donohoe" w:date="2018-02-05T13:15:00Z"/>
          <w:rFonts w:asciiTheme="minorHAnsi" w:hAnsiTheme="minorHAnsi"/>
          <w:i w:val="0"/>
        </w:rPr>
      </w:pPr>
    </w:p>
    <w:p w14:paraId="376FC439" w14:textId="77777777" w:rsidR="004553A2" w:rsidRPr="00854841" w:rsidRDefault="004553A2" w:rsidP="004553A2">
      <w:pPr>
        <w:rPr>
          <w:rFonts w:asciiTheme="minorHAnsi" w:hAnsiTheme="minorHAnsi"/>
        </w:rPr>
      </w:pPr>
    </w:p>
    <w:tbl>
      <w:tblPr>
        <w:tblW w:w="0" w:type="auto"/>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1"/>
        <w:gridCol w:w="3960"/>
        <w:gridCol w:w="1710"/>
        <w:gridCol w:w="1080"/>
        <w:gridCol w:w="810"/>
      </w:tblGrid>
      <w:tr w:rsidR="00C007D2" w:rsidRPr="00854841" w14:paraId="6CDDFF50" w14:textId="77777777" w:rsidTr="00C007D2">
        <w:tc>
          <w:tcPr>
            <w:tcW w:w="1951" w:type="dxa"/>
          </w:tcPr>
          <w:p w14:paraId="55C784C4" w14:textId="5147921F" w:rsidR="004553A2" w:rsidRPr="00854841" w:rsidRDefault="004553A2" w:rsidP="003B1F2D">
            <w:pPr>
              <w:rPr>
                <w:rFonts w:asciiTheme="minorHAnsi" w:hAnsiTheme="minorHAnsi"/>
              </w:rPr>
            </w:pPr>
            <w:r>
              <w:rPr>
                <w:rFonts w:asciiTheme="minorHAnsi" w:hAnsiTheme="minorHAnsi"/>
              </w:rPr>
              <w:t>Ref</w:t>
            </w:r>
          </w:p>
        </w:tc>
        <w:tc>
          <w:tcPr>
            <w:tcW w:w="3960" w:type="dxa"/>
          </w:tcPr>
          <w:p w14:paraId="623D26AC" w14:textId="68E69897" w:rsidR="004553A2" w:rsidRPr="00854841" w:rsidRDefault="004553A2" w:rsidP="004553A2">
            <w:pPr>
              <w:rPr>
                <w:rFonts w:asciiTheme="minorHAnsi" w:hAnsiTheme="minorHAnsi"/>
              </w:rPr>
            </w:pPr>
            <w:r>
              <w:rPr>
                <w:rFonts w:asciiTheme="minorHAnsi" w:hAnsiTheme="minorHAnsi"/>
              </w:rPr>
              <w:t>Title</w:t>
            </w:r>
          </w:p>
        </w:tc>
        <w:tc>
          <w:tcPr>
            <w:tcW w:w="1710" w:type="dxa"/>
          </w:tcPr>
          <w:p w14:paraId="5F017BA9" w14:textId="21C9A80D" w:rsidR="004553A2" w:rsidRPr="00854841" w:rsidRDefault="00CE7CBE" w:rsidP="003B1F2D">
            <w:pPr>
              <w:rPr>
                <w:rFonts w:asciiTheme="minorHAnsi" w:hAnsiTheme="minorHAnsi"/>
              </w:rPr>
            </w:pPr>
            <w:r>
              <w:rPr>
                <w:rFonts w:asciiTheme="minorHAnsi" w:hAnsiTheme="minorHAnsi"/>
              </w:rPr>
              <w:t>Source</w:t>
            </w:r>
          </w:p>
        </w:tc>
        <w:tc>
          <w:tcPr>
            <w:tcW w:w="1080" w:type="dxa"/>
          </w:tcPr>
          <w:p w14:paraId="56F1E0CE" w14:textId="77777777" w:rsidR="004553A2" w:rsidRPr="00854841" w:rsidRDefault="004553A2" w:rsidP="003B1F2D">
            <w:pPr>
              <w:rPr>
                <w:rFonts w:asciiTheme="minorHAnsi" w:hAnsiTheme="minorHAnsi"/>
              </w:rPr>
            </w:pPr>
            <w:r w:rsidRPr="00854841">
              <w:rPr>
                <w:rFonts w:asciiTheme="minorHAnsi" w:hAnsiTheme="minorHAnsi"/>
              </w:rPr>
              <w:t>Date</w:t>
            </w:r>
          </w:p>
        </w:tc>
        <w:tc>
          <w:tcPr>
            <w:tcW w:w="810" w:type="dxa"/>
          </w:tcPr>
          <w:p w14:paraId="184A1395" w14:textId="77777777" w:rsidR="004553A2" w:rsidRPr="00854841" w:rsidRDefault="004553A2" w:rsidP="003B1F2D">
            <w:pPr>
              <w:rPr>
                <w:rFonts w:asciiTheme="minorHAnsi" w:hAnsiTheme="minorHAnsi"/>
              </w:rPr>
            </w:pPr>
            <w:r w:rsidRPr="00854841">
              <w:rPr>
                <w:rFonts w:asciiTheme="minorHAnsi" w:hAnsiTheme="minorHAnsi"/>
              </w:rPr>
              <w:t>Issue</w:t>
            </w:r>
          </w:p>
        </w:tc>
      </w:tr>
      <w:tr w:rsidR="00C007D2" w:rsidRPr="00854841" w14:paraId="57987F32" w14:textId="77777777" w:rsidTr="00C007D2">
        <w:tc>
          <w:tcPr>
            <w:tcW w:w="1951" w:type="dxa"/>
          </w:tcPr>
          <w:p w14:paraId="1B988525" w14:textId="77777777" w:rsidR="004553A2" w:rsidRPr="00C94BB9" w:rsidRDefault="004553A2" w:rsidP="003B1F2D">
            <w:pPr>
              <w:rPr>
                <w:rFonts w:asciiTheme="minorHAnsi" w:hAnsiTheme="minorHAnsi"/>
                <w:sz w:val="22"/>
                <w:szCs w:val="22"/>
              </w:rPr>
            </w:pPr>
            <w:r w:rsidRPr="00C94BB9">
              <w:rPr>
                <w:rFonts w:asciiTheme="minorHAnsi" w:hAnsiTheme="minorHAnsi"/>
                <w:sz w:val="22"/>
                <w:szCs w:val="22"/>
              </w:rPr>
              <w:t>RFC 6749</w:t>
            </w:r>
          </w:p>
        </w:tc>
        <w:tc>
          <w:tcPr>
            <w:tcW w:w="3960" w:type="dxa"/>
          </w:tcPr>
          <w:p w14:paraId="45389144" w14:textId="77777777" w:rsidR="004553A2" w:rsidRPr="00C94BB9" w:rsidRDefault="004553A2" w:rsidP="003B1F2D">
            <w:pPr>
              <w:rPr>
                <w:rFonts w:asciiTheme="minorHAnsi" w:hAnsiTheme="minorHAnsi"/>
                <w:sz w:val="22"/>
                <w:szCs w:val="22"/>
              </w:rPr>
            </w:pPr>
            <w:r w:rsidRPr="00C94BB9">
              <w:rPr>
                <w:rFonts w:asciiTheme="minorHAnsi" w:hAnsiTheme="minorHAnsi"/>
                <w:sz w:val="22"/>
                <w:szCs w:val="22"/>
              </w:rPr>
              <w:t>OAuth2 Standard</w:t>
            </w:r>
          </w:p>
        </w:tc>
        <w:tc>
          <w:tcPr>
            <w:tcW w:w="1710" w:type="dxa"/>
          </w:tcPr>
          <w:p w14:paraId="2629B9B8" w14:textId="77777777" w:rsidR="004553A2" w:rsidRPr="00C94BB9" w:rsidRDefault="004553A2" w:rsidP="003B1F2D">
            <w:pPr>
              <w:rPr>
                <w:rFonts w:asciiTheme="minorHAnsi" w:hAnsiTheme="minorHAnsi"/>
                <w:sz w:val="22"/>
                <w:szCs w:val="22"/>
              </w:rPr>
            </w:pPr>
            <w:r w:rsidRPr="00C94BB9">
              <w:rPr>
                <w:rFonts w:asciiTheme="minorHAnsi" w:hAnsiTheme="minorHAnsi"/>
                <w:sz w:val="22"/>
                <w:szCs w:val="22"/>
              </w:rPr>
              <w:t>IETF</w:t>
            </w:r>
          </w:p>
        </w:tc>
        <w:tc>
          <w:tcPr>
            <w:tcW w:w="1080" w:type="dxa"/>
          </w:tcPr>
          <w:p w14:paraId="29C67D6B" w14:textId="77777777" w:rsidR="004553A2" w:rsidRPr="00C94BB9" w:rsidRDefault="004553A2" w:rsidP="003B1F2D">
            <w:pPr>
              <w:rPr>
                <w:rFonts w:asciiTheme="minorHAnsi" w:hAnsiTheme="minorHAnsi"/>
                <w:sz w:val="22"/>
                <w:szCs w:val="22"/>
              </w:rPr>
            </w:pPr>
            <w:r w:rsidRPr="00C94BB9">
              <w:rPr>
                <w:rFonts w:asciiTheme="minorHAnsi" w:hAnsiTheme="minorHAnsi"/>
                <w:sz w:val="22"/>
                <w:szCs w:val="22"/>
              </w:rPr>
              <w:t>N/A</w:t>
            </w:r>
          </w:p>
        </w:tc>
        <w:tc>
          <w:tcPr>
            <w:tcW w:w="810" w:type="dxa"/>
          </w:tcPr>
          <w:p w14:paraId="3EC646D7" w14:textId="77777777" w:rsidR="004553A2" w:rsidRPr="00C94BB9" w:rsidRDefault="004553A2" w:rsidP="003B1F2D">
            <w:pPr>
              <w:rPr>
                <w:rFonts w:asciiTheme="minorHAnsi" w:hAnsiTheme="minorHAnsi"/>
                <w:sz w:val="22"/>
                <w:szCs w:val="22"/>
              </w:rPr>
            </w:pPr>
            <w:r w:rsidRPr="00C94BB9">
              <w:rPr>
                <w:rFonts w:asciiTheme="minorHAnsi" w:hAnsiTheme="minorHAnsi"/>
                <w:sz w:val="22"/>
                <w:szCs w:val="22"/>
              </w:rPr>
              <w:t>N/A</w:t>
            </w:r>
          </w:p>
        </w:tc>
      </w:tr>
      <w:tr w:rsidR="00C007D2" w:rsidRPr="00854841" w14:paraId="2396A556" w14:textId="77777777" w:rsidTr="00C007D2">
        <w:tc>
          <w:tcPr>
            <w:tcW w:w="1951" w:type="dxa"/>
          </w:tcPr>
          <w:p w14:paraId="105479E2" w14:textId="77777777" w:rsidR="004553A2" w:rsidRPr="00C94BB9" w:rsidRDefault="004553A2" w:rsidP="003B1F2D">
            <w:pPr>
              <w:rPr>
                <w:rFonts w:asciiTheme="minorHAnsi" w:hAnsiTheme="minorHAnsi"/>
                <w:sz w:val="22"/>
                <w:szCs w:val="22"/>
              </w:rPr>
            </w:pPr>
            <w:r w:rsidRPr="00C94BB9">
              <w:rPr>
                <w:rFonts w:asciiTheme="minorHAnsi" w:hAnsiTheme="minorHAnsi"/>
                <w:sz w:val="22"/>
                <w:szCs w:val="22"/>
              </w:rPr>
              <w:t>RFC 6750</w:t>
            </w:r>
          </w:p>
        </w:tc>
        <w:tc>
          <w:tcPr>
            <w:tcW w:w="3960" w:type="dxa"/>
          </w:tcPr>
          <w:p w14:paraId="13D488FA" w14:textId="77777777" w:rsidR="004553A2" w:rsidRPr="00C94BB9" w:rsidRDefault="004553A2" w:rsidP="003B1F2D">
            <w:pPr>
              <w:rPr>
                <w:rFonts w:asciiTheme="minorHAnsi" w:hAnsiTheme="minorHAnsi"/>
                <w:sz w:val="22"/>
                <w:szCs w:val="22"/>
              </w:rPr>
            </w:pPr>
            <w:r w:rsidRPr="00C94BB9">
              <w:rPr>
                <w:rFonts w:asciiTheme="minorHAnsi" w:hAnsiTheme="minorHAnsi"/>
                <w:sz w:val="22"/>
                <w:szCs w:val="22"/>
              </w:rPr>
              <w:t>OAuth: Bearer Token Usage</w:t>
            </w:r>
          </w:p>
        </w:tc>
        <w:tc>
          <w:tcPr>
            <w:tcW w:w="1710" w:type="dxa"/>
          </w:tcPr>
          <w:p w14:paraId="5B97A94C" w14:textId="77777777" w:rsidR="004553A2" w:rsidRPr="00C94BB9" w:rsidRDefault="004553A2" w:rsidP="003B1F2D">
            <w:pPr>
              <w:rPr>
                <w:rFonts w:asciiTheme="minorHAnsi" w:hAnsiTheme="minorHAnsi"/>
                <w:sz w:val="22"/>
                <w:szCs w:val="22"/>
              </w:rPr>
            </w:pPr>
            <w:r w:rsidRPr="00C94BB9">
              <w:rPr>
                <w:rFonts w:asciiTheme="minorHAnsi" w:hAnsiTheme="minorHAnsi"/>
                <w:sz w:val="22"/>
                <w:szCs w:val="22"/>
              </w:rPr>
              <w:t>IETF</w:t>
            </w:r>
          </w:p>
        </w:tc>
        <w:tc>
          <w:tcPr>
            <w:tcW w:w="1080" w:type="dxa"/>
          </w:tcPr>
          <w:p w14:paraId="6446B794" w14:textId="77777777" w:rsidR="004553A2" w:rsidRPr="00C94BB9" w:rsidRDefault="004553A2" w:rsidP="003B1F2D">
            <w:pPr>
              <w:rPr>
                <w:rFonts w:asciiTheme="minorHAnsi" w:hAnsiTheme="minorHAnsi"/>
                <w:sz w:val="22"/>
                <w:szCs w:val="22"/>
              </w:rPr>
            </w:pPr>
            <w:r w:rsidRPr="00C94BB9">
              <w:rPr>
                <w:rFonts w:asciiTheme="minorHAnsi" w:hAnsiTheme="minorHAnsi"/>
                <w:sz w:val="22"/>
                <w:szCs w:val="22"/>
              </w:rPr>
              <w:t>N/A</w:t>
            </w:r>
          </w:p>
        </w:tc>
        <w:tc>
          <w:tcPr>
            <w:tcW w:w="810" w:type="dxa"/>
          </w:tcPr>
          <w:p w14:paraId="07FD82FC" w14:textId="77777777" w:rsidR="004553A2" w:rsidRPr="00C94BB9" w:rsidRDefault="004553A2" w:rsidP="003B1F2D">
            <w:pPr>
              <w:rPr>
                <w:rFonts w:asciiTheme="minorHAnsi" w:hAnsiTheme="minorHAnsi"/>
                <w:sz w:val="22"/>
                <w:szCs w:val="22"/>
              </w:rPr>
            </w:pPr>
            <w:r w:rsidRPr="00C94BB9">
              <w:rPr>
                <w:rFonts w:asciiTheme="minorHAnsi" w:hAnsiTheme="minorHAnsi"/>
                <w:sz w:val="22"/>
                <w:szCs w:val="22"/>
              </w:rPr>
              <w:t>N/A</w:t>
            </w:r>
          </w:p>
        </w:tc>
      </w:tr>
      <w:tr w:rsidR="00CE7CBE" w:rsidRPr="00854841" w14:paraId="3E98340B" w14:textId="77777777" w:rsidTr="00C007D2">
        <w:tc>
          <w:tcPr>
            <w:tcW w:w="1951" w:type="dxa"/>
          </w:tcPr>
          <w:p w14:paraId="134A2B3E" w14:textId="67F8E5D9" w:rsidR="00CE7CBE" w:rsidRPr="00C94BB9" w:rsidRDefault="00CE7CBE" w:rsidP="00C007D2">
            <w:pPr>
              <w:rPr>
                <w:rFonts w:asciiTheme="minorHAnsi" w:hAnsiTheme="minorHAnsi"/>
                <w:sz w:val="22"/>
                <w:szCs w:val="22"/>
              </w:rPr>
            </w:pPr>
            <w:r>
              <w:rPr>
                <w:rFonts w:asciiTheme="minorHAnsi" w:hAnsiTheme="minorHAnsi"/>
                <w:sz w:val="22"/>
                <w:szCs w:val="22"/>
              </w:rPr>
              <w:t>RFC 7662</w:t>
            </w:r>
          </w:p>
        </w:tc>
        <w:tc>
          <w:tcPr>
            <w:tcW w:w="3960" w:type="dxa"/>
          </w:tcPr>
          <w:p w14:paraId="1F69B6A1" w14:textId="1D58B7F2" w:rsidR="00CE7CBE" w:rsidRPr="00C94BB9" w:rsidRDefault="00CE7CBE" w:rsidP="00C007D2">
            <w:pPr>
              <w:rPr>
                <w:rFonts w:asciiTheme="minorHAnsi" w:hAnsiTheme="minorHAnsi"/>
                <w:sz w:val="22"/>
                <w:szCs w:val="22"/>
              </w:rPr>
            </w:pPr>
            <w:r>
              <w:rPr>
                <w:rFonts w:asciiTheme="minorHAnsi" w:hAnsiTheme="minorHAnsi"/>
                <w:sz w:val="22"/>
                <w:szCs w:val="22"/>
              </w:rPr>
              <w:t>OAuth 2.0 Token Introspection</w:t>
            </w:r>
          </w:p>
        </w:tc>
        <w:tc>
          <w:tcPr>
            <w:tcW w:w="1710" w:type="dxa"/>
          </w:tcPr>
          <w:p w14:paraId="358FEE71" w14:textId="6F957B87" w:rsidR="00CE7CBE" w:rsidRDefault="00CE7CBE" w:rsidP="003B1F2D">
            <w:pPr>
              <w:rPr>
                <w:rFonts w:asciiTheme="minorHAnsi" w:hAnsiTheme="minorHAnsi"/>
                <w:sz w:val="22"/>
                <w:szCs w:val="22"/>
              </w:rPr>
            </w:pPr>
            <w:r>
              <w:rPr>
                <w:rFonts w:asciiTheme="minorHAnsi" w:hAnsiTheme="minorHAnsi"/>
                <w:sz w:val="22"/>
                <w:szCs w:val="22"/>
              </w:rPr>
              <w:t>IETF</w:t>
            </w:r>
          </w:p>
        </w:tc>
        <w:tc>
          <w:tcPr>
            <w:tcW w:w="1080" w:type="dxa"/>
          </w:tcPr>
          <w:p w14:paraId="6DBB487A" w14:textId="77777777" w:rsidR="00CE7CBE" w:rsidRPr="00C94BB9" w:rsidRDefault="00CE7CBE" w:rsidP="003B1F2D">
            <w:pPr>
              <w:rPr>
                <w:rFonts w:asciiTheme="minorHAnsi" w:hAnsiTheme="minorHAnsi"/>
                <w:sz w:val="22"/>
                <w:szCs w:val="22"/>
              </w:rPr>
            </w:pPr>
          </w:p>
        </w:tc>
        <w:tc>
          <w:tcPr>
            <w:tcW w:w="810" w:type="dxa"/>
          </w:tcPr>
          <w:p w14:paraId="44D871F2" w14:textId="77777777" w:rsidR="00CE7CBE" w:rsidRDefault="00CE7CBE" w:rsidP="003B1F2D">
            <w:pPr>
              <w:rPr>
                <w:rFonts w:asciiTheme="minorHAnsi" w:hAnsiTheme="minorHAnsi"/>
                <w:sz w:val="22"/>
                <w:szCs w:val="22"/>
              </w:rPr>
            </w:pPr>
          </w:p>
        </w:tc>
      </w:tr>
      <w:tr w:rsidR="00C007D2" w:rsidRPr="00854841" w14:paraId="6FA976A7" w14:textId="77777777" w:rsidTr="00C007D2">
        <w:tc>
          <w:tcPr>
            <w:tcW w:w="1951" w:type="dxa"/>
          </w:tcPr>
          <w:p w14:paraId="65519906" w14:textId="16081DB3" w:rsidR="004553A2" w:rsidRPr="00C94BB9" w:rsidRDefault="00C94BB9" w:rsidP="00C007D2">
            <w:pPr>
              <w:rPr>
                <w:rFonts w:asciiTheme="minorHAnsi" w:hAnsiTheme="minorHAnsi"/>
                <w:sz w:val="22"/>
                <w:szCs w:val="22"/>
              </w:rPr>
            </w:pPr>
            <w:r w:rsidRPr="00C94BB9">
              <w:rPr>
                <w:rFonts w:asciiTheme="minorHAnsi" w:hAnsiTheme="minorHAnsi"/>
                <w:sz w:val="22"/>
                <w:szCs w:val="22"/>
              </w:rPr>
              <w:t xml:space="preserve">OB Security </w:t>
            </w:r>
            <w:r w:rsidR="00C007D2">
              <w:rPr>
                <w:rFonts w:asciiTheme="minorHAnsi" w:hAnsiTheme="minorHAnsi"/>
                <w:sz w:val="22"/>
                <w:szCs w:val="22"/>
              </w:rPr>
              <w:t>Directory</w:t>
            </w:r>
          </w:p>
        </w:tc>
        <w:tc>
          <w:tcPr>
            <w:tcW w:w="3960" w:type="dxa"/>
          </w:tcPr>
          <w:p w14:paraId="066871A5" w14:textId="428980A6" w:rsidR="004553A2" w:rsidRPr="00C94BB9" w:rsidRDefault="00C94BB9" w:rsidP="00C007D2">
            <w:pPr>
              <w:rPr>
                <w:rFonts w:asciiTheme="minorHAnsi" w:hAnsiTheme="minorHAnsi"/>
                <w:sz w:val="22"/>
                <w:szCs w:val="22"/>
              </w:rPr>
            </w:pPr>
            <w:r w:rsidRPr="00C94BB9">
              <w:rPr>
                <w:rFonts w:asciiTheme="minorHAnsi" w:hAnsiTheme="minorHAnsi"/>
                <w:sz w:val="22"/>
                <w:szCs w:val="22"/>
              </w:rPr>
              <w:t xml:space="preserve">Open </w:t>
            </w:r>
            <w:r w:rsidR="005228FF">
              <w:rPr>
                <w:rFonts w:asciiTheme="minorHAnsi" w:hAnsiTheme="minorHAnsi"/>
                <w:sz w:val="22"/>
                <w:szCs w:val="22"/>
              </w:rPr>
              <w:t xml:space="preserve">Banking </w:t>
            </w:r>
            <w:r w:rsidR="00C007D2">
              <w:rPr>
                <w:rFonts w:asciiTheme="minorHAnsi" w:hAnsiTheme="minorHAnsi"/>
                <w:sz w:val="22"/>
                <w:szCs w:val="22"/>
              </w:rPr>
              <w:t>Directory</w:t>
            </w:r>
          </w:p>
        </w:tc>
        <w:tc>
          <w:tcPr>
            <w:tcW w:w="1710" w:type="dxa"/>
          </w:tcPr>
          <w:p w14:paraId="79510108" w14:textId="12447C08" w:rsidR="004553A2" w:rsidRPr="00C94BB9" w:rsidRDefault="005228FF" w:rsidP="003B1F2D">
            <w:pPr>
              <w:rPr>
                <w:rFonts w:asciiTheme="minorHAnsi" w:hAnsiTheme="minorHAnsi"/>
                <w:sz w:val="22"/>
                <w:szCs w:val="22"/>
              </w:rPr>
            </w:pPr>
            <w:r>
              <w:rPr>
                <w:rFonts w:asciiTheme="minorHAnsi" w:hAnsiTheme="minorHAnsi"/>
                <w:sz w:val="22"/>
                <w:szCs w:val="22"/>
              </w:rPr>
              <w:t>Open Banking</w:t>
            </w:r>
          </w:p>
        </w:tc>
        <w:tc>
          <w:tcPr>
            <w:tcW w:w="1080" w:type="dxa"/>
          </w:tcPr>
          <w:p w14:paraId="33A17A3B" w14:textId="77777777" w:rsidR="004553A2" w:rsidRPr="00C94BB9" w:rsidRDefault="004553A2" w:rsidP="003B1F2D">
            <w:pPr>
              <w:rPr>
                <w:rFonts w:asciiTheme="minorHAnsi" w:hAnsiTheme="minorHAnsi"/>
                <w:sz w:val="22"/>
                <w:szCs w:val="22"/>
              </w:rPr>
            </w:pPr>
          </w:p>
        </w:tc>
        <w:tc>
          <w:tcPr>
            <w:tcW w:w="810" w:type="dxa"/>
          </w:tcPr>
          <w:p w14:paraId="54DAF9AE" w14:textId="0874AD7A" w:rsidR="004553A2" w:rsidRPr="00C94BB9" w:rsidRDefault="005228FF" w:rsidP="003B1F2D">
            <w:pPr>
              <w:rPr>
                <w:rFonts w:asciiTheme="minorHAnsi" w:hAnsiTheme="minorHAnsi"/>
                <w:sz w:val="22"/>
                <w:szCs w:val="22"/>
              </w:rPr>
            </w:pPr>
            <w:r>
              <w:rPr>
                <w:rFonts w:asciiTheme="minorHAnsi" w:hAnsiTheme="minorHAnsi"/>
                <w:sz w:val="22"/>
                <w:szCs w:val="22"/>
              </w:rPr>
              <w:t>1.1.0</w:t>
            </w:r>
          </w:p>
        </w:tc>
      </w:tr>
      <w:tr w:rsidR="00C007D2" w:rsidRPr="00854841" w14:paraId="13422D70" w14:textId="77777777" w:rsidTr="00C007D2">
        <w:tc>
          <w:tcPr>
            <w:tcW w:w="1951" w:type="dxa"/>
          </w:tcPr>
          <w:p w14:paraId="25CE934D" w14:textId="34805E5D" w:rsidR="00C007D2" w:rsidRPr="00C94BB9" w:rsidRDefault="00C007D2" w:rsidP="003B1F2D">
            <w:pPr>
              <w:rPr>
                <w:rFonts w:asciiTheme="minorHAnsi" w:hAnsiTheme="minorHAnsi"/>
                <w:sz w:val="22"/>
                <w:szCs w:val="22"/>
              </w:rPr>
            </w:pPr>
            <w:r w:rsidRPr="00C94BB9">
              <w:rPr>
                <w:rFonts w:asciiTheme="minorHAnsi" w:hAnsiTheme="minorHAnsi"/>
                <w:sz w:val="22"/>
                <w:szCs w:val="22"/>
              </w:rPr>
              <w:t>OB Security Profile</w:t>
            </w:r>
          </w:p>
        </w:tc>
        <w:tc>
          <w:tcPr>
            <w:tcW w:w="3960" w:type="dxa"/>
          </w:tcPr>
          <w:p w14:paraId="00F5B23D" w14:textId="3BB0EDAD" w:rsidR="00C007D2" w:rsidRPr="00C94BB9" w:rsidRDefault="00C007D2" w:rsidP="003B1F2D">
            <w:pPr>
              <w:rPr>
                <w:rFonts w:asciiTheme="minorHAnsi" w:hAnsiTheme="minorHAnsi"/>
                <w:sz w:val="22"/>
                <w:szCs w:val="22"/>
              </w:rPr>
            </w:pPr>
            <w:r w:rsidRPr="00C94BB9">
              <w:rPr>
                <w:rFonts w:asciiTheme="minorHAnsi" w:hAnsiTheme="minorHAnsi"/>
                <w:sz w:val="22"/>
                <w:szCs w:val="22"/>
              </w:rPr>
              <w:t xml:space="preserve">Open </w:t>
            </w:r>
            <w:r>
              <w:rPr>
                <w:rFonts w:asciiTheme="minorHAnsi" w:hAnsiTheme="minorHAnsi"/>
                <w:sz w:val="22"/>
                <w:szCs w:val="22"/>
              </w:rPr>
              <w:t>Banking Security Profile</w:t>
            </w:r>
          </w:p>
        </w:tc>
        <w:tc>
          <w:tcPr>
            <w:tcW w:w="1710" w:type="dxa"/>
          </w:tcPr>
          <w:p w14:paraId="6CC389A7" w14:textId="0D9AE22A" w:rsidR="00C007D2" w:rsidRDefault="00C007D2" w:rsidP="003B1F2D">
            <w:pPr>
              <w:rPr>
                <w:rFonts w:asciiTheme="minorHAnsi" w:hAnsiTheme="minorHAnsi"/>
                <w:sz w:val="22"/>
                <w:szCs w:val="22"/>
              </w:rPr>
            </w:pPr>
            <w:r>
              <w:rPr>
                <w:rFonts w:asciiTheme="minorHAnsi" w:hAnsiTheme="minorHAnsi"/>
                <w:sz w:val="22"/>
                <w:szCs w:val="22"/>
              </w:rPr>
              <w:t>Open Banking</w:t>
            </w:r>
          </w:p>
        </w:tc>
        <w:tc>
          <w:tcPr>
            <w:tcW w:w="1080" w:type="dxa"/>
          </w:tcPr>
          <w:p w14:paraId="2484AE0D" w14:textId="5C184D71" w:rsidR="00C007D2" w:rsidRPr="00C94BB9" w:rsidRDefault="00C007D2" w:rsidP="003B1F2D">
            <w:pPr>
              <w:rPr>
                <w:rFonts w:asciiTheme="minorHAnsi" w:hAnsiTheme="minorHAnsi"/>
                <w:sz w:val="22"/>
                <w:szCs w:val="22"/>
              </w:rPr>
            </w:pPr>
            <w:r>
              <w:rPr>
                <w:rFonts w:asciiTheme="minorHAnsi" w:hAnsiTheme="minorHAnsi"/>
                <w:sz w:val="22"/>
                <w:szCs w:val="22"/>
              </w:rPr>
              <w:t>29/09/17</w:t>
            </w:r>
          </w:p>
        </w:tc>
        <w:tc>
          <w:tcPr>
            <w:tcW w:w="810" w:type="dxa"/>
          </w:tcPr>
          <w:p w14:paraId="1115FAC6" w14:textId="09E31058" w:rsidR="00C007D2" w:rsidRDefault="00C007D2" w:rsidP="003B1F2D">
            <w:pPr>
              <w:rPr>
                <w:rFonts w:asciiTheme="minorHAnsi" w:hAnsiTheme="minorHAnsi"/>
                <w:sz w:val="22"/>
                <w:szCs w:val="22"/>
              </w:rPr>
            </w:pPr>
            <w:r>
              <w:rPr>
                <w:rFonts w:asciiTheme="minorHAnsi" w:hAnsiTheme="minorHAnsi"/>
                <w:sz w:val="22"/>
                <w:szCs w:val="22"/>
              </w:rPr>
              <w:t>1.1.0</w:t>
            </w:r>
          </w:p>
        </w:tc>
      </w:tr>
      <w:tr w:rsidR="00C007D2" w:rsidRPr="00854841" w14:paraId="1F111992" w14:textId="77777777" w:rsidTr="00C007D2">
        <w:tc>
          <w:tcPr>
            <w:tcW w:w="1951" w:type="dxa"/>
          </w:tcPr>
          <w:p w14:paraId="652A9337" w14:textId="15911DD4" w:rsidR="00C007D2" w:rsidRPr="00C94BB9" w:rsidRDefault="00C007D2" w:rsidP="00C007D2">
            <w:pPr>
              <w:rPr>
                <w:rFonts w:asciiTheme="minorHAnsi" w:hAnsiTheme="minorHAnsi"/>
                <w:sz w:val="22"/>
                <w:szCs w:val="22"/>
              </w:rPr>
            </w:pPr>
            <w:r w:rsidRPr="00C94BB9">
              <w:rPr>
                <w:rFonts w:asciiTheme="minorHAnsi" w:hAnsiTheme="minorHAnsi"/>
                <w:sz w:val="22"/>
                <w:szCs w:val="22"/>
              </w:rPr>
              <w:t xml:space="preserve">OB </w:t>
            </w:r>
            <w:r>
              <w:rPr>
                <w:rFonts w:asciiTheme="minorHAnsi" w:hAnsiTheme="minorHAnsi"/>
                <w:sz w:val="22"/>
                <w:szCs w:val="22"/>
              </w:rPr>
              <w:t xml:space="preserve">Payment Initiation API </w:t>
            </w:r>
          </w:p>
        </w:tc>
        <w:tc>
          <w:tcPr>
            <w:tcW w:w="3960" w:type="dxa"/>
          </w:tcPr>
          <w:p w14:paraId="2D5E8604" w14:textId="4464C4F4" w:rsidR="00C007D2" w:rsidRPr="00C94BB9" w:rsidRDefault="00C007D2" w:rsidP="00C007D2">
            <w:pPr>
              <w:rPr>
                <w:rFonts w:asciiTheme="minorHAnsi" w:hAnsiTheme="minorHAnsi"/>
                <w:sz w:val="22"/>
                <w:szCs w:val="22"/>
              </w:rPr>
            </w:pPr>
            <w:r w:rsidRPr="00C94BB9">
              <w:rPr>
                <w:rFonts w:asciiTheme="minorHAnsi" w:hAnsiTheme="minorHAnsi"/>
                <w:sz w:val="22"/>
                <w:szCs w:val="22"/>
              </w:rPr>
              <w:t xml:space="preserve">Open </w:t>
            </w:r>
            <w:r>
              <w:rPr>
                <w:rFonts w:asciiTheme="minorHAnsi" w:hAnsiTheme="minorHAnsi"/>
                <w:sz w:val="22"/>
                <w:szCs w:val="22"/>
              </w:rPr>
              <w:t>Banking Payment Initiation API</w:t>
            </w:r>
          </w:p>
        </w:tc>
        <w:tc>
          <w:tcPr>
            <w:tcW w:w="1710" w:type="dxa"/>
          </w:tcPr>
          <w:p w14:paraId="1E48038C" w14:textId="61579170" w:rsidR="00C007D2" w:rsidRDefault="00C007D2" w:rsidP="003B1F2D">
            <w:pPr>
              <w:rPr>
                <w:rFonts w:asciiTheme="minorHAnsi" w:hAnsiTheme="minorHAnsi"/>
                <w:sz w:val="22"/>
                <w:szCs w:val="22"/>
              </w:rPr>
            </w:pPr>
            <w:r>
              <w:rPr>
                <w:rFonts w:asciiTheme="minorHAnsi" w:hAnsiTheme="minorHAnsi"/>
                <w:sz w:val="22"/>
                <w:szCs w:val="22"/>
              </w:rPr>
              <w:t>Open Banking</w:t>
            </w:r>
          </w:p>
        </w:tc>
        <w:tc>
          <w:tcPr>
            <w:tcW w:w="1080" w:type="dxa"/>
          </w:tcPr>
          <w:p w14:paraId="4BBCDF43" w14:textId="2C3082D7" w:rsidR="00C007D2" w:rsidRPr="00C94BB9" w:rsidRDefault="00C007D2" w:rsidP="003B1F2D">
            <w:pPr>
              <w:rPr>
                <w:rFonts w:asciiTheme="minorHAnsi" w:hAnsiTheme="minorHAnsi"/>
                <w:sz w:val="22"/>
                <w:szCs w:val="22"/>
              </w:rPr>
            </w:pPr>
            <w:r>
              <w:rPr>
                <w:rFonts w:asciiTheme="minorHAnsi" w:hAnsiTheme="minorHAnsi"/>
                <w:sz w:val="22"/>
                <w:szCs w:val="22"/>
              </w:rPr>
              <w:t>31/08/17</w:t>
            </w:r>
          </w:p>
        </w:tc>
        <w:tc>
          <w:tcPr>
            <w:tcW w:w="810" w:type="dxa"/>
          </w:tcPr>
          <w:p w14:paraId="27CDD92B" w14:textId="7773694C" w:rsidR="00C007D2" w:rsidRDefault="00C007D2" w:rsidP="003B1F2D">
            <w:pPr>
              <w:rPr>
                <w:rFonts w:asciiTheme="minorHAnsi" w:hAnsiTheme="minorHAnsi"/>
                <w:sz w:val="22"/>
                <w:szCs w:val="22"/>
              </w:rPr>
            </w:pPr>
            <w:r>
              <w:rPr>
                <w:rFonts w:asciiTheme="minorHAnsi" w:hAnsiTheme="minorHAnsi"/>
                <w:sz w:val="22"/>
                <w:szCs w:val="22"/>
              </w:rPr>
              <w:t>1.1.0</w:t>
            </w:r>
          </w:p>
        </w:tc>
      </w:tr>
      <w:tr w:rsidR="00C007D2" w:rsidRPr="00854841" w14:paraId="7F1E9303" w14:textId="77777777" w:rsidTr="00C007D2">
        <w:tc>
          <w:tcPr>
            <w:tcW w:w="1951" w:type="dxa"/>
          </w:tcPr>
          <w:p w14:paraId="4C0455C3" w14:textId="6CE5B103" w:rsidR="00C007D2" w:rsidRPr="00C94BB9" w:rsidRDefault="00C007D2" w:rsidP="003B1F2D">
            <w:pPr>
              <w:rPr>
                <w:rFonts w:asciiTheme="minorHAnsi" w:hAnsiTheme="minorHAnsi"/>
                <w:sz w:val="22"/>
                <w:szCs w:val="22"/>
              </w:rPr>
            </w:pPr>
            <w:r>
              <w:rPr>
                <w:rFonts w:asciiTheme="minorHAnsi" w:hAnsiTheme="minorHAnsi"/>
                <w:sz w:val="22"/>
                <w:szCs w:val="22"/>
              </w:rPr>
              <w:t>OB Account &amp; Transaction API</w:t>
            </w:r>
          </w:p>
        </w:tc>
        <w:tc>
          <w:tcPr>
            <w:tcW w:w="3960" w:type="dxa"/>
          </w:tcPr>
          <w:p w14:paraId="5D5AF387" w14:textId="6E433008" w:rsidR="00C007D2" w:rsidRPr="00C94BB9" w:rsidRDefault="00C007D2" w:rsidP="003B1F2D">
            <w:pPr>
              <w:rPr>
                <w:rFonts w:asciiTheme="minorHAnsi" w:hAnsiTheme="minorHAnsi"/>
                <w:sz w:val="22"/>
                <w:szCs w:val="22"/>
              </w:rPr>
            </w:pPr>
            <w:r>
              <w:rPr>
                <w:rFonts w:asciiTheme="minorHAnsi" w:hAnsiTheme="minorHAnsi"/>
                <w:sz w:val="22"/>
                <w:szCs w:val="22"/>
              </w:rPr>
              <w:t>Open Banking Account &amp; Transaction API</w:t>
            </w:r>
          </w:p>
        </w:tc>
        <w:tc>
          <w:tcPr>
            <w:tcW w:w="1710" w:type="dxa"/>
          </w:tcPr>
          <w:p w14:paraId="053D6C25" w14:textId="14F932E7" w:rsidR="00C007D2" w:rsidRDefault="00C007D2" w:rsidP="003B1F2D">
            <w:pPr>
              <w:rPr>
                <w:rFonts w:asciiTheme="minorHAnsi" w:hAnsiTheme="minorHAnsi"/>
                <w:sz w:val="22"/>
                <w:szCs w:val="22"/>
              </w:rPr>
            </w:pPr>
            <w:r>
              <w:rPr>
                <w:rFonts w:asciiTheme="minorHAnsi" w:hAnsiTheme="minorHAnsi"/>
                <w:sz w:val="22"/>
                <w:szCs w:val="22"/>
              </w:rPr>
              <w:t>Open Banking</w:t>
            </w:r>
          </w:p>
        </w:tc>
        <w:tc>
          <w:tcPr>
            <w:tcW w:w="1080" w:type="dxa"/>
          </w:tcPr>
          <w:p w14:paraId="206A82B6" w14:textId="405AA992" w:rsidR="00C007D2" w:rsidRPr="00C94BB9" w:rsidRDefault="00C007D2" w:rsidP="003B1F2D">
            <w:pPr>
              <w:rPr>
                <w:rFonts w:asciiTheme="minorHAnsi" w:hAnsiTheme="minorHAnsi"/>
                <w:sz w:val="22"/>
                <w:szCs w:val="22"/>
              </w:rPr>
            </w:pPr>
            <w:r>
              <w:rPr>
                <w:rFonts w:asciiTheme="minorHAnsi" w:hAnsiTheme="minorHAnsi"/>
                <w:sz w:val="22"/>
                <w:szCs w:val="22"/>
              </w:rPr>
              <w:t>31/08/17</w:t>
            </w:r>
          </w:p>
        </w:tc>
        <w:tc>
          <w:tcPr>
            <w:tcW w:w="810" w:type="dxa"/>
          </w:tcPr>
          <w:p w14:paraId="31254D98" w14:textId="372277CC" w:rsidR="00C007D2" w:rsidRDefault="00C007D2" w:rsidP="003B1F2D">
            <w:pPr>
              <w:rPr>
                <w:rFonts w:asciiTheme="minorHAnsi" w:hAnsiTheme="minorHAnsi"/>
                <w:sz w:val="22"/>
                <w:szCs w:val="22"/>
              </w:rPr>
            </w:pPr>
            <w:r>
              <w:rPr>
                <w:rFonts w:asciiTheme="minorHAnsi" w:hAnsiTheme="minorHAnsi"/>
                <w:sz w:val="22"/>
                <w:szCs w:val="22"/>
              </w:rPr>
              <w:t>1.1.0</w:t>
            </w:r>
          </w:p>
        </w:tc>
      </w:tr>
      <w:tr w:rsidR="0098370E" w:rsidRPr="00854841" w14:paraId="12E44833" w14:textId="77777777" w:rsidTr="00C007D2">
        <w:tc>
          <w:tcPr>
            <w:tcW w:w="1951" w:type="dxa"/>
          </w:tcPr>
          <w:p w14:paraId="2C67F046" w14:textId="644BF61A" w:rsidR="0098370E" w:rsidRDefault="00CE7CBE" w:rsidP="003B1F2D">
            <w:pPr>
              <w:rPr>
                <w:rFonts w:asciiTheme="minorHAnsi" w:hAnsiTheme="minorHAnsi"/>
                <w:sz w:val="22"/>
                <w:szCs w:val="22"/>
              </w:rPr>
            </w:pPr>
            <w:r>
              <w:rPr>
                <w:rFonts w:asciiTheme="minorHAnsi" w:hAnsiTheme="minorHAnsi"/>
                <w:sz w:val="22"/>
                <w:szCs w:val="22"/>
              </w:rPr>
              <w:t>PSD2 RTS</w:t>
            </w:r>
          </w:p>
        </w:tc>
        <w:tc>
          <w:tcPr>
            <w:tcW w:w="3960" w:type="dxa"/>
          </w:tcPr>
          <w:p w14:paraId="030E29FB" w14:textId="77777777" w:rsidR="00CE7CBE" w:rsidRPr="00CE7CBE" w:rsidRDefault="00CE7CBE" w:rsidP="00CE7CBE">
            <w:pPr>
              <w:rPr>
                <w:rFonts w:asciiTheme="minorHAnsi" w:hAnsiTheme="minorHAnsi"/>
                <w:sz w:val="22"/>
                <w:szCs w:val="22"/>
              </w:rPr>
            </w:pPr>
            <w:r w:rsidRPr="00CE7CBE">
              <w:rPr>
                <w:rFonts w:asciiTheme="minorHAnsi" w:hAnsiTheme="minorHAnsi"/>
                <w:sz w:val="22"/>
                <w:szCs w:val="22"/>
              </w:rPr>
              <w:t>PSD2 RTS - Final Report - Draft Regulatory Technical Standards on Strong Customer Authentication and common and secure communication under Article 98 of Directive 2015/2366 (PSD2)</w:t>
            </w:r>
          </w:p>
          <w:p w14:paraId="2A798852" w14:textId="37B88450" w:rsidR="0098370E" w:rsidRDefault="0098370E" w:rsidP="00CE7CBE">
            <w:pPr>
              <w:rPr>
                <w:rFonts w:asciiTheme="minorHAnsi" w:hAnsiTheme="minorHAnsi"/>
                <w:sz w:val="22"/>
                <w:szCs w:val="22"/>
              </w:rPr>
            </w:pPr>
          </w:p>
        </w:tc>
        <w:tc>
          <w:tcPr>
            <w:tcW w:w="1710" w:type="dxa"/>
          </w:tcPr>
          <w:p w14:paraId="136F71EE" w14:textId="512D4020" w:rsidR="0098370E" w:rsidRDefault="00CE7CBE" w:rsidP="003B1F2D">
            <w:pPr>
              <w:rPr>
                <w:rFonts w:asciiTheme="minorHAnsi" w:hAnsiTheme="minorHAnsi"/>
                <w:sz w:val="22"/>
                <w:szCs w:val="22"/>
              </w:rPr>
            </w:pPr>
            <w:r>
              <w:rPr>
                <w:rFonts w:asciiTheme="minorHAnsi" w:hAnsiTheme="minorHAnsi"/>
                <w:sz w:val="22"/>
                <w:szCs w:val="22"/>
              </w:rPr>
              <w:t>EBA</w:t>
            </w:r>
          </w:p>
        </w:tc>
        <w:tc>
          <w:tcPr>
            <w:tcW w:w="1080" w:type="dxa"/>
          </w:tcPr>
          <w:p w14:paraId="35727D85" w14:textId="3CB8C8F4" w:rsidR="0098370E" w:rsidRDefault="00CE7CBE" w:rsidP="003B1F2D">
            <w:pPr>
              <w:rPr>
                <w:rFonts w:asciiTheme="minorHAnsi" w:hAnsiTheme="minorHAnsi"/>
                <w:sz w:val="22"/>
                <w:szCs w:val="22"/>
              </w:rPr>
            </w:pPr>
            <w:r w:rsidRPr="00CE7CBE">
              <w:rPr>
                <w:rFonts w:asciiTheme="minorHAnsi" w:hAnsiTheme="minorHAnsi"/>
                <w:sz w:val="22"/>
                <w:szCs w:val="22"/>
              </w:rPr>
              <w:t>EBA/RTS/2017/02</w:t>
            </w:r>
          </w:p>
        </w:tc>
        <w:tc>
          <w:tcPr>
            <w:tcW w:w="810" w:type="dxa"/>
          </w:tcPr>
          <w:p w14:paraId="22EAA617" w14:textId="1EF284D8" w:rsidR="00CE7CBE" w:rsidRDefault="00CE7CBE" w:rsidP="003B1F2D">
            <w:pPr>
              <w:rPr>
                <w:rFonts w:asciiTheme="minorHAnsi" w:hAnsiTheme="minorHAnsi"/>
                <w:sz w:val="22"/>
                <w:szCs w:val="22"/>
              </w:rPr>
            </w:pPr>
            <w:r>
              <w:rPr>
                <w:rFonts w:asciiTheme="minorHAnsi" w:hAnsiTheme="minorHAnsi"/>
                <w:sz w:val="22"/>
                <w:szCs w:val="22"/>
              </w:rPr>
              <w:t>Final</w:t>
            </w:r>
          </w:p>
          <w:p w14:paraId="04462ACA" w14:textId="180214F4" w:rsidR="0098370E" w:rsidRDefault="00CE7CBE" w:rsidP="003B1F2D">
            <w:pPr>
              <w:rPr>
                <w:rFonts w:asciiTheme="minorHAnsi" w:hAnsiTheme="minorHAnsi"/>
                <w:sz w:val="22"/>
                <w:szCs w:val="22"/>
              </w:rPr>
            </w:pPr>
            <w:r>
              <w:rPr>
                <w:rFonts w:asciiTheme="minorHAnsi" w:hAnsiTheme="minorHAnsi"/>
                <w:sz w:val="22"/>
                <w:szCs w:val="22"/>
              </w:rPr>
              <w:t>Draft</w:t>
            </w:r>
          </w:p>
        </w:tc>
      </w:tr>
    </w:tbl>
    <w:p w14:paraId="369326FF" w14:textId="64B92D2B" w:rsidR="005D767A" w:rsidRDefault="003E02D2" w:rsidP="003E02D2">
      <w:pPr>
        <w:pStyle w:val="Heading1"/>
        <w:rPr>
          <w:ins w:id="2529" w:author="Barry O'Donohoe" w:date="2018-02-05T13:16:00Z"/>
        </w:rPr>
      </w:pPr>
      <w:bookmarkStart w:id="2530" w:name="_Toc499480170"/>
      <w:bookmarkEnd w:id="249"/>
      <w:bookmarkEnd w:id="250"/>
      <w:bookmarkEnd w:id="251"/>
      <w:bookmarkEnd w:id="2346"/>
      <w:bookmarkEnd w:id="2347"/>
      <w:bookmarkEnd w:id="2530"/>
      <w:ins w:id="2531" w:author="Barry O'Donohoe" w:date="2018-02-05T13:15:00Z">
        <w:r w:rsidRPr="003E02D2">
          <w:rPr>
            <w:rPrChange w:id="2532" w:author="Barry O'Donohoe" w:date="2018-02-05T13:15:00Z">
              <w:rPr>
                <w:rFonts w:asciiTheme="minorHAnsi" w:hAnsiTheme="minorHAnsi"/>
                <w:b w:val="0"/>
              </w:rPr>
            </w:rPrChange>
          </w:rPr>
          <w:lastRenderedPageBreak/>
          <w:t>Appendix</w:t>
        </w:r>
      </w:ins>
      <w:ins w:id="2533" w:author="Barry O'Donohoe" w:date="2018-02-05T13:16:00Z">
        <w:r>
          <w:t xml:space="preserve"> – sequence diagrams</w:t>
        </w:r>
      </w:ins>
    </w:p>
    <w:p w14:paraId="571CED67" w14:textId="42391B9E" w:rsidR="003E02D2" w:rsidRDefault="003E02D2" w:rsidP="003E02D2">
      <w:pPr>
        <w:pStyle w:val="Heading2"/>
        <w:rPr>
          <w:ins w:id="2534" w:author="Barry O'Donohoe" w:date="2018-02-05T13:17:00Z"/>
        </w:rPr>
      </w:pPr>
      <w:ins w:id="2535" w:author="Barry O'Donohoe" w:date="2018-02-05T13:17:00Z">
        <w:r>
          <w:t>TPP client registration</w:t>
        </w:r>
      </w:ins>
    </w:p>
    <w:p w14:paraId="23E553D7" w14:textId="75C4282F" w:rsidR="003E02D2" w:rsidRPr="001210A5" w:rsidRDefault="00A13558">
      <w:pPr>
        <w:pStyle w:val="Heading5"/>
        <w:numPr>
          <w:ilvl w:val="0"/>
          <w:numId w:val="0"/>
        </w:numPr>
        <w:rPr>
          <w:ins w:id="2536" w:author="Barry O'Donohoe" w:date="2018-02-05T13:17:00Z"/>
        </w:rPr>
        <w:pPrChange w:id="2537" w:author="Barry O'Donohoe" w:date="2018-02-05T13:17:00Z">
          <w:pPr>
            <w:pStyle w:val="Heading2"/>
          </w:pPr>
        </w:pPrChange>
      </w:pPr>
      <w:ins w:id="2538" w:author="Barry O'Donohoe" w:date="2018-02-05T13:18:00Z">
        <w:r>
          <w:rPr>
            <w:noProof/>
          </w:rPr>
          <w:object w:dxaOrig="25138" w:dyaOrig="18149" w14:anchorId="6930D0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22.8pt;height:376.85pt;mso-width-percent:0;mso-height-percent:0;mso-width-percent:0;mso-height-percent:0" o:ole="">
              <v:imagedata r:id="rId33" o:title=""/>
            </v:shape>
            <o:OLEObject Type="Embed" ProgID="Visio.Drawing.11" ShapeID="_x0000_i1025" DrawAspect="Content" ObjectID="_1583321780" r:id="rId34"/>
          </w:object>
        </w:r>
      </w:ins>
    </w:p>
    <w:p w14:paraId="74891A8A" w14:textId="2A36E1C1" w:rsidR="003E02D2" w:rsidRDefault="003E02D2" w:rsidP="003E02D2">
      <w:pPr>
        <w:pStyle w:val="Heading2"/>
        <w:rPr>
          <w:ins w:id="2539" w:author="Barry O'Donohoe" w:date="2018-02-05T13:18:00Z"/>
        </w:rPr>
      </w:pPr>
      <w:ins w:id="2540" w:author="Barry O'Donohoe" w:date="2018-02-05T13:18:00Z">
        <w:r>
          <w:lastRenderedPageBreak/>
          <w:t>Payment initiation – setup</w:t>
        </w:r>
      </w:ins>
    </w:p>
    <w:p w14:paraId="19163E34" w14:textId="058E486C" w:rsidR="003E02D2" w:rsidRDefault="00A13558">
      <w:pPr>
        <w:pStyle w:val="Heading2"/>
        <w:rPr>
          <w:ins w:id="2541" w:author="Barry O'Donohoe" w:date="2018-02-05T13:19:00Z"/>
        </w:rPr>
      </w:pPr>
      <w:ins w:id="2542" w:author="Barry O'Donohoe" w:date="2018-02-05T13:18:00Z">
        <w:r>
          <w:rPr>
            <w:noProof/>
          </w:rPr>
          <w:object w:dxaOrig="23169" w:dyaOrig="28471" w14:anchorId="58A2CF97">
            <v:shape id="_x0000_i1026" type="#_x0000_t75" alt="" style="width:522.15pt;height:642.15pt;mso-width-percent:0;mso-height-percent:0;mso-width-percent:0;mso-height-percent:0" o:ole="">
              <v:imagedata r:id="rId35" o:title=""/>
            </v:shape>
            <o:OLEObject Type="Embed" ProgID="Visio.Drawing.11" ShapeID="_x0000_i1026" DrawAspect="Content" ObjectID="_1583321781" r:id="rId36"/>
          </w:object>
        </w:r>
      </w:ins>
      <w:ins w:id="2543" w:author="Barry O'Donohoe" w:date="2018-02-05T13:19:00Z">
        <w:r w:rsidR="003E02D2">
          <w:t>authorise consent</w:t>
        </w:r>
      </w:ins>
    </w:p>
    <w:p w14:paraId="5C01381F" w14:textId="59419666" w:rsidR="003E02D2" w:rsidRDefault="00A13558" w:rsidP="003E02D2">
      <w:pPr>
        <w:pStyle w:val="Heading5"/>
        <w:numPr>
          <w:ilvl w:val="0"/>
          <w:numId w:val="0"/>
        </w:numPr>
        <w:rPr>
          <w:ins w:id="2544" w:author="Barry O'Donohoe" w:date="2018-02-05T13:21:00Z"/>
        </w:rPr>
      </w:pPr>
      <w:ins w:id="2545" w:author="Barry O'Donohoe" w:date="2018-02-05T13:19:00Z">
        <w:r>
          <w:rPr>
            <w:noProof/>
          </w:rPr>
          <w:object w:dxaOrig="18334" w:dyaOrig="28770" w14:anchorId="37FEE00A">
            <v:shape id="_x0000_i1027" type="#_x0000_t75" alt="" style="width:490.4pt;height:769.3pt;mso-width-percent:0;mso-height-percent:0;mso-width-percent:0;mso-height-percent:0" o:ole="">
              <v:imagedata r:id="rId37" o:title=""/>
            </v:shape>
            <o:OLEObject Type="Embed" ProgID="Visio.Drawing.11" ShapeID="_x0000_i1027" DrawAspect="Content" ObjectID="_1583321782" r:id="rId38"/>
          </w:object>
        </w:r>
      </w:ins>
    </w:p>
    <w:p w14:paraId="4433B007" w14:textId="181BA0E3" w:rsidR="003E02D2" w:rsidRDefault="003E02D2" w:rsidP="003E02D2">
      <w:pPr>
        <w:pStyle w:val="Heading2"/>
        <w:rPr>
          <w:ins w:id="2546" w:author="Barry O'Donohoe" w:date="2018-02-05T13:21:00Z"/>
        </w:rPr>
      </w:pPr>
      <w:ins w:id="2547" w:author="Barry O'Donohoe" w:date="2018-02-05T13:21:00Z">
        <w:r>
          <w:lastRenderedPageBreak/>
          <w:t>Payment submission</w:t>
        </w:r>
      </w:ins>
    </w:p>
    <w:p w14:paraId="76F7EF8A" w14:textId="1272D65D" w:rsidR="003E02D2" w:rsidRPr="001210A5" w:rsidRDefault="00A13558">
      <w:pPr>
        <w:pStyle w:val="Heading5"/>
        <w:numPr>
          <w:ilvl w:val="0"/>
          <w:numId w:val="0"/>
        </w:numPr>
        <w:rPr>
          <w:ins w:id="2548" w:author="Barry O'Donohoe" w:date="2018-02-05T13:15:00Z"/>
        </w:rPr>
        <w:pPrChange w:id="2549" w:author="Barry O'Donohoe" w:date="2018-02-05T13:21:00Z">
          <w:pPr>
            <w:pStyle w:val="Heading1"/>
          </w:pPr>
        </w:pPrChange>
      </w:pPr>
      <w:ins w:id="2550" w:author="Barry O'Donohoe" w:date="2018-02-05T13:22:00Z">
        <w:r>
          <w:rPr>
            <w:noProof/>
          </w:rPr>
          <w:object w:dxaOrig="25665" w:dyaOrig="24637" w14:anchorId="38409A51">
            <v:shape id="_x0000_i1028" type="#_x0000_t75" alt="" style="width:522.15pt;height:501.4pt;mso-width-percent:0;mso-height-percent:0;mso-width-percent:0;mso-height-percent:0" o:ole="">
              <v:imagedata r:id="rId39" o:title=""/>
            </v:shape>
            <o:OLEObject Type="Embed" ProgID="Visio.Drawing.11" ShapeID="_x0000_i1028" DrawAspect="Content" ObjectID="_1583321779" r:id="rId40"/>
          </w:object>
        </w:r>
      </w:ins>
    </w:p>
    <w:p w14:paraId="1FFEC612" w14:textId="0D0DE26E" w:rsidR="003E02D2" w:rsidRPr="003E02D2" w:rsidRDefault="003E02D2">
      <w:pPr>
        <w:pStyle w:val="Heading2"/>
        <w:numPr>
          <w:ilvl w:val="0"/>
          <w:numId w:val="0"/>
        </w:numPr>
        <w:ind w:left="720"/>
        <w:rPr>
          <w:rPrChange w:id="2551" w:author="Barry O'Donohoe" w:date="2018-02-05T13:15:00Z">
            <w:rPr>
              <w:rFonts w:asciiTheme="minorHAnsi" w:hAnsiTheme="minorHAnsi"/>
              <w:b w:val="0"/>
            </w:rPr>
          </w:rPrChange>
        </w:rPr>
        <w:pPrChange w:id="2552" w:author="Barry O'Donohoe" w:date="2018-02-05T13:17:00Z">
          <w:pPr>
            <w:pStyle w:val="Heading1"/>
            <w:numPr>
              <w:numId w:val="0"/>
            </w:numPr>
            <w:tabs>
              <w:tab w:val="clear" w:pos="720"/>
            </w:tabs>
            <w:ind w:left="0" w:firstLine="0"/>
          </w:pPr>
        </w:pPrChange>
      </w:pPr>
    </w:p>
    <w:sectPr w:rsidR="003E02D2" w:rsidRPr="003E02D2" w:rsidSect="00785564">
      <w:footerReference w:type="default" r:id="rId41"/>
      <w:pgSz w:w="11906" w:h="16838"/>
      <w:pgMar w:top="720" w:right="720" w:bottom="720" w:left="720" w:header="567"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B9F50D" w14:textId="77777777" w:rsidR="002471FB" w:rsidRDefault="002471FB">
      <w:r>
        <w:separator/>
      </w:r>
    </w:p>
  </w:endnote>
  <w:endnote w:type="continuationSeparator" w:id="0">
    <w:p w14:paraId="5F8C925E" w14:textId="77777777" w:rsidR="002471FB" w:rsidRDefault="00247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ewCenturySchlbk">
    <w:panose1 w:val="020B0604020202020204"/>
    <w:charset w:val="00"/>
    <w:family w:val="roman"/>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3" w:csb1="00000000"/>
  </w:font>
  <w:font w:name="Verdana">
    <w:panose1 w:val="020B0604030504040204"/>
    <w:charset w:val="00"/>
    <w:family w:val="swiss"/>
    <w:pitch w:val="variable"/>
    <w:sig w:usb0="A10006FF" w:usb1="4000205B" w:usb2="00000010" w:usb3="00000000" w:csb0="0000019F" w:csb1="00000000"/>
  </w:font>
  <w:font w:name="BTMedium">
    <w:altName w:val="Arial"/>
    <w:panose1 w:val="020B0604020202020204"/>
    <w:charset w:val="00"/>
    <w:family w:val="swiss"/>
    <w:pitch w:val="variable"/>
    <w:sig w:usb0="00000003" w:usb1="0000004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Anite">
    <w:altName w:val="Calibri"/>
    <w:panose1 w:val="020B0604020202020204"/>
    <w:charset w:val="00"/>
    <w:family w:val="swiss"/>
    <w:pitch w:val="variable"/>
    <w:sig w:usb0="00000003" w:usb1="00000000" w:usb2="00000000" w:usb3="00000000" w:csb0="00000001" w:csb1="00000000"/>
  </w:font>
  <w:font w:name="Segoe UI">
    <w:altName w:val="Calibri"/>
    <w:panose1 w:val="020B0604020202020204"/>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C7291D" w14:textId="77777777" w:rsidR="00F70AE1" w:rsidRDefault="00F70AE1" w:rsidP="003D55C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D273B96" w14:textId="77777777" w:rsidR="00F70AE1" w:rsidRDefault="00F70AE1" w:rsidP="00944B81">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1A391AE" w14:textId="77777777" w:rsidR="00F70AE1" w:rsidRDefault="00F70AE1" w:rsidP="00C2687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811461" w14:textId="2108C32A" w:rsidR="00F70AE1" w:rsidRPr="00944B81" w:rsidRDefault="00F70AE1" w:rsidP="00944B81">
    <w:pPr>
      <w:pStyle w:val="Footer"/>
      <w:framePr w:wrap="none" w:vAnchor="text" w:hAnchor="page" w:x="11062" w:y="-19"/>
      <w:rPr>
        <w:rStyle w:val="PageNumber"/>
        <w:rFonts w:asciiTheme="minorHAnsi" w:hAnsiTheme="minorHAnsi"/>
        <w:color w:val="4472C4" w:themeColor="accent1"/>
        <w:sz w:val="22"/>
        <w:szCs w:val="22"/>
      </w:rPr>
    </w:pPr>
    <w:r w:rsidRPr="00944B81">
      <w:rPr>
        <w:rStyle w:val="PageNumber"/>
        <w:rFonts w:asciiTheme="minorHAnsi" w:hAnsiTheme="minorHAnsi"/>
        <w:color w:val="4472C4" w:themeColor="accent1"/>
        <w:sz w:val="22"/>
        <w:szCs w:val="22"/>
      </w:rPr>
      <w:fldChar w:fldCharType="begin"/>
    </w:r>
    <w:r w:rsidRPr="00944B81">
      <w:rPr>
        <w:rStyle w:val="PageNumber"/>
        <w:rFonts w:asciiTheme="minorHAnsi" w:hAnsiTheme="minorHAnsi"/>
        <w:color w:val="4472C4" w:themeColor="accent1"/>
        <w:sz w:val="22"/>
        <w:szCs w:val="22"/>
      </w:rPr>
      <w:instrText xml:space="preserve">PAGE  </w:instrText>
    </w:r>
    <w:r w:rsidRPr="00944B81">
      <w:rPr>
        <w:rStyle w:val="PageNumber"/>
        <w:rFonts w:asciiTheme="minorHAnsi" w:hAnsiTheme="minorHAnsi"/>
        <w:color w:val="4472C4" w:themeColor="accent1"/>
        <w:sz w:val="22"/>
        <w:szCs w:val="22"/>
      </w:rPr>
      <w:fldChar w:fldCharType="separate"/>
    </w:r>
    <w:r w:rsidR="000A7480">
      <w:rPr>
        <w:rStyle w:val="PageNumber"/>
        <w:rFonts w:asciiTheme="minorHAnsi" w:hAnsiTheme="minorHAnsi"/>
        <w:noProof/>
        <w:color w:val="4472C4" w:themeColor="accent1"/>
        <w:sz w:val="22"/>
        <w:szCs w:val="22"/>
      </w:rPr>
      <w:t>30</w:t>
    </w:r>
    <w:r w:rsidRPr="00944B81">
      <w:rPr>
        <w:rStyle w:val="PageNumber"/>
        <w:rFonts w:asciiTheme="minorHAnsi" w:hAnsiTheme="minorHAnsi"/>
        <w:color w:val="4472C4" w:themeColor="accent1"/>
        <w:sz w:val="22"/>
        <w:szCs w:val="22"/>
      </w:rPr>
      <w:fldChar w:fldCharType="end"/>
    </w:r>
  </w:p>
  <w:tbl>
    <w:tblPr>
      <w:tblW w:w="11243" w:type="dxa"/>
      <w:tblInd w:w="-743" w:type="dxa"/>
      <w:tblLayout w:type="fixed"/>
      <w:tblLook w:val="0000" w:firstRow="0" w:lastRow="0" w:firstColumn="0" w:lastColumn="0" w:noHBand="0" w:noVBand="0"/>
    </w:tblPr>
    <w:tblGrid>
      <w:gridCol w:w="3545"/>
      <w:gridCol w:w="5386"/>
      <w:gridCol w:w="2312"/>
    </w:tblGrid>
    <w:tr w:rsidR="00F70AE1" w:rsidRPr="001414D0" w14:paraId="0A4CBF75" w14:textId="77777777" w:rsidTr="00C2687D">
      <w:trPr>
        <w:trHeight w:val="302"/>
      </w:trPr>
      <w:tc>
        <w:tcPr>
          <w:tcW w:w="3545" w:type="dxa"/>
          <w:vAlign w:val="bottom"/>
        </w:tcPr>
        <w:p w14:paraId="418627C4" w14:textId="7AF149E8" w:rsidR="00F70AE1" w:rsidRPr="001414D0" w:rsidRDefault="00F70AE1" w:rsidP="00C2687D">
          <w:pPr>
            <w:ind w:left="317" w:right="360"/>
            <w:jc w:val="center"/>
            <w:rPr>
              <w:rStyle w:val="PageNumber"/>
              <w:rFonts w:asciiTheme="minorHAnsi" w:hAnsiTheme="minorHAnsi" w:cstheme="minorHAnsi"/>
              <w:color w:val="333399"/>
              <w:sz w:val="20"/>
              <w:szCs w:val="20"/>
            </w:rPr>
          </w:pPr>
          <w:r w:rsidRPr="00E567B1">
            <w:rPr>
              <w:rFonts w:asciiTheme="minorHAnsi" w:hAnsiTheme="minorHAnsi" w:cstheme="minorHAnsi"/>
              <w:color w:val="333399"/>
              <w:sz w:val="22"/>
              <w:szCs w:val="20"/>
            </w:rPr>
            <w:t>© RAiDiAM 2017</w:t>
          </w:r>
        </w:p>
      </w:tc>
      <w:tc>
        <w:tcPr>
          <w:tcW w:w="5386" w:type="dxa"/>
          <w:vAlign w:val="bottom"/>
        </w:tcPr>
        <w:p w14:paraId="52B06FBB" w14:textId="0D728594" w:rsidR="00F70AE1" w:rsidRPr="00E567B1" w:rsidRDefault="00F70AE1" w:rsidP="00E567B1">
          <w:pPr>
            <w:ind w:left="459" w:hanging="567"/>
            <w:jc w:val="center"/>
            <w:rPr>
              <w:rStyle w:val="PageNumber"/>
              <w:rFonts w:asciiTheme="minorHAnsi" w:hAnsiTheme="minorHAnsi" w:cstheme="minorHAnsi"/>
              <w:color w:val="4472C4" w:themeColor="accent1"/>
            </w:rPr>
          </w:pPr>
          <w:r w:rsidRPr="00E567B1">
            <w:rPr>
              <w:rFonts w:asciiTheme="minorHAnsi" w:hAnsiTheme="minorHAnsi" w:cstheme="minorHAnsi"/>
              <w:b/>
              <w:color w:val="4472C4" w:themeColor="accent1"/>
            </w:rPr>
            <w:t>INFORMATION CLASSIFICATION -</w:t>
          </w:r>
          <w:r>
            <w:rPr>
              <w:rFonts w:asciiTheme="minorHAnsi" w:hAnsiTheme="minorHAnsi" w:cstheme="minorHAnsi"/>
              <w:b/>
              <w:color w:val="4472C4" w:themeColor="accent1"/>
            </w:rPr>
            <w:t xml:space="preserve"> </w:t>
          </w:r>
          <w:r w:rsidRPr="00E567B1">
            <w:rPr>
              <w:rFonts w:asciiTheme="minorHAnsi" w:hAnsiTheme="minorHAnsi" w:cstheme="minorHAnsi"/>
              <w:b/>
              <w:color w:val="4472C4" w:themeColor="accent1"/>
            </w:rPr>
            <w:t>CONFIDENTIAL</w:t>
          </w:r>
        </w:p>
      </w:tc>
      <w:tc>
        <w:tcPr>
          <w:tcW w:w="2312" w:type="dxa"/>
          <w:vAlign w:val="bottom"/>
        </w:tcPr>
        <w:p w14:paraId="55BB377E" w14:textId="63487E6C" w:rsidR="00F70AE1" w:rsidRPr="001414D0" w:rsidRDefault="00F70AE1" w:rsidP="00944B81">
          <w:pPr>
            <w:jc w:val="right"/>
            <w:rPr>
              <w:rFonts w:asciiTheme="minorHAnsi" w:hAnsiTheme="minorHAnsi" w:cstheme="minorHAnsi"/>
              <w:color w:val="333399"/>
            </w:rPr>
          </w:pPr>
          <w:r>
            <w:rPr>
              <w:rStyle w:val="PageNumber"/>
              <w:rFonts w:asciiTheme="minorHAnsi" w:hAnsiTheme="minorHAnsi" w:cstheme="minorHAnsi"/>
              <w:color w:val="333399"/>
            </w:rPr>
            <w:t xml:space="preserve">  </w:t>
          </w:r>
          <w:r w:rsidRPr="001414D0">
            <w:rPr>
              <w:rStyle w:val="PageNumber"/>
              <w:rFonts w:asciiTheme="minorHAnsi" w:hAnsiTheme="minorHAnsi" w:cstheme="minorHAnsi"/>
              <w:color w:val="333399"/>
            </w:rPr>
            <w:t>P</w:t>
          </w:r>
          <w:r w:rsidRPr="00E567B1">
            <w:rPr>
              <w:rFonts w:asciiTheme="minorHAnsi" w:hAnsiTheme="minorHAnsi" w:cstheme="minorHAnsi"/>
              <w:color w:val="333399"/>
              <w:sz w:val="22"/>
            </w:rPr>
            <w:t>age</w:t>
          </w:r>
          <w:r>
            <w:rPr>
              <w:rFonts w:asciiTheme="minorHAnsi" w:hAnsiTheme="minorHAnsi" w:cstheme="minorHAnsi"/>
              <w:color w:val="333399"/>
              <w:sz w:val="16"/>
            </w:rPr>
            <w:t xml:space="preserve"> </w:t>
          </w:r>
          <w:r w:rsidRPr="001414D0">
            <w:rPr>
              <w:rStyle w:val="PageNumber"/>
              <w:rFonts w:asciiTheme="minorHAnsi" w:hAnsiTheme="minorHAnsi" w:cstheme="minorHAnsi"/>
              <w:color w:val="333399"/>
            </w:rPr>
            <w:t xml:space="preserve"> </w:t>
          </w:r>
        </w:p>
      </w:tc>
    </w:tr>
  </w:tbl>
  <w:p w14:paraId="29FDD6D9" w14:textId="503F1417" w:rsidR="00F70AE1" w:rsidRPr="001414D0" w:rsidRDefault="00F70AE1" w:rsidP="00E567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D624B2" w14:textId="77777777" w:rsidR="00F70AE1" w:rsidRDefault="00F70AE1" w:rsidP="003D55C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1C6216EA" w14:textId="77777777" w:rsidR="00F70AE1" w:rsidRDefault="00F70AE1" w:rsidP="00C2687D">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6" w:space="0" w:color="auto"/>
      </w:tblBorders>
      <w:tblLayout w:type="fixed"/>
      <w:tblLook w:val="0000" w:firstRow="0" w:lastRow="0" w:firstColumn="0" w:lastColumn="0" w:noHBand="0" w:noVBand="0"/>
    </w:tblPr>
    <w:tblGrid>
      <w:gridCol w:w="3085"/>
      <w:gridCol w:w="3260"/>
      <w:gridCol w:w="2835"/>
    </w:tblGrid>
    <w:tr w:rsidR="00F70AE1" w14:paraId="403B06CD" w14:textId="77777777">
      <w:trPr>
        <w:cantSplit/>
      </w:trPr>
      <w:tc>
        <w:tcPr>
          <w:tcW w:w="3085" w:type="dxa"/>
        </w:tcPr>
        <w:p w14:paraId="41E646FB" w14:textId="77777777" w:rsidR="00F70AE1" w:rsidRDefault="00F70AE1">
          <w:pPr>
            <w:pStyle w:val="Footer"/>
            <w:spacing w:line="280" w:lineRule="atLeast"/>
            <w:ind w:right="360"/>
            <w:rPr>
              <w:sz w:val="20"/>
            </w:rPr>
          </w:pPr>
          <w:r>
            <w:rPr>
              <w:sz w:val="20"/>
            </w:rPr>
            <w:fldChar w:fldCharType="begin"/>
          </w:r>
          <w:r>
            <w:rPr>
              <w:sz w:val="20"/>
            </w:rPr>
            <w:instrText xml:space="preserve">keywords  \* Mergeformat </w:instrText>
          </w:r>
          <w:r>
            <w:rPr>
              <w:sz w:val="20"/>
            </w:rPr>
            <w:fldChar w:fldCharType="separate"/>
          </w:r>
          <w:r>
            <w:rPr>
              <w:sz w:val="20"/>
            </w:rPr>
            <w:t>Level 3 Component Design Document</w:t>
          </w:r>
          <w:r>
            <w:rPr>
              <w:sz w:val="20"/>
            </w:rPr>
            <w:fldChar w:fldCharType="end"/>
          </w:r>
        </w:p>
      </w:tc>
      <w:tc>
        <w:tcPr>
          <w:tcW w:w="3260" w:type="dxa"/>
        </w:tcPr>
        <w:p w14:paraId="3A3DDB48" w14:textId="77777777" w:rsidR="00F70AE1" w:rsidRDefault="00F70AE1">
          <w:pPr>
            <w:pStyle w:val="Footer"/>
            <w:spacing w:line="280" w:lineRule="atLeast"/>
            <w:ind w:right="74"/>
            <w:jc w:val="center"/>
            <w:rPr>
              <w:sz w:val="20"/>
            </w:rPr>
          </w:pPr>
          <w:r>
            <w:rPr>
              <w:sz w:val="20"/>
            </w:rPr>
            <w:t xml:space="preserve">Page </w:t>
          </w:r>
          <w:r>
            <w:rPr>
              <w:sz w:val="20"/>
            </w:rPr>
            <w:fldChar w:fldCharType="begin"/>
          </w:r>
          <w:r>
            <w:rPr>
              <w:sz w:val="20"/>
            </w:rPr>
            <w:instrText xml:space="preserve">page </w:instrText>
          </w:r>
          <w:r>
            <w:rPr>
              <w:sz w:val="20"/>
            </w:rPr>
            <w:fldChar w:fldCharType="separate"/>
          </w:r>
          <w:r>
            <w:rPr>
              <w:noProof/>
              <w:sz w:val="20"/>
            </w:rPr>
            <w:t>i</w:t>
          </w:r>
          <w:r>
            <w:rPr>
              <w:sz w:val="20"/>
            </w:rPr>
            <w:fldChar w:fldCharType="end"/>
          </w:r>
          <w:r>
            <w:rPr>
              <w:sz w:val="20"/>
            </w:rPr>
            <w:t xml:space="preserve"> of </w:t>
          </w:r>
          <w:r>
            <w:rPr>
              <w:sz w:val="20"/>
            </w:rPr>
            <w:fldChar w:fldCharType="begin"/>
          </w:r>
          <w:r>
            <w:rPr>
              <w:sz w:val="20"/>
            </w:rPr>
            <w:instrText xml:space="preserve">numpages </w:instrText>
          </w:r>
          <w:r>
            <w:rPr>
              <w:sz w:val="20"/>
            </w:rPr>
            <w:fldChar w:fldCharType="separate"/>
          </w:r>
          <w:r>
            <w:rPr>
              <w:noProof/>
              <w:sz w:val="20"/>
            </w:rPr>
            <w:t>40</w:t>
          </w:r>
          <w:r>
            <w:rPr>
              <w:sz w:val="20"/>
            </w:rPr>
            <w:fldChar w:fldCharType="end"/>
          </w:r>
        </w:p>
      </w:tc>
      <w:tc>
        <w:tcPr>
          <w:tcW w:w="2835" w:type="dxa"/>
        </w:tcPr>
        <w:p w14:paraId="721239A9" w14:textId="77777777" w:rsidR="00F70AE1" w:rsidRDefault="00F70AE1">
          <w:pPr>
            <w:pStyle w:val="Header"/>
            <w:spacing w:line="280" w:lineRule="atLeast"/>
            <w:jc w:val="right"/>
            <w:rPr>
              <w:sz w:val="56"/>
            </w:rPr>
          </w:pPr>
          <w:proofErr w:type="spellStart"/>
          <w:r>
            <w:rPr>
              <w:rFonts w:ascii="Anite" w:hAnsi="Anite"/>
              <w:sz w:val="56"/>
            </w:rPr>
            <w:t>qw</w:t>
          </w:r>
          <w:proofErr w:type="spellEnd"/>
        </w:p>
      </w:tc>
    </w:tr>
  </w:tbl>
  <w:p w14:paraId="3380AA6F" w14:textId="77777777" w:rsidR="00F70AE1" w:rsidRDefault="00F70AE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359BE" w14:textId="4297677A" w:rsidR="00F70AE1" w:rsidRPr="00944B81" w:rsidRDefault="00F70AE1" w:rsidP="00944B81">
    <w:pPr>
      <w:pStyle w:val="Footer"/>
      <w:framePr w:wrap="none" w:vAnchor="text" w:hAnchor="page" w:x="11062" w:y="-19"/>
      <w:rPr>
        <w:rStyle w:val="PageNumber"/>
        <w:rFonts w:asciiTheme="minorHAnsi" w:hAnsiTheme="minorHAnsi"/>
        <w:color w:val="4472C4" w:themeColor="accent1"/>
        <w:sz w:val="22"/>
        <w:szCs w:val="22"/>
      </w:rPr>
    </w:pPr>
    <w:r w:rsidRPr="00944B81">
      <w:rPr>
        <w:rStyle w:val="PageNumber"/>
        <w:rFonts w:asciiTheme="minorHAnsi" w:hAnsiTheme="minorHAnsi"/>
        <w:color w:val="4472C4" w:themeColor="accent1"/>
        <w:sz w:val="22"/>
        <w:szCs w:val="22"/>
      </w:rPr>
      <w:fldChar w:fldCharType="begin"/>
    </w:r>
    <w:r w:rsidRPr="00944B81">
      <w:rPr>
        <w:rStyle w:val="PageNumber"/>
        <w:rFonts w:asciiTheme="minorHAnsi" w:hAnsiTheme="minorHAnsi"/>
        <w:color w:val="4472C4" w:themeColor="accent1"/>
        <w:sz w:val="22"/>
        <w:szCs w:val="22"/>
      </w:rPr>
      <w:instrText xml:space="preserve">PAGE  </w:instrText>
    </w:r>
    <w:r w:rsidRPr="00944B81">
      <w:rPr>
        <w:rStyle w:val="PageNumber"/>
        <w:rFonts w:asciiTheme="minorHAnsi" w:hAnsiTheme="minorHAnsi"/>
        <w:color w:val="4472C4" w:themeColor="accent1"/>
        <w:sz w:val="22"/>
        <w:szCs w:val="22"/>
      </w:rPr>
      <w:fldChar w:fldCharType="separate"/>
    </w:r>
    <w:r w:rsidR="000A7480">
      <w:rPr>
        <w:rStyle w:val="PageNumber"/>
        <w:rFonts w:asciiTheme="minorHAnsi" w:hAnsiTheme="minorHAnsi"/>
        <w:noProof/>
        <w:color w:val="4472C4" w:themeColor="accent1"/>
        <w:sz w:val="22"/>
        <w:szCs w:val="22"/>
      </w:rPr>
      <w:t>32</w:t>
    </w:r>
    <w:r w:rsidRPr="00944B81">
      <w:rPr>
        <w:rStyle w:val="PageNumber"/>
        <w:rFonts w:asciiTheme="minorHAnsi" w:hAnsiTheme="minorHAnsi"/>
        <w:color w:val="4472C4" w:themeColor="accent1"/>
        <w:sz w:val="22"/>
        <w:szCs w:val="22"/>
      </w:rPr>
      <w:fldChar w:fldCharType="end"/>
    </w:r>
  </w:p>
  <w:tbl>
    <w:tblPr>
      <w:tblW w:w="11243" w:type="dxa"/>
      <w:tblInd w:w="-743" w:type="dxa"/>
      <w:tblLayout w:type="fixed"/>
      <w:tblLook w:val="0000" w:firstRow="0" w:lastRow="0" w:firstColumn="0" w:lastColumn="0" w:noHBand="0" w:noVBand="0"/>
    </w:tblPr>
    <w:tblGrid>
      <w:gridCol w:w="3545"/>
      <w:gridCol w:w="5386"/>
      <w:gridCol w:w="2312"/>
    </w:tblGrid>
    <w:tr w:rsidR="00F70AE1" w:rsidRPr="001414D0" w14:paraId="2502BB5D" w14:textId="77777777" w:rsidTr="00C2687D">
      <w:trPr>
        <w:trHeight w:val="302"/>
      </w:trPr>
      <w:tc>
        <w:tcPr>
          <w:tcW w:w="3545" w:type="dxa"/>
          <w:vAlign w:val="bottom"/>
        </w:tcPr>
        <w:p w14:paraId="66F675A9" w14:textId="77777777" w:rsidR="00F70AE1" w:rsidRPr="001414D0" w:rsidRDefault="00F70AE1" w:rsidP="00C2687D">
          <w:pPr>
            <w:ind w:left="317" w:right="360"/>
            <w:jc w:val="center"/>
            <w:rPr>
              <w:rStyle w:val="PageNumber"/>
              <w:rFonts w:asciiTheme="minorHAnsi" w:hAnsiTheme="minorHAnsi" w:cstheme="minorHAnsi"/>
              <w:color w:val="333399"/>
              <w:sz w:val="20"/>
              <w:szCs w:val="20"/>
            </w:rPr>
          </w:pPr>
          <w:r w:rsidRPr="00E567B1">
            <w:rPr>
              <w:rFonts w:asciiTheme="minorHAnsi" w:hAnsiTheme="minorHAnsi" w:cstheme="minorHAnsi"/>
              <w:color w:val="333399"/>
              <w:sz w:val="22"/>
              <w:szCs w:val="20"/>
            </w:rPr>
            <w:t>© RAiDiAM 2017</w:t>
          </w:r>
        </w:p>
      </w:tc>
      <w:tc>
        <w:tcPr>
          <w:tcW w:w="5386" w:type="dxa"/>
          <w:vAlign w:val="bottom"/>
        </w:tcPr>
        <w:p w14:paraId="180CB19C" w14:textId="77777777" w:rsidR="00F70AE1" w:rsidRPr="00E567B1" w:rsidRDefault="00F70AE1" w:rsidP="00E567B1">
          <w:pPr>
            <w:ind w:left="459" w:hanging="567"/>
            <w:jc w:val="center"/>
            <w:rPr>
              <w:rStyle w:val="PageNumber"/>
              <w:rFonts w:asciiTheme="minorHAnsi" w:hAnsiTheme="minorHAnsi" w:cstheme="minorHAnsi"/>
              <w:color w:val="4472C4" w:themeColor="accent1"/>
            </w:rPr>
          </w:pPr>
          <w:r w:rsidRPr="00E567B1">
            <w:rPr>
              <w:rFonts w:asciiTheme="minorHAnsi" w:hAnsiTheme="minorHAnsi" w:cstheme="minorHAnsi"/>
              <w:b/>
              <w:color w:val="4472C4" w:themeColor="accent1"/>
            </w:rPr>
            <w:t>INFORMATION CLASSIFICATION -</w:t>
          </w:r>
          <w:r>
            <w:rPr>
              <w:rFonts w:asciiTheme="minorHAnsi" w:hAnsiTheme="minorHAnsi" w:cstheme="minorHAnsi"/>
              <w:b/>
              <w:color w:val="4472C4" w:themeColor="accent1"/>
            </w:rPr>
            <w:t xml:space="preserve"> </w:t>
          </w:r>
          <w:r w:rsidRPr="00E567B1">
            <w:rPr>
              <w:rFonts w:asciiTheme="minorHAnsi" w:hAnsiTheme="minorHAnsi" w:cstheme="minorHAnsi"/>
              <w:b/>
              <w:color w:val="4472C4" w:themeColor="accent1"/>
            </w:rPr>
            <w:t>CONFIDENTIAL</w:t>
          </w:r>
        </w:p>
      </w:tc>
      <w:tc>
        <w:tcPr>
          <w:tcW w:w="2312" w:type="dxa"/>
          <w:vAlign w:val="bottom"/>
        </w:tcPr>
        <w:p w14:paraId="3A0676A7" w14:textId="77777777" w:rsidR="00F70AE1" w:rsidRPr="001414D0" w:rsidRDefault="00F70AE1" w:rsidP="00944B81">
          <w:pPr>
            <w:jc w:val="right"/>
            <w:rPr>
              <w:rFonts w:asciiTheme="minorHAnsi" w:hAnsiTheme="minorHAnsi" w:cstheme="minorHAnsi"/>
              <w:color w:val="333399"/>
            </w:rPr>
          </w:pPr>
          <w:r>
            <w:rPr>
              <w:rStyle w:val="PageNumber"/>
              <w:rFonts w:asciiTheme="minorHAnsi" w:hAnsiTheme="minorHAnsi" w:cstheme="minorHAnsi"/>
              <w:color w:val="333399"/>
            </w:rPr>
            <w:t xml:space="preserve">  </w:t>
          </w:r>
          <w:r w:rsidRPr="001414D0">
            <w:rPr>
              <w:rStyle w:val="PageNumber"/>
              <w:rFonts w:asciiTheme="minorHAnsi" w:hAnsiTheme="minorHAnsi" w:cstheme="minorHAnsi"/>
              <w:color w:val="333399"/>
            </w:rPr>
            <w:t>P</w:t>
          </w:r>
          <w:r w:rsidRPr="00E567B1">
            <w:rPr>
              <w:rFonts w:asciiTheme="minorHAnsi" w:hAnsiTheme="minorHAnsi" w:cstheme="minorHAnsi"/>
              <w:color w:val="333399"/>
              <w:sz w:val="22"/>
            </w:rPr>
            <w:t>age</w:t>
          </w:r>
          <w:r>
            <w:rPr>
              <w:rFonts w:asciiTheme="minorHAnsi" w:hAnsiTheme="minorHAnsi" w:cstheme="minorHAnsi"/>
              <w:color w:val="333399"/>
              <w:sz w:val="16"/>
            </w:rPr>
            <w:t xml:space="preserve"> </w:t>
          </w:r>
          <w:r w:rsidRPr="001414D0">
            <w:rPr>
              <w:rStyle w:val="PageNumber"/>
              <w:rFonts w:asciiTheme="minorHAnsi" w:hAnsiTheme="minorHAnsi" w:cstheme="minorHAnsi"/>
              <w:color w:val="333399"/>
            </w:rPr>
            <w:t xml:space="preserve"> </w:t>
          </w:r>
        </w:p>
      </w:tc>
    </w:tr>
  </w:tbl>
  <w:p w14:paraId="74DA9854" w14:textId="77777777" w:rsidR="00F70AE1" w:rsidRPr="001414D0" w:rsidRDefault="00F70AE1" w:rsidP="00E567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07CF56" w14:textId="77777777" w:rsidR="002471FB" w:rsidRDefault="002471FB">
      <w:r>
        <w:separator/>
      </w:r>
    </w:p>
  </w:footnote>
  <w:footnote w:type="continuationSeparator" w:id="0">
    <w:p w14:paraId="177A0434" w14:textId="77777777" w:rsidR="002471FB" w:rsidRDefault="002471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6" w:space="0" w:color="auto"/>
      </w:tblBorders>
      <w:tblLayout w:type="fixed"/>
      <w:tblLook w:val="0000" w:firstRow="0" w:lastRow="0" w:firstColumn="0" w:lastColumn="0" w:noHBand="0" w:noVBand="0"/>
    </w:tblPr>
    <w:tblGrid>
      <w:gridCol w:w="1980"/>
      <w:gridCol w:w="7110"/>
    </w:tblGrid>
    <w:tr w:rsidR="00F70AE1" w14:paraId="2EF2CE24" w14:textId="77777777">
      <w:trPr>
        <w:cantSplit/>
      </w:trPr>
      <w:tc>
        <w:tcPr>
          <w:tcW w:w="1980" w:type="dxa"/>
        </w:tcPr>
        <w:p w14:paraId="7134F3F7" w14:textId="77777777" w:rsidR="00F70AE1" w:rsidRDefault="00F70AE1">
          <w:pPr>
            <w:pStyle w:val="Header"/>
            <w:rPr>
              <w:sz w:val="18"/>
            </w:rPr>
          </w:pPr>
          <w:r>
            <w:rPr>
              <w:sz w:val="18"/>
            </w:rPr>
            <w:t xml:space="preserve">Page </w:t>
          </w:r>
          <w:r>
            <w:rPr>
              <w:sz w:val="18"/>
            </w:rPr>
            <w:fldChar w:fldCharType="begin"/>
          </w:r>
          <w:r>
            <w:rPr>
              <w:sz w:val="18"/>
            </w:rPr>
            <w:instrText xml:space="preserve">page  \* mergeformat </w:instrText>
          </w:r>
          <w:r>
            <w:rPr>
              <w:sz w:val="18"/>
            </w:rPr>
            <w:fldChar w:fldCharType="separate"/>
          </w:r>
          <w:r>
            <w:rPr>
              <w:noProof/>
              <w:sz w:val="18"/>
            </w:rPr>
            <w:t>ii</w:t>
          </w:r>
          <w:r>
            <w:rPr>
              <w:sz w:val="18"/>
            </w:rPr>
            <w:fldChar w:fldCharType="end"/>
          </w:r>
        </w:p>
      </w:tc>
      <w:tc>
        <w:tcPr>
          <w:tcW w:w="7110" w:type="dxa"/>
        </w:tcPr>
        <w:p w14:paraId="17804564" w14:textId="77777777" w:rsidR="00F70AE1" w:rsidRDefault="00F70AE1">
          <w:pPr>
            <w:pStyle w:val="Header"/>
            <w:jc w:val="right"/>
            <w:rPr>
              <w:sz w:val="18"/>
            </w:rPr>
          </w:pPr>
          <w:r>
            <w:rPr>
              <w:sz w:val="18"/>
            </w:rPr>
            <w:fldChar w:fldCharType="begin"/>
          </w:r>
          <w:r>
            <w:rPr>
              <w:sz w:val="18"/>
            </w:rPr>
            <w:instrText xml:space="preserve">title  \* mergeformat </w:instrText>
          </w:r>
          <w:r>
            <w:rPr>
              <w:sz w:val="18"/>
            </w:rPr>
            <w:fldChar w:fldCharType="separate"/>
          </w:r>
          <w:r>
            <w:rPr>
              <w:sz w:val="18"/>
            </w:rPr>
            <w:t>Technical Design Document</w:t>
          </w:r>
          <w:r>
            <w:rPr>
              <w:sz w:val="18"/>
            </w:rPr>
            <w:fldChar w:fldCharType="end"/>
          </w:r>
        </w:p>
      </w:tc>
    </w:tr>
    <w:tr w:rsidR="00F70AE1" w14:paraId="4465B3B7" w14:textId="77777777">
      <w:trPr>
        <w:cantSplit/>
      </w:trPr>
      <w:tc>
        <w:tcPr>
          <w:tcW w:w="1980" w:type="dxa"/>
        </w:tcPr>
        <w:p w14:paraId="33DB197D" w14:textId="77777777" w:rsidR="00F70AE1" w:rsidRDefault="00F70AE1">
          <w:pPr>
            <w:pStyle w:val="Header"/>
            <w:rPr>
              <w:sz w:val="18"/>
            </w:rPr>
          </w:pPr>
        </w:p>
      </w:tc>
      <w:tc>
        <w:tcPr>
          <w:tcW w:w="7110" w:type="dxa"/>
        </w:tcPr>
        <w:p w14:paraId="776DA527" w14:textId="77777777" w:rsidR="00F70AE1" w:rsidRDefault="00F70AE1">
          <w:pPr>
            <w:pStyle w:val="Header"/>
            <w:jc w:val="right"/>
            <w:rPr>
              <w:sz w:val="18"/>
            </w:rPr>
          </w:pPr>
          <w:r>
            <w:rPr>
              <w:sz w:val="18"/>
            </w:rPr>
            <w:fldChar w:fldCharType="begin"/>
          </w:r>
          <w:r>
            <w:rPr>
              <w:sz w:val="18"/>
            </w:rPr>
            <w:instrText xml:space="preserve"> KEYWORDS  \* MERGEFORMAT </w:instrText>
          </w:r>
          <w:r>
            <w:rPr>
              <w:sz w:val="18"/>
            </w:rPr>
            <w:fldChar w:fldCharType="separate"/>
          </w:r>
          <w:r>
            <w:rPr>
              <w:sz w:val="18"/>
            </w:rPr>
            <w:t>Level 3 Component Design Document</w:t>
          </w:r>
          <w:r>
            <w:rPr>
              <w:sz w:val="18"/>
            </w:rPr>
            <w:fldChar w:fldCharType="end"/>
          </w:r>
        </w:p>
      </w:tc>
    </w:tr>
    <w:tr w:rsidR="00F70AE1" w14:paraId="422FABA3" w14:textId="77777777">
      <w:trPr>
        <w:cantSplit/>
      </w:trPr>
      <w:tc>
        <w:tcPr>
          <w:tcW w:w="1980" w:type="dxa"/>
        </w:tcPr>
        <w:p w14:paraId="0CAC58B6" w14:textId="77777777" w:rsidR="00F70AE1" w:rsidRDefault="00F70AE1">
          <w:pPr>
            <w:pStyle w:val="Header"/>
            <w:rPr>
              <w:sz w:val="18"/>
            </w:rPr>
          </w:pPr>
        </w:p>
      </w:tc>
      <w:tc>
        <w:tcPr>
          <w:tcW w:w="7110" w:type="dxa"/>
        </w:tcPr>
        <w:p w14:paraId="4AD400CE" w14:textId="77777777" w:rsidR="00F70AE1" w:rsidRDefault="00F70AE1">
          <w:pPr>
            <w:pStyle w:val="Header"/>
            <w:jc w:val="right"/>
            <w:rPr>
              <w:sz w:val="18"/>
            </w:rPr>
          </w:pPr>
          <w:r>
            <w:rPr>
              <w:sz w:val="18"/>
            </w:rPr>
            <w:fldChar w:fldCharType="begin"/>
          </w:r>
          <w:r>
            <w:rPr>
              <w:sz w:val="18"/>
            </w:rPr>
            <w:instrText xml:space="preserve"> DOCPROPERTY "Version" \* MERGEFORMAT </w:instrText>
          </w:r>
          <w:r>
            <w:rPr>
              <w:sz w:val="18"/>
            </w:rPr>
            <w:fldChar w:fldCharType="separate"/>
          </w:r>
          <w:r>
            <w:rPr>
              <w:sz w:val="18"/>
            </w:rPr>
            <w:t>Issue 1</w:t>
          </w:r>
          <w:r>
            <w:rPr>
              <w:sz w:val="18"/>
            </w:rPr>
            <w:fldChar w:fldCharType="end"/>
          </w:r>
        </w:p>
      </w:tc>
    </w:tr>
  </w:tbl>
  <w:p w14:paraId="39D86D06" w14:textId="77777777" w:rsidR="00F70AE1" w:rsidRDefault="00F70AE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163" w:type="dxa"/>
      <w:tblInd w:w="108" w:type="dxa"/>
      <w:tblBorders>
        <w:bottom w:val="single" w:sz="6" w:space="0" w:color="auto"/>
      </w:tblBorders>
      <w:tblLayout w:type="fixed"/>
      <w:tblLook w:val="0000" w:firstRow="0" w:lastRow="0" w:firstColumn="0" w:lastColumn="0" w:noHBand="0" w:noVBand="0"/>
    </w:tblPr>
    <w:tblGrid>
      <w:gridCol w:w="6945"/>
      <w:gridCol w:w="3218"/>
    </w:tblGrid>
    <w:tr w:rsidR="00F70AE1" w:rsidRPr="00A73C9A" w14:paraId="6C3D7F84" w14:textId="77777777" w:rsidTr="00A43153">
      <w:trPr>
        <w:cantSplit/>
        <w:trHeight w:val="248"/>
      </w:trPr>
      <w:tc>
        <w:tcPr>
          <w:tcW w:w="6945" w:type="dxa"/>
        </w:tcPr>
        <w:p w14:paraId="7E1B7BB2" w14:textId="577E54F4" w:rsidR="00F70AE1" w:rsidRPr="00A73C9A" w:rsidRDefault="00F70AE1" w:rsidP="00143727">
          <w:pPr>
            <w:pStyle w:val="Header"/>
            <w:ind w:left="-108"/>
            <w:rPr>
              <w:rFonts w:asciiTheme="minorHAnsi" w:hAnsiTheme="minorHAnsi" w:cstheme="minorHAnsi"/>
              <w:b/>
              <w:color w:val="4472C4" w:themeColor="accent1"/>
            </w:rPr>
          </w:pPr>
          <w:r w:rsidRPr="00A73C9A">
            <w:rPr>
              <w:rFonts w:asciiTheme="minorHAnsi" w:hAnsiTheme="minorHAnsi" w:cstheme="minorHAnsi"/>
              <w:b/>
              <w:color w:val="4472C4" w:themeColor="accent1"/>
            </w:rPr>
            <w:t>Detailed Solution Design Document</w:t>
          </w:r>
        </w:p>
      </w:tc>
      <w:tc>
        <w:tcPr>
          <w:tcW w:w="3218" w:type="dxa"/>
        </w:tcPr>
        <w:p w14:paraId="7F654CBA" w14:textId="51DD4395" w:rsidR="00F70AE1" w:rsidRPr="00A73C9A" w:rsidRDefault="00F70AE1">
          <w:pPr>
            <w:pStyle w:val="Header"/>
            <w:jc w:val="right"/>
            <w:rPr>
              <w:b/>
              <w:color w:val="4472C4" w:themeColor="accent1"/>
            </w:rPr>
          </w:pPr>
        </w:p>
      </w:tc>
    </w:tr>
  </w:tbl>
  <w:p w14:paraId="39B837DD" w14:textId="77777777" w:rsidR="00F70AE1" w:rsidRPr="00A73C9A" w:rsidRDefault="00F70AE1">
    <w:pPr>
      <w:pStyle w:val="Header"/>
      <w:rPr>
        <w:b/>
        <w:color w:val="4472C4" w:themeColor="accent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28" w:type="pct"/>
      <w:tblBorders>
        <w:bottom w:val="single" w:sz="18" w:space="0" w:color="808080" w:themeColor="background1" w:themeShade="80"/>
        <w:insideV w:val="single" w:sz="18" w:space="0" w:color="808080" w:themeColor="background1" w:themeShade="80"/>
      </w:tblBorders>
      <w:tblLayout w:type="fixed"/>
      <w:tblCellMar>
        <w:top w:w="72" w:type="dxa"/>
        <w:left w:w="115" w:type="dxa"/>
        <w:bottom w:w="72" w:type="dxa"/>
        <w:right w:w="115" w:type="dxa"/>
      </w:tblCellMar>
      <w:tblLook w:val="04A0" w:firstRow="1" w:lastRow="0" w:firstColumn="1" w:lastColumn="0" w:noHBand="0" w:noVBand="1"/>
    </w:tblPr>
    <w:tblGrid>
      <w:gridCol w:w="11880"/>
      <w:gridCol w:w="3404"/>
    </w:tblGrid>
    <w:tr w:rsidR="00F70AE1" w14:paraId="6605C7D4" w14:textId="77777777" w:rsidTr="00143727">
      <w:trPr>
        <w:trHeight w:val="288"/>
      </w:trPr>
      <w:tc>
        <w:tcPr>
          <w:tcW w:w="8195" w:type="dxa"/>
        </w:tcPr>
        <w:p w14:paraId="6680FE3B" w14:textId="2079CAC8" w:rsidR="00F70AE1" w:rsidRDefault="00F70AE1" w:rsidP="00143727">
          <w:pPr>
            <w:pStyle w:val="Header"/>
            <w:jc w:val="right"/>
            <w:rPr>
              <w:rFonts w:asciiTheme="majorHAnsi" w:eastAsiaTheme="majorEastAsia" w:hAnsiTheme="majorHAnsi" w:cstheme="majorBidi"/>
              <w:sz w:val="36"/>
              <w:szCs w:val="36"/>
            </w:rPr>
          </w:pPr>
          <w:r>
            <w:rPr>
              <w:rFonts w:asciiTheme="majorHAnsi" w:eastAsiaTheme="majorEastAsia" w:hAnsiTheme="majorHAnsi" w:cstheme="majorBidi"/>
              <w:noProof/>
              <w:sz w:val="36"/>
              <w:szCs w:val="36"/>
            </w:rPr>
            <w:drawing>
              <wp:inline distT="0" distB="0" distL="0" distR="0" wp14:anchorId="7B650EA7" wp14:editId="4C4EE1FA">
                <wp:extent cx="629392" cy="6293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idiamLogo300.jpg"/>
                        <pic:cNvPicPr/>
                      </pic:nvPicPr>
                      <pic:blipFill>
                        <a:blip r:embed="rId1">
                          <a:extLst>
                            <a:ext uri="{28A0092B-C50C-407E-A947-70E740481C1C}">
                              <a14:useLocalDpi xmlns:a14="http://schemas.microsoft.com/office/drawing/2010/main" val="0"/>
                            </a:ext>
                          </a:extLst>
                        </a:blip>
                        <a:stretch>
                          <a:fillRect/>
                        </a:stretch>
                      </pic:blipFill>
                      <pic:spPr>
                        <a:xfrm>
                          <a:off x="0" y="0"/>
                          <a:ext cx="629393" cy="629393"/>
                        </a:xfrm>
                        <a:prstGeom prst="rect">
                          <a:avLst/>
                        </a:prstGeom>
                      </pic:spPr>
                    </pic:pic>
                  </a:graphicData>
                </a:graphic>
              </wp:inline>
            </w:drawing>
          </w:r>
        </w:p>
      </w:tc>
      <w:tc>
        <w:tcPr>
          <w:tcW w:w="2348" w:type="dxa"/>
        </w:tcPr>
        <w:p w14:paraId="7DA60B20" w14:textId="2B557238" w:rsidR="00F70AE1" w:rsidRPr="00143727" w:rsidRDefault="00F70AE1" w:rsidP="00143727">
          <w:pPr>
            <w:pStyle w:val="Header"/>
            <w:rPr>
              <w:rFonts w:asciiTheme="minorHAnsi" w:eastAsiaTheme="majorEastAsia" w:hAnsiTheme="minorHAnsi" w:cstheme="minorHAnsi"/>
              <w:b/>
              <w:bCs/>
              <w:color w:val="4472C4" w:themeColor="accent1"/>
              <w:sz w:val="56"/>
              <w:szCs w:val="56"/>
              <w14:numForm w14:val="oldStyle"/>
            </w:rPr>
          </w:pPr>
          <w:r w:rsidRPr="00143727">
            <w:rPr>
              <w:rFonts w:asciiTheme="minorHAnsi" w:eastAsiaTheme="majorEastAsia" w:hAnsiTheme="minorHAnsi" w:cstheme="minorHAnsi"/>
              <w:b/>
              <w:bCs/>
              <w:color w:val="4472C4" w:themeColor="accent1"/>
              <w:sz w:val="56"/>
              <w:szCs w:val="56"/>
              <w14:numForm w14:val="oldStyle"/>
            </w:rPr>
            <w:t>RAiDiAM</w:t>
          </w:r>
        </w:p>
      </w:tc>
    </w:tr>
  </w:tbl>
  <w:p w14:paraId="61B3584E" w14:textId="6452F340" w:rsidR="00F70AE1" w:rsidRDefault="00F70AE1" w:rsidP="00143727">
    <w:pPr>
      <w:pStyle w:val="Header"/>
      <w:ind w:left="-42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6" w:space="0" w:color="auto"/>
      </w:tblBorders>
      <w:tblLayout w:type="fixed"/>
      <w:tblLook w:val="0000" w:firstRow="0" w:lastRow="0" w:firstColumn="0" w:lastColumn="0" w:noHBand="0" w:noVBand="0"/>
    </w:tblPr>
    <w:tblGrid>
      <w:gridCol w:w="4156"/>
      <w:gridCol w:w="5058"/>
    </w:tblGrid>
    <w:tr w:rsidR="00F70AE1" w14:paraId="78717696" w14:textId="77777777">
      <w:trPr>
        <w:cantSplit/>
      </w:trPr>
      <w:tc>
        <w:tcPr>
          <w:tcW w:w="4156" w:type="dxa"/>
        </w:tcPr>
        <w:p w14:paraId="5DB4C4D8" w14:textId="77777777" w:rsidR="00F70AE1" w:rsidRDefault="00F70AE1">
          <w:pPr>
            <w:pStyle w:val="Header"/>
            <w:tabs>
              <w:tab w:val="clear" w:pos="8640"/>
              <w:tab w:val="right" w:pos="9106"/>
            </w:tabs>
          </w:pPr>
          <w:r>
            <w:fldChar w:fldCharType="begin"/>
          </w:r>
          <w:r>
            <w:instrText xml:space="preserve">subject  \* Mergeformat </w:instrText>
          </w:r>
          <w:r>
            <w:fldChar w:fldCharType="end"/>
          </w:r>
        </w:p>
      </w:tc>
      <w:tc>
        <w:tcPr>
          <w:tcW w:w="5058" w:type="dxa"/>
        </w:tcPr>
        <w:p w14:paraId="7AF086D4" w14:textId="77777777" w:rsidR="00F70AE1" w:rsidRDefault="00F70AE1">
          <w:pPr>
            <w:pStyle w:val="Header"/>
            <w:jc w:val="right"/>
          </w:pPr>
        </w:p>
      </w:tc>
    </w:tr>
    <w:tr w:rsidR="00F70AE1" w14:paraId="7DFD34B0" w14:textId="77777777">
      <w:trPr>
        <w:cantSplit/>
      </w:trPr>
      <w:tc>
        <w:tcPr>
          <w:tcW w:w="4156" w:type="dxa"/>
        </w:tcPr>
        <w:p w14:paraId="33DF5732" w14:textId="77777777" w:rsidR="00F70AE1" w:rsidRDefault="00C15CED">
          <w:r>
            <w:fldChar w:fldCharType="begin"/>
          </w:r>
          <w:r>
            <w:instrText xml:space="preserve">title  \* Mergeformat </w:instrText>
          </w:r>
          <w:r>
            <w:fldChar w:fldCharType="separate"/>
          </w:r>
          <w:r w:rsidR="00F70AE1">
            <w:t>Technical Design Document</w:t>
          </w:r>
          <w:r>
            <w:fldChar w:fldCharType="end"/>
          </w:r>
        </w:p>
      </w:tc>
      <w:tc>
        <w:tcPr>
          <w:tcW w:w="5058" w:type="dxa"/>
        </w:tcPr>
        <w:p w14:paraId="1A20F900" w14:textId="77777777" w:rsidR="00F70AE1" w:rsidRDefault="00F70AE1">
          <w:pPr>
            <w:jc w:val="right"/>
          </w:pPr>
          <w:r>
            <w:t>MDC/QMS/PROC/430</w:t>
          </w:r>
        </w:p>
      </w:tc>
    </w:tr>
  </w:tbl>
  <w:p w14:paraId="75DB2CE9" w14:textId="77777777" w:rsidR="00F70AE1" w:rsidRDefault="00F70A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5588DE52"/>
    <w:lvl w:ilvl="0">
      <w:start w:val="1"/>
      <w:numFmt w:val="none"/>
      <w:suff w:val="nothing"/>
      <w:lvlText w:val=""/>
      <w:lvlJc w:val="left"/>
      <w:pPr>
        <w:ind w:left="0" w:firstLine="0"/>
      </w:pPr>
    </w:lvl>
    <w:lvl w:ilvl="1">
      <w:numFmt w:val="decimal"/>
      <w:lvlText w:val="%2."/>
      <w:lvlJc w:val="left"/>
      <w:pPr>
        <w:tabs>
          <w:tab w:val="num" w:pos="720"/>
        </w:tabs>
        <w:ind w:left="720" w:hanging="720"/>
      </w:pPr>
    </w:lvl>
    <w:lvl w:ilvl="2">
      <w:numFmt w:val="decimal"/>
      <w:lvlText w:val="%2.%3"/>
      <w:lvlJc w:val="left"/>
      <w:pPr>
        <w:tabs>
          <w:tab w:val="num" w:pos="720"/>
        </w:tabs>
        <w:ind w:left="720" w:hanging="720"/>
      </w:pPr>
    </w:lvl>
    <w:lvl w:ilvl="3">
      <w:numFmt w:val="decimal"/>
      <w:lvlText w:val="%2.%3.%4"/>
      <w:lvlJc w:val="left"/>
      <w:pPr>
        <w:tabs>
          <w:tab w:val="num" w:pos="720"/>
        </w:tabs>
        <w:ind w:left="720" w:hanging="720"/>
      </w:pPr>
    </w:lvl>
    <w:lvl w:ilvl="4">
      <w:start w:val="1"/>
      <w:numFmt w:val="decimal"/>
      <w:lvlText w:val="/%5"/>
      <w:lvlJc w:val="left"/>
      <w:pPr>
        <w:tabs>
          <w:tab w:val="num" w:pos="720"/>
        </w:tabs>
        <w:ind w:left="720" w:hanging="720"/>
      </w:pPr>
      <w:rPr>
        <w:caps w:val="0"/>
        <w:strike w:val="0"/>
        <w:dstrike w:val="0"/>
        <w:vanish w:val="0"/>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lowerLetter"/>
      <w:lvlText w:val="%6."/>
      <w:lvlJc w:val="left"/>
      <w:pPr>
        <w:tabs>
          <w:tab w:val="num" w:pos="1151"/>
        </w:tabs>
        <w:ind w:left="1151" w:hanging="431"/>
      </w:pPr>
    </w:lvl>
    <w:lvl w:ilvl="6">
      <w:start w:val="1"/>
      <w:numFmt w:val="none"/>
      <w:lvlText w:val=""/>
      <w:lvlJc w:val="left"/>
      <w:pPr>
        <w:tabs>
          <w:tab w:val="num" w:pos="1151"/>
        </w:tabs>
        <w:ind w:left="1151" w:hanging="431"/>
      </w:pPr>
      <w:rPr>
        <w:rFonts w:ascii="Wingdings" w:hAnsi="Wingdings" w:hint="default"/>
      </w:rPr>
    </w:lvl>
    <w:lvl w:ilvl="7">
      <w:start w:val="1"/>
      <w:numFmt w:val="lowerRoman"/>
      <w:pStyle w:val="Heading8"/>
      <w:lvlText w:val="%8)"/>
      <w:lvlJc w:val="right"/>
      <w:pPr>
        <w:tabs>
          <w:tab w:val="num" w:pos="1735"/>
        </w:tabs>
        <w:ind w:left="1735" w:hanging="317"/>
      </w:pPr>
    </w:lvl>
    <w:lvl w:ilvl="8">
      <w:start w:val="1"/>
      <w:numFmt w:val="none"/>
      <w:pStyle w:val="Heading9"/>
      <w:lvlText w:val=""/>
      <w:lvlJc w:val="left"/>
      <w:pPr>
        <w:tabs>
          <w:tab w:val="num" w:pos="1735"/>
        </w:tabs>
        <w:ind w:left="1735" w:hanging="584"/>
      </w:pPr>
      <w:rPr>
        <w:rFonts w:ascii="Wingdings" w:hAnsi="Wingdings" w:hint="default"/>
      </w:rPr>
    </w:lvl>
  </w:abstractNum>
  <w:abstractNum w:abstractNumId="1" w15:restartNumberingAfterBreak="0">
    <w:nsid w:val="01110CCA"/>
    <w:multiLevelType w:val="hybridMultilevel"/>
    <w:tmpl w:val="95600F08"/>
    <w:lvl w:ilvl="0" w:tplc="4A80A73A">
      <w:start w:val="1"/>
      <w:numFmt w:val="decimal"/>
      <w:lvlText w:val="%1."/>
      <w:lvlJc w:val="left"/>
      <w:pPr>
        <w:ind w:left="420" w:hanging="42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27C7F2A"/>
    <w:multiLevelType w:val="hybridMultilevel"/>
    <w:tmpl w:val="DE26070C"/>
    <w:lvl w:ilvl="0" w:tplc="55283CAC">
      <w:start w:val="1"/>
      <w:numFmt w:val="bullet"/>
      <w:lvlText w:val="•"/>
      <w:lvlJc w:val="left"/>
      <w:pPr>
        <w:ind w:left="1080" w:hanging="360"/>
      </w:pPr>
      <w:rPr>
        <w:rFonts w:ascii="Calibri" w:eastAsia="Times New Roman" w:hAnsi="Calibri"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2885B77"/>
    <w:multiLevelType w:val="hybridMultilevel"/>
    <w:tmpl w:val="7CC8A984"/>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036D1FA1"/>
    <w:multiLevelType w:val="hybridMultilevel"/>
    <w:tmpl w:val="DFDCB4CA"/>
    <w:lvl w:ilvl="0" w:tplc="F794B016">
      <w:start w:val="1"/>
      <w:numFmt w:val="lowerLetter"/>
      <w:lvlText w:val="%1)"/>
      <w:lvlJc w:val="left"/>
      <w:pPr>
        <w:ind w:left="720" w:hanging="360"/>
      </w:pPr>
      <w:rPr>
        <w:rFonts w:ascii="Calibri" w:hAnsi="Calibri"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7126FF4"/>
    <w:multiLevelType w:val="hybridMultilevel"/>
    <w:tmpl w:val="B2B8C1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75D2B59"/>
    <w:multiLevelType w:val="hybridMultilevel"/>
    <w:tmpl w:val="75CA676C"/>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08F95B74"/>
    <w:multiLevelType w:val="hybridMultilevel"/>
    <w:tmpl w:val="9362A690"/>
    <w:lvl w:ilvl="0" w:tplc="08090001">
      <w:start w:val="1"/>
      <w:numFmt w:val="bullet"/>
      <w:lvlText w:val=""/>
      <w:lvlJc w:val="left"/>
      <w:pPr>
        <w:ind w:left="1440" w:hanging="360"/>
      </w:pPr>
      <w:rPr>
        <w:rFonts w:ascii="Symbol" w:hAnsi="Symbol"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97D1F10"/>
    <w:multiLevelType w:val="hybridMultilevel"/>
    <w:tmpl w:val="B4189C12"/>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09EC5D34"/>
    <w:multiLevelType w:val="hybridMultilevel"/>
    <w:tmpl w:val="B2B8C1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ADE192A"/>
    <w:multiLevelType w:val="hybridMultilevel"/>
    <w:tmpl w:val="4E683D26"/>
    <w:lvl w:ilvl="0" w:tplc="0809000F">
      <w:start w:val="1"/>
      <w:numFmt w:val="decimal"/>
      <w:lvlText w:val="%1."/>
      <w:lvlJc w:val="left"/>
      <w:pPr>
        <w:ind w:left="720" w:hanging="360"/>
      </w:pPr>
    </w:lvl>
    <w:lvl w:ilvl="1" w:tplc="2DE288FE">
      <w:start w:val="1"/>
      <w:numFmt w:val="lowerLetter"/>
      <w:lvlText w:val="%2)"/>
      <w:lvlJc w:val="left"/>
      <w:pPr>
        <w:ind w:left="1460" w:hanging="38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5C7DEC"/>
    <w:multiLevelType w:val="hybridMultilevel"/>
    <w:tmpl w:val="47E444D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3F256C3"/>
    <w:multiLevelType w:val="hybridMultilevel"/>
    <w:tmpl w:val="7A1C29C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 w15:restartNumberingAfterBreak="0">
    <w:nsid w:val="1B875221"/>
    <w:multiLevelType w:val="hybridMultilevel"/>
    <w:tmpl w:val="E89C706E"/>
    <w:lvl w:ilvl="0" w:tplc="F23C87C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1C772B72"/>
    <w:multiLevelType w:val="hybridMultilevel"/>
    <w:tmpl w:val="DC5E7E9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1EC36570"/>
    <w:multiLevelType w:val="hybridMultilevel"/>
    <w:tmpl w:val="6688DCA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F037FF1"/>
    <w:multiLevelType w:val="hybridMultilevel"/>
    <w:tmpl w:val="405A330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1FE434B5"/>
    <w:multiLevelType w:val="multilevel"/>
    <w:tmpl w:val="9CECB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61310B"/>
    <w:multiLevelType w:val="multilevel"/>
    <w:tmpl w:val="67B61E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3440DED"/>
    <w:multiLevelType w:val="multilevel"/>
    <w:tmpl w:val="BBEA8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B45978"/>
    <w:multiLevelType w:val="multilevel"/>
    <w:tmpl w:val="BBEA83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26E31286"/>
    <w:multiLevelType w:val="multilevel"/>
    <w:tmpl w:val="99224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877870"/>
    <w:multiLevelType w:val="multilevel"/>
    <w:tmpl w:val="6E481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DC56B6"/>
    <w:multiLevelType w:val="multilevel"/>
    <w:tmpl w:val="AA52A97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4" w15:restartNumberingAfterBreak="0">
    <w:nsid w:val="374F04CC"/>
    <w:multiLevelType w:val="multilevel"/>
    <w:tmpl w:val="55FC1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CD0B5A"/>
    <w:multiLevelType w:val="multilevel"/>
    <w:tmpl w:val="3CBC53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EF61FC"/>
    <w:multiLevelType w:val="hybridMultilevel"/>
    <w:tmpl w:val="A6E2D4F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4018268C"/>
    <w:multiLevelType w:val="hybridMultilevel"/>
    <w:tmpl w:val="4E683D26"/>
    <w:lvl w:ilvl="0" w:tplc="0809000F">
      <w:start w:val="1"/>
      <w:numFmt w:val="decimal"/>
      <w:lvlText w:val="%1."/>
      <w:lvlJc w:val="left"/>
      <w:pPr>
        <w:ind w:left="720" w:hanging="360"/>
      </w:pPr>
    </w:lvl>
    <w:lvl w:ilvl="1" w:tplc="2DE288FE">
      <w:start w:val="1"/>
      <w:numFmt w:val="lowerLetter"/>
      <w:lvlText w:val="%2)"/>
      <w:lvlJc w:val="left"/>
      <w:pPr>
        <w:ind w:left="1460" w:hanging="38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11D40E3"/>
    <w:multiLevelType w:val="multilevel"/>
    <w:tmpl w:val="52B8AE08"/>
    <w:lvl w:ilvl="0">
      <w:start w:val="1"/>
      <w:numFmt w:val="decimal"/>
      <w:pStyle w:val="Heading1"/>
      <w:lvlText w:val="%1"/>
      <w:lvlJc w:val="left"/>
      <w:pPr>
        <w:tabs>
          <w:tab w:val="num" w:pos="720"/>
        </w:tabs>
        <w:ind w:left="720" w:hanging="720"/>
      </w:pPr>
    </w:lvl>
    <w:lvl w:ilvl="1">
      <w:start w:val="1"/>
      <w:numFmt w:val="decimal"/>
      <w:pStyle w:val="Heading2"/>
      <w:lvlText w:val="%1.%2"/>
      <w:lvlJc w:val="left"/>
      <w:pPr>
        <w:tabs>
          <w:tab w:val="num" w:pos="720"/>
        </w:tabs>
        <w:ind w:left="720" w:hanging="720"/>
      </w:pPr>
      <w:rPr>
        <w:color w:val="000000" w:themeColor="text1"/>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080"/>
        </w:tabs>
        <w:ind w:left="720" w:hanging="720"/>
      </w:pPr>
    </w:lvl>
    <w:lvl w:ilvl="4">
      <w:start w:val="1"/>
      <w:numFmt w:val="decimal"/>
      <w:pStyle w:val="Heading5"/>
      <w:lvlText w:val="/%5"/>
      <w:lvlJc w:val="left"/>
      <w:pPr>
        <w:tabs>
          <w:tab w:val="num" w:pos="720"/>
        </w:tabs>
        <w:ind w:left="720" w:hanging="720"/>
      </w:pPr>
    </w:lvl>
    <w:lvl w:ilvl="5">
      <w:start w:val="1"/>
      <w:numFmt w:val="lowerLetter"/>
      <w:pStyle w:val="preface6"/>
      <w:lvlText w:val="%6."/>
      <w:lvlJc w:val="left"/>
      <w:pPr>
        <w:tabs>
          <w:tab w:val="num" w:pos="1151"/>
        </w:tabs>
        <w:ind w:left="1151" w:hanging="431"/>
      </w:pPr>
    </w:lvl>
    <w:lvl w:ilvl="6">
      <w:start w:val="1"/>
      <w:numFmt w:val="none"/>
      <w:pStyle w:val="Heading7"/>
      <w:lvlText w:val=""/>
      <w:lvlJc w:val="left"/>
      <w:pPr>
        <w:tabs>
          <w:tab w:val="num" w:pos="1151"/>
        </w:tabs>
        <w:ind w:left="1151" w:hanging="431"/>
      </w:pPr>
      <w:rPr>
        <w:rFonts w:ascii="Wingdings" w:hAnsi="Wingdings" w:hint="default"/>
      </w:rPr>
    </w:lvl>
    <w:lvl w:ilvl="7">
      <w:start w:val="1"/>
      <w:numFmt w:val="lowerRoman"/>
      <w:lvlText w:val="%8)"/>
      <w:lvlJc w:val="right"/>
      <w:pPr>
        <w:tabs>
          <w:tab w:val="num" w:pos="0"/>
        </w:tabs>
        <w:ind w:left="0" w:firstLine="0"/>
      </w:pPr>
    </w:lvl>
    <w:lvl w:ilvl="8">
      <w:start w:val="1"/>
      <w:numFmt w:val="none"/>
      <w:lvlText w:val=""/>
      <w:lvlJc w:val="left"/>
      <w:pPr>
        <w:tabs>
          <w:tab w:val="num" w:pos="0"/>
        </w:tabs>
        <w:ind w:left="0" w:firstLine="0"/>
      </w:pPr>
      <w:rPr>
        <w:rFonts w:ascii="Wingdings" w:hAnsi="Wingdings" w:hint="default"/>
      </w:rPr>
    </w:lvl>
  </w:abstractNum>
  <w:abstractNum w:abstractNumId="29" w15:restartNumberingAfterBreak="0">
    <w:nsid w:val="42FC08CA"/>
    <w:multiLevelType w:val="multilevel"/>
    <w:tmpl w:val="BC56D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02115A"/>
    <w:multiLevelType w:val="singleLevel"/>
    <w:tmpl w:val="1FD69AF4"/>
    <w:lvl w:ilvl="0">
      <w:start w:val="1"/>
      <w:numFmt w:val="bullet"/>
      <w:pStyle w:val="Preface7"/>
      <w:lvlText w:val=""/>
      <w:lvlJc w:val="left"/>
      <w:pPr>
        <w:tabs>
          <w:tab w:val="num" w:pos="1151"/>
        </w:tabs>
        <w:ind w:left="1151" w:hanging="431"/>
      </w:pPr>
      <w:rPr>
        <w:rFonts w:ascii="Wingdings" w:hAnsi="Wingdings" w:hint="default"/>
      </w:rPr>
    </w:lvl>
  </w:abstractNum>
  <w:abstractNum w:abstractNumId="31" w15:restartNumberingAfterBreak="0">
    <w:nsid w:val="4A056FE1"/>
    <w:multiLevelType w:val="multilevel"/>
    <w:tmpl w:val="9BD85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891248"/>
    <w:multiLevelType w:val="hybridMultilevel"/>
    <w:tmpl w:val="31B2C8D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519B73C8"/>
    <w:multiLevelType w:val="hybridMultilevel"/>
    <w:tmpl w:val="FED6176C"/>
    <w:lvl w:ilvl="0" w:tplc="08090019">
      <w:start w:val="1"/>
      <w:numFmt w:val="lowerLetter"/>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55740987"/>
    <w:multiLevelType w:val="multilevel"/>
    <w:tmpl w:val="78642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8C2AFF"/>
    <w:multiLevelType w:val="multilevel"/>
    <w:tmpl w:val="8A102E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757C96"/>
    <w:multiLevelType w:val="hybridMultilevel"/>
    <w:tmpl w:val="2760D91E"/>
    <w:lvl w:ilvl="0" w:tplc="A25C0B7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201194F"/>
    <w:multiLevelType w:val="multilevel"/>
    <w:tmpl w:val="4440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3F16D7B"/>
    <w:multiLevelType w:val="singleLevel"/>
    <w:tmpl w:val="6E869E24"/>
    <w:lvl w:ilvl="0">
      <w:start w:val="1"/>
      <w:numFmt w:val="decimal"/>
      <w:pStyle w:val="Preface5"/>
      <w:lvlText w:val="#%1"/>
      <w:lvlJc w:val="left"/>
      <w:pPr>
        <w:tabs>
          <w:tab w:val="num" w:pos="720"/>
        </w:tabs>
        <w:ind w:left="720" w:hanging="720"/>
      </w:pPr>
    </w:lvl>
  </w:abstractNum>
  <w:abstractNum w:abstractNumId="39" w15:restartNumberingAfterBreak="0">
    <w:nsid w:val="648A45A7"/>
    <w:multiLevelType w:val="hybridMultilevel"/>
    <w:tmpl w:val="ADA08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4EC060C"/>
    <w:multiLevelType w:val="multilevel"/>
    <w:tmpl w:val="6FDA6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7219D7"/>
    <w:multiLevelType w:val="hybridMultilevel"/>
    <w:tmpl w:val="4E683D26"/>
    <w:lvl w:ilvl="0" w:tplc="0809000F">
      <w:start w:val="1"/>
      <w:numFmt w:val="decimal"/>
      <w:lvlText w:val="%1."/>
      <w:lvlJc w:val="left"/>
      <w:pPr>
        <w:ind w:left="720" w:hanging="360"/>
      </w:pPr>
    </w:lvl>
    <w:lvl w:ilvl="1" w:tplc="2DE288FE">
      <w:start w:val="1"/>
      <w:numFmt w:val="lowerLetter"/>
      <w:lvlText w:val="%2)"/>
      <w:lvlJc w:val="left"/>
      <w:pPr>
        <w:ind w:left="1460" w:hanging="38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A533685"/>
    <w:multiLevelType w:val="hybridMultilevel"/>
    <w:tmpl w:val="B4ACDA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3" w15:restartNumberingAfterBreak="0">
    <w:nsid w:val="74D55556"/>
    <w:multiLevelType w:val="hybridMultilevel"/>
    <w:tmpl w:val="3D9603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5231DB9"/>
    <w:multiLevelType w:val="multilevel"/>
    <w:tmpl w:val="E0E8D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0F635E"/>
    <w:multiLevelType w:val="hybridMultilevel"/>
    <w:tmpl w:val="9D0EB750"/>
    <w:lvl w:ilvl="0" w:tplc="61625984">
      <w:start w:val="4"/>
      <w:numFmt w:val="bullet"/>
      <w:lvlText w:val="-"/>
      <w:lvlJc w:val="left"/>
      <w:pPr>
        <w:ind w:left="720" w:hanging="360"/>
      </w:pPr>
      <w:rPr>
        <w:rFonts w:ascii="Calibri" w:eastAsia="Times New Roman"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6CC4AAA"/>
    <w:multiLevelType w:val="hybridMultilevel"/>
    <w:tmpl w:val="6930E2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6FC7301"/>
    <w:multiLevelType w:val="multilevel"/>
    <w:tmpl w:val="8A102E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8720BA5"/>
    <w:multiLevelType w:val="multilevel"/>
    <w:tmpl w:val="DD383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E6A7A1F"/>
    <w:multiLevelType w:val="multilevel"/>
    <w:tmpl w:val="764CA3B0"/>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8"/>
  </w:num>
  <w:num w:numId="3">
    <w:abstractNumId w:val="38"/>
    <w:lvlOverride w:ilvl="0">
      <w:startOverride w:val="1"/>
    </w:lvlOverride>
  </w:num>
  <w:num w:numId="4">
    <w:abstractNumId w:val="38"/>
    <w:lvlOverride w:ilvl="0">
      <w:startOverride w:val="1"/>
    </w:lvlOverride>
  </w:num>
  <w:num w:numId="5">
    <w:abstractNumId w:val="38"/>
    <w:lvlOverride w:ilvl="0">
      <w:startOverride w:val="1"/>
    </w:lvlOverride>
  </w:num>
  <w:num w:numId="6">
    <w:abstractNumId w:val="38"/>
    <w:lvlOverride w:ilvl="0">
      <w:startOverride w:val="1"/>
    </w:lvlOverride>
  </w:num>
  <w:num w:numId="7">
    <w:abstractNumId w:val="28"/>
  </w:num>
  <w:num w:numId="8">
    <w:abstractNumId w:val="28"/>
  </w:num>
  <w:num w:numId="9">
    <w:abstractNumId w:val="28"/>
  </w:num>
  <w:num w:numId="10">
    <w:abstractNumId w:val="28"/>
  </w:num>
  <w:num w:numId="11">
    <w:abstractNumId w:val="28"/>
  </w:num>
  <w:num w:numId="12">
    <w:abstractNumId w:val="28"/>
  </w:num>
  <w:num w:numId="13">
    <w:abstractNumId w:val="28"/>
  </w:num>
  <w:num w:numId="14">
    <w:abstractNumId w:val="30"/>
  </w:num>
  <w:num w:numId="15">
    <w:abstractNumId w:val="9"/>
  </w:num>
  <w:num w:numId="16">
    <w:abstractNumId w:val="5"/>
  </w:num>
  <w:num w:numId="17">
    <w:abstractNumId w:val="1"/>
  </w:num>
  <w:num w:numId="18">
    <w:abstractNumId w:val="3"/>
  </w:num>
  <w:num w:numId="19">
    <w:abstractNumId w:val="33"/>
  </w:num>
  <w:num w:numId="20">
    <w:abstractNumId w:val="6"/>
  </w:num>
  <w:num w:numId="21">
    <w:abstractNumId w:val="26"/>
  </w:num>
  <w:num w:numId="22">
    <w:abstractNumId w:val="21"/>
  </w:num>
  <w:num w:numId="23">
    <w:abstractNumId w:val="34"/>
  </w:num>
  <w:num w:numId="24">
    <w:abstractNumId w:val="25"/>
  </w:num>
  <w:num w:numId="25">
    <w:abstractNumId w:val="13"/>
  </w:num>
  <w:num w:numId="26">
    <w:abstractNumId w:val="18"/>
  </w:num>
  <w:num w:numId="27">
    <w:abstractNumId w:val="41"/>
  </w:num>
  <w:num w:numId="28">
    <w:abstractNumId w:val="43"/>
  </w:num>
  <w:num w:numId="29">
    <w:abstractNumId w:val="10"/>
  </w:num>
  <w:num w:numId="30">
    <w:abstractNumId w:val="39"/>
  </w:num>
  <w:num w:numId="31">
    <w:abstractNumId w:val="27"/>
  </w:num>
  <w:num w:numId="32">
    <w:abstractNumId w:val="22"/>
    <w:lvlOverride w:ilvl="0">
      <w:startOverride w:val="1"/>
    </w:lvlOverride>
  </w:num>
  <w:num w:numId="33">
    <w:abstractNumId w:val="17"/>
    <w:lvlOverride w:ilvl="0">
      <w:startOverride w:val="1"/>
    </w:lvlOverride>
  </w:num>
  <w:num w:numId="34">
    <w:abstractNumId w:val="29"/>
    <w:lvlOverride w:ilvl="0">
      <w:startOverride w:val="1"/>
    </w:lvlOverride>
  </w:num>
  <w:num w:numId="35">
    <w:abstractNumId w:val="19"/>
    <w:lvlOverride w:ilvl="0">
      <w:startOverride w:val="3"/>
    </w:lvlOverride>
  </w:num>
  <w:num w:numId="36">
    <w:abstractNumId w:val="31"/>
    <w:lvlOverride w:ilvl="0">
      <w:startOverride w:val="20"/>
    </w:lvlOverride>
  </w:num>
  <w:num w:numId="37">
    <w:abstractNumId w:val="23"/>
    <w:lvlOverride w:ilvl="0">
      <w:startOverride w:val="1"/>
    </w:lvlOverride>
  </w:num>
  <w:num w:numId="38">
    <w:abstractNumId w:val="32"/>
  </w:num>
  <w:num w:numId="39">
    <w:abstractNumId w:val="20"/>
  </w:num>
  <w:num w:numId="40">
    <w:abstractNumId w:val="16"/>
  </w:num>
  <w:num w:numId="41">
    <w:abstractNumId w:val="2"/>
  </w:num>
  <w:num w:numId="42">
    <w:abstractNumId w:val="12"/>
  </w:num>
  <w:num w:numId="43">
    <w:abstractNumId w:val="45"/>
  </w:num>
  <w:num w:numId="44">
    <w:abstractNumId w:val="46"/>
  </w:num>
  <w:num w:numId="45">
    <w:abstractNumId w:val="49"/>
    <w:lvlOverride w:ilvl="0">
      <w:startOverride w:val="1"/>
    </w:lvlOverride>
  </w:num>
  <w:num w:numId="46">
    <w:abstractNumId w:val="49"/>
    <w:lvlOverride w:ilvl="0"/>
    <w:lvlOverride w:ilvl="1">
      <w:startOverride w:val="1"/>
    </w:lvlOverride>
  </w:num>
  <w:num w:numId="47">
    <w:abstractNumId w:val="49"/>
    <w:lvlOverride w:ilvl="0"/>
    <w:lvlOverride w:ilvl="1">
      <w:startOverride w:val="1"/>
    </w:lvlOverride>
  </w:num>
  <w:num w:numId="48">
    <w:abstractNumId w:val="36"/>
  </w:num>
  <w:num w:numId="49">
    <w:abstractNumId w:val="4"/>
  </w:num>
  <w:num w:numId="50">
    <w:abstractNumId w:val="47"/>
  </w:num>
  <w:num w:numId="51">
    <w:abstractNumId w:val="48"/>
  </w:num>
  <w:num w:numId="52">
    <w:abstractNumId w:val="37"/>
  </w:num>
  <w:num w:numId="53">
    <w:abstractNumId w:val="40"/>
  </w:num>
  <w:num w:numId="54">
    <w:abstractNumId w:val="35"/>
  </w:num>
  <w:num w:numId="55">
    <w:abstractNumId w:val="42"/>
  </w:num>
  <w:num w:numId="56">
    <w:abstractNumId w:val="24"/>
  </w:num>
  <w:num w:numId="57">
    <w:abstractNumId w:val="44"/>
  </w:num>
  <w:num w:numId="58">
    <w:abstractNumId w:val="8"/>
  </w:num>
  <w:num w:numId="59">
    <w:abstractNumId w:val="7"/>
  </w:num>
  <w:num w:numId="60">
    <w:abstractNumId w:val="14"/>
  </w:num>
  <w:num w:numId="61">
    <w:abstractNumId w:val="11"/>
  </w:num>
  <w:num w:numId="62">
    <w:abstractNumId w:val="15"/>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arry O'Donohoe">
    <w15:presenceInfo w15:providerId="None" w15:userId="Barry O'Donohoe"/>
  </w15:person>
  <w15:person w15:author="Barry O'Donohoe [2]">
    <w15:presenceInfo w15:providerId="Windows Live" w15:userId="77ab6181-fc15-4138-8c78-035065caae86"/>
  </w15:person>
  <w15:person w15:author="Barry O'Donohoe [3]">
    <w15:presenceInfo w15:providerId="Windows Live" w15:userId="943e88ecf04e29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trackRevisions/>
  <w:defaultTabStop w:val="720"/>
  <w:drawingGridHorizontalSpacing w:val="120"/>
  <w:drawingGridVerticalSpacing w:val="163"/>
  <w:displayHorizontalDrawingGridEvery w:val="0"/>
  <w:displayVerticalDrawingGridEvery w:val="0"/>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B5A"/>
    <w:rsid w:val="000173C6"/>
    <w:rsid w:val="000408AE"/>
    <w:rsid w:val="00041EEC"/>
    <w:rsid w:val="00043DAD"/>
    <w:rsid w:val="00053A86"/>
    <w:rsid w:val="00057F7A"/>
    <w:rsid w:val="00066C23"/>
    <w:rsid w:val="000760E8"/>
    <w:rsid w:val="000768F5"/>
    <w:rsid w:val="000771D6"/>
    <w:rsid w:val="0007758D"/>
    <w:rsid w:val="00080EA0"/>
    <w:rsid w:val="00082190"/>
    <w:rsid w:val="00083C19"/>
    <w:rsid w:val="000914F9"/>
    <w:rsid w:val="000A5052"/>
    <w:rsid w:val="000A5887"/>
    <w:rsid w:val="000A742B"/>
    <w:rsid w:val="000A7480"/>
    <w:rsid w:val="000A7744"/>
    <w:rsid w:val="000A7ADF"/>
    <w:rsid w:val="000B7923"/>
    <w:rsid w:val="000C0C45"/>
    <w:rsid w:val="000C2D78"/>
    <w:rsid w:val="000C4AB4"/>
    <w:rsid w:val="000C63CB"/>
    <w:rsid w:val="000C661E"/>
    <w:rsid w:val="000C75DB"/>
    <w:rsid w:val="000C79B2"/>
    <w:rsid w:val="000D0690"/>
    <w:rsid w:val="000D260A"/>
    <w:rsid w:val="000D31DF"/>
    <w:rsid w:val="000D6A7B"/>
    <w:rsid w:val="000E1615"/>
    <w:rsid w:val="000E2134"/>
    <w:rsid w:val="000F3F31"/>
    <w:rsid w:val="00101CF0"/>
    <w:rsid w:val="001035D7"/>
    <w:rsid w:val="001210A5"/>
    <w:rsid w:val="00127A4C"/>
    <w:rsid w:val="0013088F"/>
    <w:rsid w:val="00131493"/>
    <w:rsid w:val="0013335A"/>
    <w:rsid w:val="0013578D"/>
    <w:rsid w:val="001414D0"/>
    <w:rsid w:val="0014182E"/>
    <w:rsid w:val="00143221"/>
    <w:rsid w:val="00143727"/>
    <w:rsid w:val="00147C52"/>
    <w:rsid w:val="001637C4"/>
    <w:rsid w:val="00164E92"/>
    <w:rsid w:val="00171620"/>
    <w:rsid w:val="00182496"/>
    <w:rsid w:val="00184D93"/>
    <w:rsid w:val="00187F92"/>
    <w:rsid w:val="00190BB0"/>
    <w:rsid w:val="001A1008"/>
    <w:rsid w:val="001B4CA3"/>
    <w:rsid w:val="001C4DD8"/>
    <w:rsid w:val="001C4E3D"/>
    <w:rsid w:val="001D1988"/>
    <w:rsid w:val="001D3948"/>
    <w:rsid w:val="001D3A2E"/>
    <w:rsid w:val="001D4645"/>
    <w:rsid w:val="001D6077"/>
    <w:rsid w:val="001E1E2D"/>
    <w:rsid w:val="001E56C9"/>
    <w:rsid w:val="001F1638"/>
    <w:rsid w:val="001F2089"/>
    <w:rsid w:val="00200A6D"/>
    <w:rsid w:val="0020219C"/>
    <w:rsid w:val="00204F44"/>
    <w:rsid w:val="00210D7D"/>
    <w:rsid w:val="00214B9A"/>
    <w:rsid w:val="00215089"/>
    <w:rsid w:val="002269A6"/>
    <w:rsid w:val="002329D3"/>
    <w:rsid w:val="00233CE0"/>
    <w:rsid w:val="002445D8"/>
    <w:rsid w:val="002471FB"/>
    <w:rsid w:val="0025121C"/>
    <w:rsid w:val="0025178E"/>
    <w:rsid w:val="00262F98"/>
    <w:rsid w:val="0026796F"/>
    <w:rsid w:val="00273F30"/>
    <w:rsid w:val="0027777C"/>
    <w:rsid w:val="002829F1"/>
    <w:rsid w:val="00286439"/>
    <w:rsid w:val="002951E9"/>
    <w:rsid w:val="00296D50"/>
    <w:rsid w:val="002A11BE"/>
    <w:rsid w:val="002A18D8"/>
    <w:rsid w:val="002A4D5D"/>
    <w:rsid w:val="002A6B42"/>
    <w:rsid w:val="002B0265"/>
    <w:rsid w:val="002B303D"/>
    <w:rsid w:val="002B4596"/>
    <w:rsid w:val="002B7525"/>
    <w:rsid w:val="002B7B51"/>
    <w:rsid w:val="002C096B"/>
    <w:rsid w:val="002E19D0"/>
    <w:rsid w:val="002E20D5"/>
    <w:rsid w:val="002E2D63"/>
    <w:rsid w:val="002E4255"/>
    <w:rsid w:val="002E467D"/>
    <w:rsid w:val="002E742C"/>
    <w:rsid w:val="002F0483"/>
    <w:rsid w:val="002F0B07"/>
    <w:rsid w:val="002F1062"/>
    <w:rsid w:val="002F3D5A"/>
    <w:rsid w:val="002F3D6B"/>
    <w:rsid w:val="002F5568"/>
    <w:rsid w:val="002F61B7"/>
    <w:rsid w:val="002F7FAD"/>
    <w:rsid w:val="00306DD9"/>
    <w:rsid w:val="0031310A"/>
    <w:rsid w:val="003219AD"/>
    <w:rsid w:val="0032296A"/>
    <w:rsid w:val="00322CB0"/>
    <w:rsid w:val="00324D48"/>
    <w:rsid w:val="00330E4A"/>
    <w:rsid w:val="0033768F"/>
    <w:rsid w:val="00341D0A"/>
    <w:rsid w:val="003462D3"/>
    <w:rsid w:val="00347D88"/>
    <w:rsid w:val="0035317A"/>
    <w:rsid w:val="003555BC"/>
    <w:rsid w:val="0035645F"/>
    <w:rsid w:val="00357700"/>
    <w:rsid w:val="00364258"/>
    <w:rsid w:val="003773F6"/>
    <w:rsid w:val="00377F8F"/>
    <w:rsid w:val="00380A1B"/>
    <w:rsid w:val="00382C44"/>
    <w:rsid w:val="00383683"/>
    <w:rsid w:val="0038671B"/>
    <w:rsid w:val="00386F5F"/>
    <w:rsid w:val="00387134"/>
    <w:rsid w:val="003939AA"/>
    <w:rsid w:val="003972B2"/>
    <w:rsid w:val="003A1207"/>
    <w:rsid w:val="003A60A6"/>
    <w:rsid w:val="003B19CA"/>
    <w:rsid w:val="003B1F2D"/>
    <w:rsid w:val="003B4E57"/>
    <w:rsid w:val="003C5960"/>
    <w:rsid w:val="003C68AC"/>
    <w:rsid w:val="003C7DC2"/>
    <w:rsid w:val="003D0685"/>
    <w:rsid w:val="003D542F"/>
    <w:rsid w:val="003D55C0"/>
    <w:rsid w:val="003D749B"/>
    <w:rsid w:val="003E02D2"/>
    <w:rsid w:val="003F166F"/>
    <w:rsid w:val="003F2B70"/>
    <w:rsid w:val="0040000D"/>
    <w:rsid w:val="00403180"/>
    <w:rsid w:val="00410F89"/>
    <w:rsid w:val="0041138D"/>
    <w:rsid w:val="00414D69"/>
    <w:rsid w:val="00415B6B"/>
    <w:rsid w:val="00421476"/>
    <w:rsid w:val="004323F1"/>
    <w:rsid w:val="00444A5F"/>
    <w:rsid w:val="004457A7"/>
    <w:rsid w:val="004536AC"/>
    <w:rsid w:val="004553A2"/>
    <w:rsid w:val="004613C4"/>
    <w:rsid w:val="00463104"/>
    <w:rsid w:val="00466B25"/>
    <w:rsid w:val="004717F1"/>
    <w:rsid w:val="00477520"/>
    <w:rsid w:val="0048122A"/>
    <w:rsid w:val="004870D1"/>
    <w:rsid w:val="004875EA"/>
    <w:rsid w:val="004902A6"/>
    <w:rsid w:val="004910DE"/>
    <w:rsid w:val="00492C1A"/>
    <w:rsid w:val="004975E0"/>
    <w:rsid w:val="004A34A2"/>
    <w:rsid w:val="004B0754"/>
    <w:rsid w:val="004B194A"/>
    <w:rsid w:val="004B282A"/>
    <w:rsid w:val="004C0EE7"/>
    <w:rsid w:val="004C679B"/>
    <w:rsid w:val="004D3D7E"/>
    <w:rsid w:val="004D5110"/>
    <w:rsid w:val="004D569B"/>
    <w:rsid w:val="004D6271"/>
    <w:rsid w:val="004E5D39"/>
    <w:rsid w:val="004E60FB"/>
    <w:rsid w:val="004F1723"/>
    <w:rsid w:val="004F3041"/>
    <w:rsid w:val="00502C48"/>
    <w:rsid w:val="005040F7"/>
    <w:rsid w:val="00507292"/>
    <w:rsid w:val="00515409"/>
    <w:rsid w:val="0051729F"/>
    <w:rsid w:val="005228FF"/>
    <w:rsid w:val="0052668F"/>
    <w:rsid w:val="00530750"/>
    <w:rsid w:val="00534704"/>
    <w:rsid w:val="005350B2"/>
    <w:rsid w:val="00541958"/>
    <w:rsid w:val="00545107"/>
    <w:rsid w:val="00550B85"/>
    <w:rsid w:val="00551FA2"/>
    <w:rsid w:val="00557DA8"/>
    <w:rsid w:val="005622DD"/>
    <w:rsid w:val="005626BD"/>
    <w:rsid w:val="005644DB"/>
    <w:rsid w:val="005942EE"/>
    <w:rsid w:val="00594ECA"/>
    <w:rsid w:val="005952C3"/>
    <w:rsid w:val="005A17FF"/>
    <w:rsid w:val="005A3224"/>
    <w:rsid w:val="005A7177"/>
    <w:rsid w:val="005B299A"/>
    <w:rsid w:val="005C0F38"/>
    <w:rsid w:val="005C2513"/>
    <w:rsid w:val="005C4399"/>
    <w:rsid w:val="005C64CA"/>
    <w:rsid w:val="005D0117"/>
    <w:rsid w:val="005D056E"/>
    <w:rsid w:val="005D0D2C"/>
    <w:rsid w:val="005D237F"/>
    <w:rsid w:val="005D2571"/>
    <w:rsid w:val="005D4AE7"/>
    <w:rsid w:val="005D767A"/>
    <w:rsid w:val="005E5A1F"/>
    <w:rsid w:val="005F6AA1"/>
    <w:rsid w:val="0061061A"/>
    <w:rsid w:val="0061674E"/>
    <w:rsid w:val="00616CF5"/>
    <w:rsid w:val="006205F2"/>
    <w:rsid w:val="00632F61"/>
    <w:rsid w:val="0064473E"/>
    <w:rsid w:val="00647D2C"/>
    <w:rsid w:val="00650465"/>
    <w:rsid w:val="0065080A"/>
    <w:rsid w:val="00650D8D"/>
    <w:rsid w:val="0065254B"/>
    <w:rsid w:val="0066780A"/>
    <w:rsid w:val="00671AE1"/>
    <w:rsid w:val="00675D77"/>
    <w:rsid w:val="006812A1"/>
    <w:rsid w:val="00684DA2"/>
    <w:rsid w:val="00686B5F"/>
    <w:rsid w:val="00686B82"/>
    <w:rsid w:val="00692C9A"/>
    <w:rsid w:val="00692E91"/>
    <w:rsid w:val="006950E0"/>
    <w:rsid w:val="006A2C54"/>
    <w:rsid w:val="006C0574"/>
    <w:rsid w:val="006C3667"/>
    <w:rsid w:val="006C6741"/>
    <w:rsid w:val="006C70C6"/>
    <w:rsid w:val="006D066B"/>
    <w:rsid w:val="006D62C4"/>
    <w:rsid w:val="006E3DDA"/>
    <w:rsid w:val="006E5DF4"/>
    <w:rsid w:val="006F1C03"/>
    <w:rsid w:val="006F2660"/>
    <w:rsid w:val="006F4078"/>
    <w:rsid w:val="006F5043"/>
    <w:rsid w:val="007044B9"/>
    <w:rsid w:val="00710074"/>
    <w:rsid w:val="00714A21"/>
    <w:rsid w:val="00725CC5"/>
    <w:rsid w:val="0072605C"/>
    <w:rsid w:val="00726676"/>
    <w:rsid w:val="00730171"/>
    <w:rsid w:val="00731907"/>
    <w:rsid w:val="00733660"/>
    <w:rsid w:val="0073674D"/>
    <w:rsid w:val="007411B4"/>
    <w:rsid w:val="00742364"/>
    <w:rsid w:val="007431D8"/>
    <w:rsid w:val="00747B06"/>
    <w:rsid w:val="007505AD"/>
    <w:rsid w:val="00750D6C"/>
    <w:rsid w:val="00762A4E"/>
    <w:rsid w:val="007642B5"/>
    <w:rsid w:val="00765D7A"/>
    <w:rsid w:val="00770F0F"/>
    <w:rsid w:val="00771CDE"/>
    <w:rsid w:val="007742D7"/>
    <w:rsid w:val="00776449"/>
    <w:rsid w:val="007804EA"/>
    <w:rsid w:val="0078219E"/>
    <w:rsid w:val="00782488"/>
    <w:rsid w:val="0078391A"/>
    <w:rsid w:val="0078439D"/>
    <w:rsid w:val="00784F80"/>
    <w:rsid w:val="00785564"/>
    <w:rsid w:val="00786B33"/>
    <w:rsid w:val="00787F84"/>
    <w:rsid w:val="00794EDA"/>
    <w:rsid w:val="007A367C"/>
    <w:rsid w:val="007A5F65"/>
    <w:rsid w:val="007A6758"/>
    <w:rsid w:val="007B43BD"/>
    <w:rsid w:val="007B4A80"/>
    <w:rsid w:val="007B6336"/>
    <w:rsid w:val="007C0278"/>
    <w:rsid w:val="007C0619"/>
    <w:rsid w:val="007C07DD"/>
    <w:rsid w:val="007D7564"/>
    <w:rsid w:val="007E25B8"/>
    <w:rsid w:val="007E2EA7"/>
    <w:rsid w:val="007E5B6F"/>
    <w:rsid w:val="007E672B"/>
    <w:rsid w:val="007F179F"/>
    <w:rsid w:val="00800AB6"/>
    <w:rsid w:val="00807928"/>
    <w:rsid w:val="00814031"/>
    <w:rsid w:val="00816FEA"/>
    <w:rsid w:val="00817237"/>
    <w:rsid w:val="00821CDB"/>
    <w:rsid w:val="00826682"/>
    <w:rsid w:val="00827319"/>
    <w:rsid w:val="008417A1"/>
    <w:rsid w:val="00847BB6"/>
    <w:rsid w:val="00854841"/>
    <w:rsid w:val="00854D06"/>
    <w:rsid w:val="00867721"/>
    <w:rsid w:val="00871522"/>
    <w:rsid w:val="00884FD8"/>
    <w:rsid w:val="00885E61"/>
    <w:rsid w:val="008914FD"/>
    <w:rsid w:val="008A10DD"/>
    <w:rsid w:val="008A32CE"/>
    <w:rsid w:val="008B0007"/>
    <w:rsid w:val="008B2F79"/>
    <w:rsid w:val="008B68FF"/>
    <w:rsid w:val="008B762C"/>
    <w:rsid w:val="008C0400"/>
    <w:rsid w:val="008C534F"/>
    <w:rsid w:val="008D1330"/>
    <w:rsid w:val="008D26C7"/>
    <w:rsid w:val="008D4A52"/>
    <w:rsid w:val="008E133E"/>
    <w:rsid w:val="008E7F1E"/>
    <w:rsid w:val="00901F2F"/>
    <w:rsid w:val="00905907"/>
    <w:rsid w:val="00916C2E"/>
    <w:rsid w:val="009213E7"/>
    <w:rsid w:val="00932DE0"/>
    <w:rsid w:val="00932DE9"/>
    <w:rsid w:val="00937AC5"/>
    <w:rsid w:val="0094039F"/>
    <w:rsid w:val="00944B81"/>
    <w:rsid w:val="009559D6"/>
    <w:rsid w:val="00957182"/>
    <w:rsid w:val="00971C05"/>
    <w:rsid w:val="00973209"/>
    <w:rsid w:val="0098370E"/>
    <w:rsid w:val="009929B1"/>
    <w:rsid w:val="009A13BF"/>
    <w:rsid w:val="009A2F27"/>
    <w:rsid w:val="009A4513"/>
    <w:rsid w:val="009A7E97"/>
    <w:rsid w:val="009C145F"/>
    <w:rsid w:val="009D0C3F"/>
    <w:rsid w:val="009E2CDC"/>
    <w:rsid w:val="009E45E7"/>
    <w:rsid w:val="009F0419"/>
    <w:rsid w:val="009F0CA2"/>
    <w:rsid w:val="009F2A37"/>
    <w:rsid w:val="009F5160"/>
    <w:rsid w:val="009F6C5D"/>
    <w:rsid w:val="00A03978"/>
    <w:rsid w:val="00A0523A"/>
    <w:rsid w:val="00A056D5"/>
    <w:rsid w:val="00A10C1B"/>
    <w:rsid w:val="00A13558"/>
    <w:rsid w:val="00A2687D"/>
    <w:rsid w:val="00A27ED1"/>
    <w:rsid w:val="00A306EB"/>
    <w:rsid w:val="00A36322"/>
    <w:rsid w:val="00A37D27"/>
    <w:rsid w:val="00A41DD2"/>
    <w:rsid w:val="00A43153"/>
    <w:rsid w:val="00A438F6"/>
    <w:rsid w:val="00A465E8"/>
    <w:rsid w:val="00A527C0"/>
    <w:rsid w:val="00A622C6"/>
    <w:rsid w:val="00A67132"/>
    <w:rsid w:val="00A73428"/>
    <w:rsid w:val="00A73C9A"/>
    <w:rsid w:val="00A74240"/>
    <w:rsid w:val="00A75938"/>
    <w:rsid w:val="00A779C5"/>
    <w:rsid w:val="00A854E6"/>
    <w:rsid w:val="00A951B5"/>
    <w:rsid w:val="00AA4AE8"/>
    <w:rsid w:val="00AA508F"/>
    <w:rsid w:val="00AA5162"/>
    <w:rsid w:val="00AB00B3"/>
    <w:rsid w:val="00AB327E"/>
    <w:rsid w:val="00AD04A2"/>
    <w:rsid w:val="00AD0D35"/>
    <w:rsid w:val="00AD355F"/>
    <w:rsid w:val="00AE0B59"/>
    <w:rsid w:val="00AE2F6C"/>
    <w:rsid w:val="00AE7168"/>
    <w:rsid w:val="00AF23E8"/>
    <w:rsid w:val="00AF3430"/>
    <w:rsid w:val="00B00574"/>
    <w:rsid w:val="00B01409"/>
    <w:rsid w:val="00B05439"/>
    <w:rsid w:val="00B11D6C"/>
    <w:rsid w:val="00B22B5A"/>
    <w:rsid w:val="00B248F2"/>
    <w:rsid w:val="00B254A6"/>
    <w:rsid w:val="00B25761"/>
    <w:rsid w:val="00B3685F"/>
    <w:rsid w:val="00B37A92"/>
    <w:rsid w:val="00B403E1"/>
    <w:rsid w:val="00B420D7"/>
    <w:rsid w:val="00B447F8"/>
    <w:rsid w:val="00B46C30"/>
    <w:rsid w:val="00B46CCF"/>
    <w:rsid w:val="00B52FCB"/>
    <w:rsid w:val="00B67578"/>
    <w:rsid w:val="00B87423"/>
    <w:rsid w:val="00B87B16"/>
    <w:rsid w:val="00B93B8E"/>
    <w:rsid w:val="00B93FC3"/>
    <w:rsid w:val="00B9642D"/>
    <w:rsid w:val="00B966B9"/>
    <w:rsid w:val="00BA0E02"/>
    <w:rsid w:val="00BA33C1"/>
    <w:rsid w:val="00BA442B"/>
    <w:rsid w:val="00BB3398"/>
    <w:rsid w:val="00BC3A92"/>
    <w:rsid w:val="00BD5244"/>
    <w:rsid w:val="00BD615F"/>
    <w:rsid w:val="00BE21CB"/>
    <w:rsid w:val="00BF1E02"/>
    <w:rsid w:val="00BF4229"/>
    <w:rsid w:val="00BF4934"/>
    <w:rsid w:val="00C00615"/>
    <w:rsid w:val="00C007D2"/>
    <w:rsid w:val="00C012CE"/>
    <w:rsid w:val="00C07224"/>
    <w:rsid w:val="00C10D4D"/>
    <w:rsid w:val="00C152E7"/>
    <w:rsid w:val="00C2687D"/>
    <w:rsid w:val="00C27BB4"/>
    <w:rsid w:val="00C308D1"/>
    <w:rsid w:val="00C33F5E"/>
    <w:rsid w:val="00C3567A"/>
    <w:rsid w:val="00C411D5"/>
    <w:rsid w:val="00C4371F"/>
    <w:rsid w:val="00C60ADC"/>
    <w:rsid w:val="00C633FA"/>
    <w:rsid w:val="00C65A95"/>
    <w:rsid w:val="00C66068"/>
    <w:rsid w:val="00C66F25"/>
    <w:rsid w:val="00C7451E"/>
    <w:rsid w:val="00C81E30"/>
    <w:rsid w:val="00C829FB"/>
    <w:rsid w:val="00C859A5"/>
    <w:rsid w:val="00C939EC"/>
    <w:rsid w:val="00C94BB9"/>
    <w:rsid w:val="00C96244"/>
    <w:rsid w:val="00C9726F"/>
    <w:rsid w:val="00CA2483"/>
    <w:rsid w:val="00CB0B4F"/>
    <w:rsid w:val="00CB604E"/>
    <w:rsid w:val="00CB731D"/>
    <w:rsid w:val="00CC0939"/>
    <w:rsid w:val="00CC206A"/>
    <w:rsid w:val="00CC2502"/>
    <w:rsid w:val="00CC3D2B"/>
    <w:rsid w:val="00CC45E1"/>
    <w:rsid w:val="00CC6875"/>
    <w:rsid w:val="00CC7ACD"/>
    <w:rsid w:val="00CD422F"/>
    <w:rsid w:val="00CD66A5"/>
    <w:rsid w:val="00CD69D0"/>
    <w:rsid w:val="00CE43E5"/>
    <w:rsid w:val="00CE7601"/>
    <w:rsid w:val="00CE7CBE"/>
    <w:rsid w:val="00CF0710"/>
    <w:rsid w:val="00CF0FAA"/>
    <w:rsid w:val="00CF1AA0"/>
    <w:rsid w:val="00CF1DED"/>
    <w:rsid w:val="00CF541F"/>
    <w:rsid w:val="00D14581"/>
    <w:rsid w:val="00D14EED"/>
    <w:rsid w:val="00D208ED"/>
    <w:rsid w:val="00D24152"/>
    <w:rsid w:val="00D2628B"/>
    <w:rsid w:val="00D27893"/>
    <w:rsid w:val="00D317F9"/>
    <w:rsid w:val="00D32AA2"/>
    <w:rsid w:val="00D3556B"/>
    <w:rsid w:val="00D4018C"/>
    <w:rsid w:val="00D408BE"/>
    <w:rsid w:val="00D41044"/>
    <w:rsid w:val="00D52F32"/>
    <w:rsid w:val="00D62925"/>
    <w:rsid w:val="00D642F4"/>
    <w:rsid w:val="00D70DE5"/>
    <w:rsid w:val="00D71E1B"/>
    <w:rsid w:val="00D76715"/>
    <w:rsid w:val="00D82EFF"/>
    <w:rsid w:val="00D874F7"/>
    <w:rsid w:val="00D95196"/>
    <w:rsid w:val="00DA0E5E"/>
    <w:rsid w:val="00DA1486"/>
    <w:rsid w:val="00DA15DF"/>
    <w:rsid w:val="00DA3E15"/>
    <w:rsid w:val="00DA5001"/>
    <w:rsid w:val="00DC2ADA"/>
    <w:rsid w:val="00DC7DA2"/>
    <w:rsid w:val="00DD0933"/>
    <w:rsid w:val="00DD5EB4"/>
    <w:rsid w:val="00DE2D4D"/>
    <w:rsid w:val="00DE63B6"/>
    <w:rsid w:val="00DE77B8"/>
    <w:rsid w:val="00DF1102"/>
    <w:rsid w:val="00DF33F0"/>
    <w:rsid w:val="00DF3D95"/>
    <w:rsid w:val="00DF4752"/>
    <w:rsid w:val="00E0116E"/>
    <w:rsid w:val="00E011E4"/>
    <w:rsid w:val="00E04CB2"/>
    <w:rsid w:val="00E06C9B"/>
    <w:rsid w:val="00E13A58"/>
    <w:rsid w:val="00E1570B"/>
    <w:rsid w:val="00E25149"/>
    <w:rsid w:val="00E32E27"/>
    <w:rsid w:val="00E37AC7"/>
    <w:rsid w:val="00E37D69"/>
    <w:rsid w:val="00E442A7"/>
    <w:rsid w:val="00E50040"/>
    <w:rsid w:val="00E52350"/>
    <w:rsid w:val="00E53324"/>
    <w:rsid w:val="00E558C3"/>
    <w:rsid w:val="00E567B1"/>
    <w:rsid w:val="00E72A7C"/>
    <w:rsid w:val="00E750B0"/>
    <w:rsid w:val="00E81955"/>
    <w:rsid w:val="00E921C7"/>
    <w:rsid w:val="00E93349"/>
    <w:rsid w:val="00E93D94"/>
    <w:rsid w:val="00EA1660"/>
    <w:rsid w:val="00EA1D44"/>
    <w:rsid w:val="00EA363E"/>
    <w:rsid w:val="00EB541B"/>
    <w:rsid w:val="00EC6FEE"/>
    <w:rsid w:val="00ED3E6B"/>
    <w:rsid w:val="00ED72D7"/>
    <w:rsid w:val="00EE11EE"/>
    <w:rsid w:val="00EE4F4D"/>
    <w:rsid w:val="00EE7556"/>
    <w:rsid w:val="00EF408D"/>
    <w:rsid w:val="00EF5E21"/>
    <w:rsid w:val="00F06AA4"/>
    <w:rsid w:val="00F1114C"/>
    <w:rsid w:val="00F168E5"/>
    <w:rsid w:val="00F302DE"/>
    <w:rsid w:val="00F32F45"/>
    <w:rsid w:val="00F37B8B"/>
    <w:rsid w:val="00F41650"/>
    <w:rsid w:val="00F42234"/>
    <w:rsid w:val="00F4369E"/>
    <w:rsid w:val="00F51CF4"/>
    <w:rsid w:val="00F61498"/>
    <w:rsid w:val="00F70AE1"/>
    <w:rsid w:val="00F81D77"/>
    <w:rsid w:val="00F85D3E"/>
    <w:rsid w:val="00F9008F"/>
    <w:rsid w:val="00F915BC"/>
    <w:rsid w:val="00F915F0"/>
    <w:rsid w:val="00F96C04"/>
    <w:rsid w:val="00FA05C3"/>
    <w:rsid w:val="00FB73FF"/>
    <w:rsid w:val="00FC082F"/>
    <w:rsid w:val="00FC1C08"/>
    <w:rsid w:val="00FC4169"/>
    <w:rsid w:val="00FC7499"/>
    <w:rsid w:val="00FD148A"/>
    <w:rsid w:val="00FD2A26"/>
    <w:rsid w:val="00FE51E3"/>
    <w:rsid w:val="00FE619B"/>
    <w:rsid w:val="00FF0AEC"/>
    <w:rsid w:val="00FF0C54"/>
    <w:rsid w:val="00FF37C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452D8C4"/>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E60FB"/>
  </w:style>
  <w:style w:type="paragraph" w:styleId="Heading1">
    <w:name w:val="heading 1"/>
    <w:basedOn w:val="Normal"/>
    <w:next w:val="Heading2"/>
    <w:qFormat/>
    <w:pPr>
      <w:keepNext/>
      <w:pageBreakBefore/>
      <w:numPr>
        <w:numId w:val="9"/>
      </w:numPr>
      <w:tabs>
        <w:tab w:val="left" w:pos="1440"/>
      </w:tabs>
      <w:spacing w:before="280" w:after="160"/>
      <w:outlineLvl w:val="0"/>
    </w:pPr>
    <w:rPr>
      <w:rFonts w:ascii="Arial" w:hAnsi="Arial"/>
      <w:b/>
      <w:caps/>
      <w:sz w:val="28"/>
    </w:rPr>
  </w:style>
  <w:style w:type="paragraph" w:styleId="Heading2">
    <w:name w:val="heading 2"/>
    <w:basedOn w:val="Heading1"/>
    <w:next w:val="Heading5"/>
    <w:autoRedefine/>
    <w:qFormat/>
    <w:rsid w:val="006D066B"/>
    <w:pPr>
      <w:pageBreakBefore w:val="0"/>
      <w:numPr>
        <w:ilvl w:val="1"/>
      </w:numPr>
      <w:tabs>
        <w:tab w:val="clear" w:pos="1440"/>
      </w:tabs>
      <w:outlineLvl w:val="1"/>
    </w:pPr>
    <w:rPr>
      <w:rFonts w:asciiTheme="minorHAnsi" w:hAnsiTheme="minorHAnsi"/>
      <w:sz w:val="24"/>
    </w:rPr>
  </w:style>
  <w:style w:type="paragraph" w:styleId="Heading3">
    <w:name w:val="heading 3"/>
    <w:basedOn w:val="Normal"/>
    <w:next w:val="Heading5"/>
    <w:qFormat/>
    <w:rsid w:val="003462D3"/>
    <w:pPr>
      <w:keepNext/>
      <w:numPr>
        <w:ilvl w:val="2"/>
        <w:numId w:val="9"/>
      </w:numPr>
      <w:spacing w:before="280"/>
      <w:outlineLvl w:val="2"/>
    </w:pPr>
    <w:rPr>
      <w:rFonts w:asciiTheme="minorHAnsi" w:hAnsiTheme="minorHAnsi"/>
      <w:b/>
      <w:sz w:val="22"/>
      <w:szCs w:val="22"/>
    </w:rPr>
  </w:style>
  <w:style w:type="paragraph" w:styleId="Heading4">
    <w:name w:val="heading 4"/>
    <w:basedOn w:val="Normal"/>
    <w:next w:val="Heading5"/>
    <w:qFormat/>
    <w:pPr>
      <w:keepNext/>
      <w:numPr>
        <w:ilvl w:val="3"/>
        <w:numId w:val="9"/>
      </w:numPr>
      <w:spacing w:before="280"/>
      <w:outlineLvl w:val="3"/>
    </w:pPr>
    <w:rPr>
      <w:rFonts w:ascii="Arial" w:hAnsi="Arial"/>
    </w:rPr>
  </w:style>
  <w:style w:type="paragraph" w:styleId="Heading5">
    <w:name w:val="heading 5"/>
    <w:basedOn w:val="Normal"/>
    <w:qFormat/>
    <w:pPr>
      <w:keepLines/>
      <w:numPr>
        <w:ilvl w:val="4"/>
        <w:numId w:val="9"/>
      </w:numPr>
      <w:suppressLineNumbers/>
      <w:spacing w:before="160"/>
      <w:jc w:val="both"/>
      <w:outlineLvl w:val="4"/>
    </w:pPr>
  </w:style>
  <w:style w:type="paragraph" w:styleId="Heading6">
    <w:name w:val="heading 6"/>
    <w:basedOn w:val="Normal"/>
    <w:qFormat/>
    <w:pPr>
      <w:keepLines/>
      <w:suppressLineNumbers/>
      <w:tabs>
        <w:tab w:val="num" w:pos="1151"/>
      </w:tabs>
      <w:spacing w:before="120"/>
      <w:ind w:left="1151" w:hanging="431"/>
      <w:jc w:val="both"/>
      <w:outlineLvl w:val="5"/>
    </w:pPr>
  </w:style>
  <w:style w:type="paragraph" w:styleId="Heading7">
    <w:name w:val="heading 7"/>
    <w:basedOn w:val="Heading6"/>
    <w:qFormat/>
    <w:pPr>
      <w:numPr>
        <w:ilvl w:val="6"/>
        <w:numId w:val="9"/>
      </w:numPr>
      <w:tabs>
        <w:tab w:val="clear" w:pos="1151"/>
      </w:tabs>
      <w:outlineLvl w:val="6"/>
    </w:pPr>
  </w:style>
  <w:style w:type="paragraph" w:styleId="Heading8">
    <w:name w:val="heading 8"/>
    <w:basedOn w:val="Normal"/>
    <w:qFormat/>
    <w:pPr>
      <w:keepLines/>
      <w:numPr>
        <w:ilvl w:val="7"/>
        <w:numId w:val="1"/>
      </w:numPr>
      <w:suppressLineNumbers/>
      <w:spacing w:before="120"/>
      <w:jc w:val="both"/>
      <w:outlineLvl w:val="7"/>
    </w:pPr>
  </w:style>
  <w:style w:type="paragraph" w:styleId="Heading9">
    <w:name w:val="heading 9"/>
    <w:basedOn w:val="Heading8"/>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before="160"/>
      <w:ind w:left="720"/>
    </w:pPr>
  </w:style>
  <w:style w:type="paragraph" w:styleId="TOC8">
    <w:name w:val="toc 8"/>
    <w:basedOn w:val="Normal"/>
    <w:semiHidden/>
    <w:pPr>
      <w:tabs>
        <w:tab w:val="right" w:leader="dot" w:pos="9027"/>
      </w:tabs>
      <w:ind w:left="2520"/>
    </w:pPr>
  </w:style>
  <w:style w:type="paragraph" w:styleId="TOC7">
    <w:name w:val="toc 7"/>
    <w:basedOn w:val="Normal"/>
    <w:semiHidden/>
    <w:pPr>
      <w:tabs>
        <w:tab w:val="right" w:leader="dot" w:pos="9027"/>
      </w:tabs>
      <w:ind w:left="2160"/>
    </w:pPr>
  </w:style>
  <w:style w:type="paragraph" w:styleId="TOC6">
    <w:name w:val="toc 6"/>
    <w:basedOn w:val="Normal"/>
    <w:semiHidden/>
    <w:pPr>
      <w:tabs>
        <w:tab w:val="right" w:leader="dot" w:pos="9027"/>
      </w:tabs>
      <w:ind w:left="1800"/>
    </w:pPr>
  </w:style>
  <w:style w:type="paragraph" w:styleId="TOC5">
    <w:name w:val="toc 5"/>
    <w:basedOn w:val="Normal"/>
    <w:semiHidden/>
    <w:pPr>
      <w:tabs>
        <w:tab w:val="right" w:leader="dot" w:pos="9027"/>
      </w:tabs>
      <w:ind w:left="1440"/>
    </w:pPr>
  </w:style>
  <w:style w:type="paragraph" w:styleId="TOC4">
    <w:name w:val="toc 4"/>
    <w:basedOn w:val="Normal"/>
    <w:semiHidden/>
    <w:pPr>
      <w:tabs>
        <w:tab w:val="right" w:leader="dot" w:pos="9027"/>
      </w:tabs>
      <w:ind w:left="1080"/>
    </w:pPr>
  </w:style>
  <w:style w:type="paragraph" w:styleId="TOC3">
    <w:name w:val="toc 3"/>
    <w:basedOn w:val="Normal"/>
    <w:semiHidden/>
    <w:pPr>
      <w:tabs>
        <w:tab w:val="right" w:leader="dot" w:pos="9027"/>
      </w:tabs>
      <w:ind w:left="357"/>
    </w:pPr>
    <w:rPr>
      <w:b/>
    </w:rPr>
  </w:style>
  <w:style w:type="paragraph" w:styleId="TOC2">
    <w:name w:val="toc 2"/>
    <w:basedOn w:val="Normal"/>
    <w:uiPriority w:val="39"/>
    <w:pPr>
      <w:keepNext/>
      <w:tabs>
        <w:tab w:val="right" w:leader="dot" w:pos="9027"/>
      </w:tabs>
      <w:ind w:left="1077" w:hanging="720"/>
    </w:pPr>
    <w:rPr>
      <w:b/>
    </w:rPr>
  </w:style>
  <w:style w:type="paragraph" w:styleId="TOC1">
    <w:name w:val="toc 1"/>
    <w:basedOn w:val="Normal"/>
    <w:uiPriority w:val="39"/>
    <w:pPr>
      <w:keepNext/>
      <w:tabs>
        <w:tab w:val="right" w:leader="dot" w:pos="9027"/>
      </w:tabs>
      <w:spacing w:before="120" w:after="60"/>
      <w:ind w:left="720" w:hanging="720"/>
    </w:pPr>
    <w:rPr>
      <w:b/>
      <w:caps/>
    </w:rPr>
  </w:style>
  <w:style w:type="paragraph" w:styleId="TOC9">
    <w:name w:val="toc 9"/>
    <w:basedOn w:val="Normal"/>
    <w:next w:val="Normal"/>
    <w:semiHidden/>
    <w:pPr>
      <w:tabs>
        <w:tab w:val="right" w:leader="dot" w:pos="9027"/>
      </w:tabs>
      <w:ind w:left="1600"/>
    </w:pPr>
  </w:style>
  <w:style w:type="paragraph" w:customStyle="1" w:styleId="Term">
    <w:name w:val="Term"/>
    <w:basedOn w:val="BodyText"/>
    <w:rPr>
      <w:b/>
      <w:i/>
    </w:rPr>
  </w:style>
  <w:style w:type="paragraph" w:styleId="Header">
    <w:name w:val="header"/>
    <w:basedOn w:val="Normal"/>
    <w:link w:val="HeaderChar"/>
    <w:uiPriority w:val="99"/>
    <w:pPr>
      <w:keepLines/>
      <w:tabs>
        <w:tab w:val="center" w:pos="4320"/>
        <w:tab w:val="right" w:pos="8640"/>
      </w:tabs>
    </w:pPr>
  </w:style>
  <w:style w:type="paragraph" w:styleId="Footer">
    <w:name w:val="footer"/>
    <w:basedOn w:val="Normal"/>
    <w:link w:val="FooterChar"/>
    <w:uiPriority w:val="99"/>
    <w:pPr>
      <w:keepLines/>
      <w:tabs>
        <w:tab w:val="center" w:pos="4320"/>
        <w:tab w:val="right" w:pos="8640"/>
      </w:tabs>
    </w:pPr>
  </w:style>
  <w:style w:type="paragraph" w:styleId="FootnoteText">
    <w:name w:val="footnote text"/>
    <w:basedOn w:val="Normal"/>
    <w:semiHidden/>
  </w:style>
  <w:style w:type="character" w:styleId="FootnoteReference">
    <w:name w:val="footnote reference"/>
    <w:basedOn w:val="DefaultParagraphFont"/>
    <w:semiHidden/>
    <w:rPr>
      <w:vertAlign w:val="superscript"/>
    </w:rPr>
  </w:style>
  <w:style w:type="paragraph" w:customStyle="1" w:styleId="figtitle">
    <w:name w:val="figtitle"/>
    <w:basedOn w:val="Normal"/>
    <w:pPr>
      <w:widowControl w:val="0"/>
      <w:tabs>
        <w:tab w:val="left" w:pos="2041"/>
        <w:tab w:val="left" w:pos="3481"/>
        <w:tab w:val="left" w:pos="4921"/>
        <w:tab w:val="left" w:pos="6361"/>
      </w:tabs>
      <w:spacing w:after="79" w:line="264" w:lineRule="atLeast"/>
      <w:ind w:left="2041"/>
      <w:jc w:val="center"/>
    </w:pPr>
    <w:rPr>
      <w:rFonts w:ascii="NewCenturySchlbk" w:hAnsi="NewCenturySchlbk"/>
      <w:b/>
    </w:rPr>
  </w:style>
  <w:style w:type="paragraph" w:customStyle="1" w:styleId="FirstPara">
    <w:name w:val="FirstPara"/>
    <w:basedOn w:val="Normal"/>
    <w:pPr>
      <w:widowControl w:val="0"/>
      <w:spacing w:line="240" w:lineRule="atLeast"/>
      <w:jc w:val="both"/>
    </w:pPr>
  </w:style>
  <w:style w:type="paragraph" w:customStyle="1" w:styleId="Heading5a">
    <w:name w:val="Heading 5a"/>
    <w:basedOn w:val="Heading5"/>
    <w:pPr>
      <w:ind w:firstLine="0"/>
      <w:outlineLvl w:val="9"/>
    </w:pPr>
  </w:style>
  <w:style w:type="paragraph" w:customStyle="1" w:styleId="Heading6a">
    <w:name w:val="Heading 6a"/>
    <w:basedOn w:val="Heading6"/>
    <w:pPr>
      <w:tabs>
        <w:tab w:val="clear" w:pos="1151"/>
      </w:tabs>
      <w:ind w:left="1152" w:hanging="432"/>
      <w:outlineLvl w:val="9"/>
    </w:pPr>
  </w:style>
  <w:style w:type="paragraph" w:customStyle="1" w:styleId="w2base3">
    <w:name w:val="w2 base3"/>
    <w:pPr>
      <w:keepLines/>
      <w:jc w:val="both"/>
    </w:pPr>
  </w:style>
  <w:style w:type="paragraph" w:styleId="BodyText2">
    <w:name w:val="Body Text 2"/>
    <w:basedOn w:val="Normal"/>
    <w:semiHidden/>
  </w:style>
  <w:style w:type="paragraph" w:styleId="BodyTextIndent">
    <w:name w:val="Body Text Indent"/>
    <w:basedOn w:val="Normal"/>
    <w:semiHidden/>
    <w:pPr>
      <w:ind w:left="1560"/>
    </w:pPr>
  </w:style>
  <w:style w:type="paragraph" w:styleId="BodyTextIndent2">
    <w:name w:val="Body Text Indent 2"/>
    <w:basedOn w:val="Normal"/>
    <w:semiHidden/>
    <w:pPr>
      <w:ind w:left="720"/>
    </w:pPr>
    <w:rPr>
      <w:i/>
    </w:rPr>
  </w:style>
  <w:style w:type="paragraph" w:customStyle="1" w:styleId="Doccontrolfirst">
    <w:name w:val="Doc control first"/>
    <w:basedOn w:val="Heading1"/>
    <w:pPr>
      <w:outlineLvl w:val="9"/>
    </w:pPr>
  </w:style>
  <w:style w:type="paragraph" w:customStyle="1" w:styleId="Doccontrolother">
    <w:name w:val="Doc control other"/>
    <w:basedOn w:val="Heading1"/>
    <w:pPr>
      <w:pageBreakBefore w:val="0"/>
      <w:spacing w:before="360"/>
      <w:outlineLvl w:val="9"/>
    </w:pPr>
  </w:style>
  <w:style w:type="paragraph" w:customStyle="1" w:styleId="Preface1">
    <w:name w:val="Preface 1"/>
    <w:pPr>
      <w:keepNext/>
    </w:pPr>
    <w:rPr>
      <w:rFonts w:ascii="Arial" w:hAnsi="Arial"/>
      <w:b/>
      <w:caps/>
      <w:sz w:val="28"/>
    </w:rPr>
  </w:style>
  <w:style w:type="paragraph" w:customStyle="1" w:styleId="Preface2">
    <w:name w:val="Preface 2"/>
    <w:basedOn w:val="Preface1"/>
    <w:pPr>
      <w:spacing w:before="280"/>
    </w:pPr>
    <w:rPr>
      <w:sz w:val="24"/>
    </w:rPr>
  </w:style>
  <w:style w:type="paragraph" w:customStyle="1" w:styleId="Preface5">
    <w:name w:val="Preface 5"/>
    <w:pPr>
      <w:numPr>
        <w:numId w:val="2"/>
      </w:numPr>
      <w:spacing w:before="160"/>
    </w:pPr>
    <w:rPr>
      <w:i/>
    </w:rPr>
  </w:style>
  <w:style w:type="paragraph" w:customStyle="1" w:styleId="preface6">
    <w:name w:val="preface 6"/>
    <w:basedOn w:val="Heading6"/>
    <w:pPr>
      <w:numPr>
        <w:ilvl w:val="5"/>
        <w:numId w:val="9"/>
      </w:numPr>
      <w:tabs>
        <w:tab w:val="clear" w:pos="1151"/>
      </w:tabs>
    </w:pPr>
    <w:rPr>
      <w:i/>
    </w:rPr>
  </w:style>
  <w:style w:type="paragraph" w:customStyle="1" w:styleId="Preface7">
    <w:name w:val="Preface 7"/>
    <w:pPr>
      <w:numPr>
        <w:numId w:val="14"/>
      </w:numPr>
      <w:spacing w:before="120"/>
    </w:pPr>
    <w:rPr>
      <w:i/>
      <w:noProof/>
    </w:rPr>
  </w:style>
  <w:style w:type="paragraph" w:customStyle="1" w:styleId="Title1">
    <w:name w:val="Title1"/>
    <w:pPr>
      <w:pBdr>
        <w:top w:val="single" w:sz="48" w:space="1" w:color="auto"/>
      </w:pBdr>
      <w:spacing w:before="3360"/>
      <w:jc w:val="right"/>
    </w:pPr>
    <w:rPr>
      <w:rFonts w:ascii="Arial" w:hAnsi="Arial"/>
      <w:b/>
      <w:i/>
      <w:sz w:val="36"/>
    </w:rPr>
  </w:style>
  <w:style w:type="paragraph" w:customStyle="1" w:styleId="Title2">
    <w:name w:val="Title2"/>
    <w:basedOn w:val="Normal"/>
    <w:pPr>
      <w:pBdr>
        <w:top w:val="single" w:sz="48" w:space="1" w:color="auto"/>
      </w:pBdr>
      <w:spacing w:before="360"/>
      <w:jc w:val="right"/>
    </w:pPr>
    <w:rPr>
      <w:rFonts w:ascii="Arial" w:hAnsi="Arial"/>
      <w:b/>
      <w:i/>
      <w:sz w:val="36"/>
    </w:rPr>
  </w:style>
  <w:style w:type="paragraph" w:customStyle="1" w:styleId="Title3">
    <w:name w:val="Title3"/>
    <w:basedOn w:val="Normal"/>
    <w:pPr>
      <w:spacing w:before="840" w:line="480" w:lineRule="atLeast"/>
      <w:jc w:val="right"/>
    </w:pPr>
    <w:rPr>
      <w:rFonts w:ascii="Arial" w:hAnsi="Arial"/>
      <w:b/>
      <w:i/>
      <w:sz w:val="52"/>
    </w:rPr>
  </w:style>
  <w:style w:type="paragraph" w:customStyle="1" w:styleId="Title4">
    <w:name w:val="Title4"/>
    <w:basedOn w:val="Normal"/>
    <w:pPr>
      <w:spacing w:after="1800" w:line="480" w:lineRule="atLeast"/>
      <w:jc w:val="right"/>
    </w:pPr>
    <w:rPr>
      <w:rFonts w:ascii="Arial" w:hAnsi="Arial"/>
      <w:b/>
      <w:i/>
      <w:sz w:val="28"/>
    </w:rPr>
  </w:style>
  <w:style w:type="paragraph" w:customStyle="1" w:styleId="HeadingTOC">
    <w:name w:val="Heading TOC"/>
    <w:basedOn w:val="Normal"/>
    <w:pPr>
      <w:pageBreakBefore/>
      <w:spacing w:before="240" w:after="720"/>
      <w:jc w:val="center"/>
    </w:pPr>
    <w:rPr>
      <w:rFonts w:ascii="Arial" w:hAnsi="Arial"/>
      <w:b/>
      <w:sz w:val="28"/>
    </w:rPr>
  </w:style>
  <w:style w:type="paragraph" w:customStyle="1" w:styleId="App1">
    <w:name w:val="App1"/>
    <w:next w:val="Heading5"/>
    <w:pPr>
      <w:keepNext/>
      <w:pageBreakBefore/>
      <w:spacing w:before="280" w:after="160"/>
    </w:pPr>
    <w:rPr>
      <w:rFonts w:ascii="Arial" w:hAnsi="Arial"/>
      <w:b/>
      <w:caps/>
      <w:sz w:val="28"/>
    </w:rPr>
  </w:style>
  <w:style w:type="paragraph" w:customStyle="1" w:styleId="App2">
    <w:name w:val="App2"/>
    <w:basedOn w:val="App1"/>
    <w:pPr>
      <w:pageBreakBefore w:val="0"/>
    </w:pPr>
    <w:rPr>
      <w:caps w:val="0"/>
      <w:sz w:val="24"/>
    </w:rPr>
  </w:style>
  <w:style w:type="paragraph" w:styleId="BalloonText">
    <w:name w:val="Balloon Text"/>
    <w:basedOn w:val="Normal"/>
    <w:link w:val="BalloonTextChar"/>
    <w:uiPriority w:val="99"/>
    <w:semiHidden/>
    <w:unhideWhenUsed/>
    <w:rsid w:val="00710074"/>
    <w:rPr>
      <w:sz w:val="18"/>
      <w:szCs w:val="18"/>
    </w:rPr>
  </w:style>
  <w:style w:type="character" w:customStyle="1" w:styleId="BalloonTextChar">
    <w:name w:val="Balloon Text Char"/>
    <w:basedOn w:val="DefaultParagraphFont"/>
    <w:link w:val="BalloonText"/>
    <w:uiPriority w:val="99"/>
    <w:semiHidden/>
    <w:rsid w:val="00710074"/>
    <w:rPr>
      <w:sz w:val="18"/>
      <w:szCs w:val="18"/>
      <w:lang w:val="en-US"/>
    </w:rPr>
  </w:style>
  <w:style w:type="paragraph" w:customStyle="1" w:styleId="p1">
    <w:name w:val="p1"/>
    <w:basedOn w:val="Normal"/>
    <w:rsid w:val="0078219E"/>
    <w:rPr>
      <w:rFonts w:ascii="Helvetica" w:hAnsi="Helvetica"/>
      <w:sz w:val="9"/>
      <w:szCs w:val="9"/>
    </w:rPr>
  </w:style>
  <w:style w:type="character" w:customStyle="1" w:styleId="s1">
    <w:name w:val="s1"/>
    <w:basedOn w:val="DefaultParagraphFont"/>
    <w:rsid w:val="0078219E"/>
    <w:rPr>
      <w:color w:val="FF2600"/>
    </w:rPr>
  </w:style>
  <w:style w:type="table" w:styleId="TableGrid">
    <w:name w:val="Table Grid"/>
    <w:basedOn w:val="TableNormal"/>
    <w:uiPriority w:val="39"/>
    <w:rsid w:val="004B28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bsbody">
    <w:name w:val="rbsbody"/>
    <w:basedOn w:val="Normal"/>
    <w:rsid w:val="009A7E97"/>
    <w:pPr>
      <w:spacing w:before="100" w:beforeAutospacing="1" w:after="100" w:afterAutospacing="1"/>
    </w:pPr>
  </w:style>
  <w:style w:type="character" w:customStyle="1" w:styleId="apple-converted-space">
    <w:name w:val="apple-converted-space"/>
    <w:basedOn w:val="DefaultParagraphFont"/>
    <w:rsid w:val="009A7E97"/>
  </w:style>
  <w:style w:type="paragraph" w:styleId="ListParagraph">
    <w:name w:val="List Paragraph"/>
    <w:basedOn w:val="Normal"/>
    <w:uiPriority w:val="34"/>
    <w:qFormat/>
    <w:rsid w:val="009A7E97"/>
    <w:pPr>
      <w:ind w:left="720"/>
      <w:contextualSpacing/>
    </w:pPr>
  </w:style>
  <w:style w:type="paragraph" w:customStyle="1" w:styleId="rbsheading3">
    <w:name w:val="rbsheading3"/>
    <w:basedOn w:val="Normal"/>
    <w:rsid w:val="00C96244"/>
    <w:pPr>
      <w:spacing w:before="100" w:beforeAutospacing="1" w:after="100" w:afterAutospacing="1"/>
    </w:pPr>
  </w:style>
  <w:style w:type="paragraph" w:styleId="PlainText">
    <w:name w:val="Plain Text"/>
    <w:basedOn w:val="Normal"/>
    <w:link w:val="PlainTextChar"/>
    <w:uiPriority w:val="99"/>
    <w:unhideWhenUsed/>
    <w:rsid w:val="00E442A7"/>
    <w:rPr>
      <w:rFonts w:ascii="Courier" w:eastAsiaTheme="minorHAnsi" w:hAnsi="Courier" w:cstheme="minorBidi"/>
      <w:sz w:val="21"/>
      <w:szCs w:val="21"/>
      <w:lang w:eastAsia="en-US"/>
    </w:rPr>
  </w:style>
  <w:style w:type="character" w:customStyle="1" w:styleId="PlainTextChar">
    <w:name w:val="Plain Text Char"/>
    <w:basedOn w:val="DefaultParagraphFont"/>
    <w:link w:val="PlainText"/>
    <w:uiPriority w:val="99"/>
    <w:rsid w:val="00E442A7"/>
    <w:rPr>
      <w:rFonts w:ascii="Courier" w:eastAsiaTheme="minorHAnsi" w:hAnsi="Courier" w:cstheme="minorBidi"/>
      <w:sz w:val="21"/>
      <w:szCs w:val="21"/>
      <w:lang w:eastAsia="en-US"/>
    </w:rPr>
  </w:style>
  <w:style w:type="character" w:styleId="Hyperlink">
    <w:name w:val="Hyperlink"/>
    <w:basedOn w:val="DefaultParagraphFont"/>
    <w:uiPriority w:val="99"/>
    <w:unhideWhenUsed/>
    <w:rsid w:val="00E442A7"/>
    <w:rPr>
      <w:color w:val="0000FF"/>
      <w:u w:val="single"/>
    </w:rPr>
  </w:style>
  <w:style w:type="paragraph" w:customStyle="1" w:styleId="rbstablecolumnheading">
    <w:name w:val="rbstablecolumnheading"/>
    <w:basedOn w:val="Normal"/>
    <w:rsid w:val="00CD66A5"/>
    <w:pPr>
      <w:spacing w:before="100" w:beforeAutospacing="1" w:after="100" w:afterAutospacing="1"/>
    </w:pPr>
  </w:style>
  <w:style w:type="character" w:styleId="CommentReference">
    <w:name w:val="annotation reference"/>
    <w:basedOn w:val="DefaultParagraphFont"/>
    <w:uiPriority w:val="99"/>
    <w:semiHidden/>
    <w:unhideWhenUsed/>
    <w:rsid w:val="0072605C"/>
    <w:rPr>
      <w:sz w:val="18"/>
      <w:szCs w:val="18"/>
    </w:rPr>
  </w:style>
  <w:style w:type="paragraph" w:styleId="CommentText">
    <w:name w:val="annotation text"/>
    <w:basedOn w:val="Normal"/>
    <w:link w:val="CommentTextChar"/>
    <w:uiPriority w:val="99"/>
    <w:semiHidden/>
    <w:unhideWhenUsed/>
    <w:rsid w:val="0072605C"/>
  </w:style>
  <w:style w:type="character" w:customStyle="1" w:styleId="CommentTextChar">
    <w:name w:val="Comment Text Char"/>
    <w:basedOn w:val="DefaultParagraphFont"/>
    <w:link w:val="CommentText"/>
    <w:uiPriority w:val="99"/>
    <w:semiHidden/>
    <w:rsid w:val="0072605C"/>
    <w:rPr>
      <w:sz w:val="24"/>
      <w:szCs w:val="24"/>
    </w:rPr>
  </w:style>
  <w:style w:type="paragraph" w:styleId="CommentSubject">
    <w:name w:val="annotation subject"/>
    <w:basedOn w:val="CommentText"/>
    <w:next w:val="CommentText"/>
    <w:link w:val="CommentSubjectChar"/>
    <w:uiPriority w:val="99"/>
    <w:semiHidden/>
    <w:unhideWhenUsed/>
    <w:rsid w:val="0072605C"/>
    <w:rPr>
      <w:b/>
      <w:bCs/>
      <w:sz w:val="20"/>
      <w:szCs w:val="20"/>
    </w:rPr>
  </w:style>
  <w:style w:type="character" w:customStyle="1" w:styleId="CommentSubjectChar">
    <w:name w:val="Comment Subject Char"/>
    <w:basedOn w:val="CommentTextChar"/>
    <w:link w:val="CommentSubject"/>
    <w:uiPriority w:val="99"/>
    <w:semiHidden/>
    <w:rsid w:val="0072605C"/>
    <w:rPr>
      <w:b/>
      <w:bCs/>
      <w:sz w:val="24"/>
      <w:szCs w:val="24"/>
    </w:rPr>
  </w:style>
  <w:style w:type="paragraph" w:styleId="NormalWeb">
    <w:name w:val="Normal (Web)"/>
    <w:basedOn w:val="Normal"/>
    <w:uiPriority w:val="99"/>
    <w:unhideWhenUsed/>
    <w:rsid w:val="005D056E"/>
    <w:pPr>
      <w:spacing w:before="100" w:beforeAutospacing="1" w:after="100" w:afterAutospacing="1"/>
    </w:pPr>
  </w:style>
  <w:style w:type="paragraph" w:styleId="Quote">
    <w:name w:val="Quote"/>
    <w:basedOn w:val="Normal"/>
    <w:next w:val="Normal"/>
    <w:link w:val="QuoteChar"/>
    <w:uiPriority w:val="29"/>
    <w:qFormat/>
    <w:rsid w:val="0040318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03180"/>
    <w:rPr>
      <w:i/>
      <w:iCs/>
      <w:color w:val="404040" w:themeColor="text1" w:themeTint="BF"/>
      <w:sz w:val="24"/>
      <w:szCs w:val="24"/>
    </w:rPr>
  </w:style>
  <w:style w:type="paragraph" w:styleId="Revision">
    <w:name w:val="Revision"/>
    <w:hidden/>
    <w:uiPriority w:val="99"/>
    <w:semiHidden/>
    <w:rsid w:val="00730171"/>
  </w:style>
  <w:style w:type="character" w:customStyle="1" w:styleId="FooterChar">
    <w:name w:val="Footer Char"/>
    <w:basedOn w:val="DefaultParagraphFont"/>
    <w:link w:val="Footer"/>
    <w:uiPriority w:val="99"/>
    <w:rsid w:val="001414D0"/>
    <w:rPr>
      <w:sz w:val="24"/>
      <w:szCs w:val="24"/>
    </w:rPr>
  </w:style>
  <w:style w:type="character" w:styleId="PageNumber">
    <w:name w:val="page number"/>
    <w:basedOn w:val="DefaultParagraphFont"/>
    <w:semiHidden/>
    <w:rsid w:val="001414D0"/>
  </w:style>
  <w:style w:type="paragraph" w:customStyle="1" w:styleId="CharCharCharCharCharCharChar">
    <w:name w:val="Char Char Char Char Char Char Char"/>
    <w:basedOn w:val="Normal"/>
    <w:rsid w:val="001414D0"/>
    <w:pPr>
      <w:spacing w:after="160" w:line="240" w:lineRule="exact"/>
    </w:pPr>
    <w:rPr>
      <w:rFonts w:ascii="Verdana" w:hAnsi="Verdana"/>
      <w:sz w:val="20"/>
      <w:szCs w:val="20"/>
      <w:lang w:val="en-US" w:eastAsia="en-US"/>
    </w:rPr>
  </w:style>
  <w:style w:type="character" w:customStyle="1" w:styleId="HeaderChar">
    <w:name w:val="Header Char"/>
    <w:basedOn w:val="DefaultParagraphFont"/>
    <w:link w:val="Header"/>
    <w:uiPriority w:val="99"/>
    <w:rsid w:val="00143727"/>
    <w:rPr>
      <w:sz w:val="24"/>
      <w:szCs w:val="24"/>
    </w:rPr>
  </w:style>
  <w:style w:type="paragraph" w:customStyle="1" w:styleId="TableHeader">
    <w:name w:val="Table Header"/>
    <w:basedOn w:val="Normal"/>
    <w:rsid w:val="00A73C9A"/>
    <w:pPr>
      <w:keepNext/>
      <w:spacing w:before="120" w:after="120"/>
      <w:jc w:val="center"/>
    </w:pPr>
    <w:rPr>
      <w:rFonts w:ascii="Arial" w:hAnsi="Arial"/>
      <w:b/>
      <w:sz w:val="20"/>
      <w:szCs w:val="20"/>
      <w:lang w:eastAsia="en-US"/>
    </w:rPr>
  </w:style>
  <w:style w:type="paragraph" w:styleId="Title">
    <w:name w:val="Title"/>
    <w:basedOn w:val="Normal"/>
    <w:next w:val="Normal"/>
    <w:link w:val="TitleChar"/>
    <w:qFormat/>
    <w:rsid w:val="00A73C9A"/>
    <w:pPr>
      <w:spacing w:after="240"/>
      <w:ind w:left="-1080"/>
    </w:pPr>
    <w:rPr>
      <w:rFonts w:ascii="BTMedium" w:hAnsi="BTMedium"/>
      <w:color w:val="000080"/>
      <w:sz w:val="36"/>
      <w:szCs w:val="20"/>
      <w:lang w:eastAsia="en-US"/>
    </w:rPr>
  </w:style>
  <w:style w:type="character" w:customStyle="1" w:styleId="TitleChar">
    <w:name w:val="Title Char"/>
    <w:basedOn w:val="DefaultParagraphFont"/>
    <w:link w:val="Title"/>
    <w:rsid w:val="00A73C9A"/>
    <w:rPr>
      <w:rFonts w:ascii="BTMedium" w:hAnsi="BTMedium"/>
      <w:color w:val="000080"/>
      <w:sz w:val="36"/>
      <w:lang w:eastAsia="en-US"/>
    </w:rPr>
  </w:style>
  <w:style w:type="paragraph" w:customStyle="1" w:styleId="NormalBold">
    <w:name w:val="Normal Bold"/>
    <w:basedOn w:val="Normal"/>
    <w:link w:val="NormalBoldChar"/>
    <w:rsid w:val="00A73C9A"/>
    <w:pPr>
      <w:spacing w:before="60" w:after="60" w:line="240" w:lineRule="exact"/>
      <w:jc w:val="both"/>
    </w:pPr>
    <w:rPr>
      <w:rFonts w:ascii="Arial" w:hAnsi="Arial"/>
      <w:b/>
      <w:sz w:val="18"/>
    </w:rPr>
  </w:style>
  <w:style w:type="character" w:customStyle="1" w:styleId="NormalBoldChar">
    <w:name w:val="Normal Bold Char"/>
    <w:link w:val="NormalBold"/>
    <w:rsid w:val="00A73C9A"/>
    <w:rPr>
      <w:rFonts w:ascii="Arial" w:hAnsi="Arial"/>
      <w:b/>
      <w:sz w:val="18"/>
      <w:szCs w:val="24"/>
    </w:rPr>
  </w:style>
  <w:style w:type="character" w:styleId="LineNumber">
    <w:name w:val="line number"/>
    <w:basedOn w:val="DefaultParagraphFont"/>
    <w:uiPriority w:val="99"/>
    <w:semiHidden/>
    <w:unhideWhenUsed/>
    <w:rsid w:val="00182496"/>
  </w:style>
  <w:style w:type="character" w:customStyle="1" w:styleId="notelabel">
    <w:name w:val="notelabel"/>
    <w:basedOn w:val="DefaultParagraphFont"/>
    <w:rsid w:val="00127A4C"/>
  </w:style>
  <w:style w:type="character" w:styleId="HTMLCode">
    <w:name w:val="HTML Code"/>
    <w:basedOn w:val="DefaultParagraphFont"/>
    <w:uiPriority w:val="99"/>
    <w:semiHidden/>
    <w:unhideWhenUsed/>
    <w:rsid w:val="00127A4C"/>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A15DF"/>
    <w:rPr>
      <w:color w:val="954F72" w:themeColor="followedHyperlink"/>
      <w:u w:val="single"/>
    </w:rPr>
  </w:style>
  <w:style w:type="paragraph" w:customStyle="1" w:styleId="p">
    <w:name w:val="p"/>
    <w:basedOn w:val="Normal"/>
    <w:rsid w:val="0064473E"/>
    <w:pPr>
      <w:spacing w:before="100" w:beforeAutospacing="1" w:after="100" w:afterAutospacing="1"/>
    </w:pPr>
  </w:style>
  <w:style w:type="character" w:customStyle="1" w:styleId="ph">
    <w:name w:val="ph"/>
    <w:basedOn w:val="DefaultParagraphFont"/>
    <w:rsid w:val="0064473E"/>
  </w:style>
  <w:style w:type="character" w:styleId="HTMLSample">
    <w:name w:val="HTML Sample"/>
    <w:basedOn w:val="DefaultParagraphFont"/>
    <w:uiPriority w:val="99"/>
    <w:semiHidden/>
    <w:unhideWhenUsed/>
    <w:rsid w:val="0064473E"/>
    <w:rPr>
      <w:rFonts w:ascii="Courier New" w:eastAsia="Times New Roman" w:hAnsi="Courier New" w:cs="Courier New"/>
    </w:rPr>
  </w:style>
  <w:style w:type="character" w:customStyle="1" w:styleId="keyword">
    <w:name w:val="keyword"/>
    <w:basedOn w:val="DefaultParagraphFont"/>
    <w:rsid w:val="003462D3"/>
  </w:style>
  <w:style w:type="character" w:styleId="Strong">
    <w:name w:val="Strong"/>
    <w:basedOn w:val="DefaultParagraphFont"/>
    <w:uiPriority w:val="22"/>
    <w:qFormat/>
    <w:rsid w:val="007A5F65"/>
    <w:rPr>
      <w:b/>
      <w:bCs/>
    </w:rPr>
  </w:style>
  <w:style w:type="character" w:styleId="UnresolvedMention">
    <w:name w:val="Unresolved Mention"/>
    <w:basedOn w:val="DefaultParagraphFont"/>
    <w:uiPriority w:val="99"/>
    <w:rsid w:val="00B46C3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554">
      <w:bodyDiv w:val="1"/>
      <w:marLeft w:val="0"/>
      <w:marRight w:val="0"/>
      <w:marTop w:val="0"/>
      <w:marBottom w:val="0"/>
      <w:divBdr>
        <w:top w:val="none" w:sz="0" w:space="0" w:color="auto"/>
        <w:left w:val="none" w:sz="0" w:space="0" w:color="auto"/>
        <w:bottom w:val="none" w:sz="0" w:space="0" w:color="auto"/>
        <w:right w:val="none" w:sz="0" w:space="0" w:color="auto"/>
      </w:divBdr>
    </w:div>
    <w:div w:id="14700666">
      <w:bodyDiv w:val="1"/>
      <w:marLeft w:val="0"/>
      <w:marRight w:val="0"/>
      <w:marTop w:val="0"/>
      <w:marBottom w:val="0"/>
      <w:divBdr>
        <w:top w:val="none" w:sz="0" w:space="0" w:color="auto"/>
        <w:left w:val="none" w:sz="0" w:space="0" w:color="auto"/>
        <w:bottom w:val="none" w:sz="0" w:space="0" w:color="auto"/>
        <w:right w:val="none" w:sz="0" w:space="0" w:color="auto"/>
      </w:divBdr>
    </w:div>
    <w:div w:id="23798792">
      <w:bodyDiv w:val="1"/>
      <w:marLeft w:val="0"/>
      <w:marRight w:val="0"/>
      <w:marTop w:val="0"/>
      <w:marBottom w:val="0"/>
      <w:divBdr>
        <w:top w:val="none" w:sz="0" w:space="0" w:color="auto"/>
        <w:left w:val="none" w:sz="0" w:space="0" w:color="auto"/>
        <w:bottom w:val="none" w:sz="0" w:space="0" w:color="auto"/>
        <w:right w:val="none" w:sz="0" w:space="0" w:color="auto"/>
      </w:divBdr>
    </w:div>
    <w:div w:id="38366005">
      <w:bodyDiv w:val="1"/>
      <w:marLeft w:val="0"/>
      <w:marRight w:val="0"/>
      <w:marTop w:val="0"/>
      <w:marBottom w:val="0"/>
      <w:divBdr>
        <w:top w:val="none" w:sz="0" w:space="0" w:color="auto"/>
        <w:left w:val="none" w:sz="0" w:space="0" w:color="auto"/>
        <w:bottom w:val="none" w:sz="0" w:space="0" w:color="auto"/>
        <w:right w:val="none" w:sz="0" w:space="0" w:color="auto"/>
      </w:divBdr>
      <w:divsChild>
        <w:div w:id="2097552456">
          <w:marLeft w:val="0"/>
          <w:marRight w:val="0"/>
          <w:marTop w:val="0"/>
          <w:marBottom w:val="0"/>
          <w:divBdr>
            <w:top w:val="none" w:sz="0" w:space="0" w:color="auto"/>
            <w:left w:val="none" w:sz="0" w:space="0" w:color="auto"/>
            <w:bottom w:val="none" w:sz="0" w:space="0" w:color="auto"/>
            <w:right w:val="none" w:sz="0" w:space="0" w:color="auto"/>
          </w:divBdr>
        </w:div>
      </w:divsChild>
    </w:div>
    <w:div w:id="42219592">
      <w:bodyDiv w:val="1"/>
      <w:marLeft w:val="0"/>
      <w:marRight w:val="0"/>
      <w:marTop w:val="0"/>
      <w:marBottom w:val="0"/>
      <w:divBdr>
        <w:top w:val="none" w:sz="0" w:space="0" w:color="auto"/>
        <w:left w:val="none" w:sz="0" w:space="0" w:color="auto"/>
        <w:bottom w:val="none" w:sz="0" w:space="0" w:color="auto"/>
        <w:right w:val="none" w:sz="0" w:space="0" w:color="auto"/>
      </w:divBdr>
      <w:divsChild>
        <w:div w:id="772558180">
          <w:marLeft w:val="0"/>
          <w:marRight w:val="0"/>
          <w:marTop w:val="0"/>
          <w:marBottom w:val="0"/>
          <w:divBdr>
            <w:top w:val="none" w:sz="0" w:space="0" w:color="auto"/>
            <w:left w:val="none" w:sz="0" w:space="0" w:color="auto"/>
            <w:bottom w:val="none" w:sz="0" w:space="0" w:color="auto"/>
            <w:right w:val="none" w:sz="0" w:space="0" w:color="auto"/>
          </w:divBdr>
        </w:div>
      </w:divsChild>
    </w:div>
    <w:div w:id="45226990">
      <w:bodyDiv w:val="1"/>
      <w:marLeft w:val="0"/>
      <w:marRight w:val="0"/>
      <w:marTop w:val="0"/>
      <w:marBottom w:val="0"/>
      <w:divBdr>
        <w:top w:val="none" w:sz="0" w:space="0" w:color="auto"/>
        <w:left w:val="none" w:sz="0" w:space="0" w:color="auto"/>
        <w:bottom w:val="none" w:sz="0" w:space="0" w:color="auto"/>
        <w:right w:val="none" w:sz="0" w:space="0" w:color="auto"/>
      </w:divBdr>
    </w:div>
    <w:div w:id="74979723">
      <w:bodyDiv w:val="1"/>
      <w:marLeft w:val="0"/>
      <w:marRight w:val="0"/>
      <w:marTop w:val="0"/>
      <w:marBottom w:val="0"/>
      <w:divBdr>
        <w:top w:val="none" w:sz="0" w:space="0" w:color="auto"/>
        <w:left w:val="none" w:sz="0" w:space="0" w:color="auto"/>
        <w:bottom w:val="none" w:sz="0" w:space="0" w:color="auto"/>
        <w:right w:val="none" w:sz="0" w:space="0" w:color="auto"/>
      </w:divBdr>
    </w:div>
    <w:div w:id="79789832">
      <w:bodyDiv w:val="1"/>
      <w:marLeft w:val="0"/>
      <w:marRight w:val="0"/>
      <w:marTop w:val="0"/>
      <w:marBottom w:val="0"/>
      <w:divBdr>
        <w:top w:val="none" w:sz="0" w:space="0" w:color="auto"/>
        <w:left w:val="none" w:sz="0" w:space="0" w:color="auto"/>
        <w:bottom w:val="none" w:sz="0" w:space="0" w:color="auto"/>
        <w:right w:val="none" w:sz="0" w:space="0" w:color="auto"/>
      </w:divBdr>
    </w:div>
    <w:div w:id="80031913">
      <w:bodyDiv w:val="1"/>
      <w:marLeft w:val="0"/>
      <w:marRight w:val="0"/>
      <w:marTop w:val="0"/>
      <w:marBottom w:val="0"/>
      <w:divBdr>
        <w:top w:val="none" w:sz="0" w:space="0" w:color="auto"/>
        <w:left w:val="none" w:sz="0" w:space="0" w:color="auto"/>
        <w:bottom w:val="none" w:sz="0" w:space="0" w:color="auto"/>
        <w:right w:val="none" w:sz="0" w:space="0" w:color="auto"/>
      </w:divBdr>
    </w:div>
    <w:div w:id="86271621">
      <w:bodyDiv w:val="1"/>
      <w:marLeft w:val="0"/>
      <w:marRight w:val="0"/>
      <w:marTop w:val="0"/>
      <w:marBottom w:val="0"/>
      <w:divBdr>
        <w:top w:val="none" w:sz="0" w:space="0" w:color="auto"/>
        <w:left w:val="none" w:sz="0" w:space="0" w:color="auto"/>
        <w:bottom w:val="none" w:sz="0" w:space="0" w:color="auto"/>
        <w:right w:val="none" w:sz="0" w:space="0" w:color="auto"/>
      </w:divBdr>
    </w:div>
    <w:div w:id="98184917">
      <w:bodyDiv w:val="1"/>
      <w:marLeft w:val="0"/>
      <w:marRight w:val="0"/>
      <w:marTop w:val="0"/>
      <w:marBottom w:val="0"/>
      <w:divBdr>
        <w:top w:val="none" w:sz="0" w:space="0" w:color="auto"/>
        <w:left w:val="none" w:sz="0" w:space="0" w:color="auto"/>
        <w:bottom w:val="none" w:sz="0" w:space="0" w:color="auto"/>
        <w:right w:val="none" w:sz="0" w:space="0" w:color="auto"/>
      </w:divBdr>
    </w:div>
    <w:div w:id="105321656">
      <w:bodyDiv w:val="1"/>
      <w:marLeft w:val="0"/>
      <w:marRight w:val="0"/>
      <w:marTop w:val="0"/>
      <w:marBottom w:val="0"/>
      <w:divBdr>
        <w:top w:val="none" w:sz="0" w:space="0" w:color="auto"/>
        <w:left w:val="none" w:sz="0" w:space="0" w:color="auto"/>
        <w:bottom w:val="none" w:sz="0" w:space="0" w:color="auto"/>
        <w:right w:val="none" w:sz="0" w:space="0" w:color="auto"/>
      </w:divBdr>
    </w:div>
    <w:div w:id="115832351">
      <w:bodyDiv w:val="1"/>
      <w:marLeft w:val="0"/>
      <w:marRight w:val="0"/>
      <w:marTop w:val="0"/>
      <w:marBottom w:val="0"/>
      <w:divBdr>
        <w:top w:val="none" w:sz="0" w:space="0" w:color="auto"/>
        <w:left w:val="none" w:sz="0" w:space="0" w:color="auto"/>
        <w:bottom w:val="none" w:sz="0" w:space="0" w:color="auto"/>
        <w:right w:val="none" w:sz="0" w:space="0" w:color="auto"/>
      </w:divBdr>
    </w:div>
    <w:div w:id="116336097">
      <w:bodyDiv w:val="1"/>
      <w:marLeft w:val="0"/>
      <w:marRight w:val="0"/>
      <w:marTop w:val="0"/>
      <w:marBottom w:val="0"/>
      <w:divBdr>
        <w:top w:val="none" w:sz="0" w:space="0" w:color="auto"/>
        <w:left w:val="none" w:sz="0" w:space="0" w:color="auto"/>
        <w:bottom w:val="none" w:sz="0" w:space="0" w:color="auto"/>
        <w:right w:val="none" w:sz="0" w:space="0" w:color="auto"/>
      </w:divBdr>
    </w:div>
    <w:div w:id="130639277">
      <w:bodyDiv w:val="1"/>
      <w:marLeft w:val="0"/>
      <w:marRight w:val="0"/>
      <w:marTop w:val="0"/>
      <w:marBottom w:val="0"/>
      <w:divBdr>
        <w:top w:val="none" w:sz="0" w:space="0" w:color="auto"/>
        <w:left w:val="none" w:sz="0" w:space="0" w:color="auto"/>
        <w:bottom w:val="none" w:sz="0" w:space="0" w:color="auto"/>
        <w:right w:val="none" w:sz="0" w:space="0" w:color="auto"/>
      </w:divBdr>
    </w:div>
    <w:div w:id="130709058">
      <w:bodyDiv w:val="1"/>
      <w:marLeft w:val="0"/>
      <w:marRight w:val="0"/>
      <w:marTop w:val="0"/>
      <w:marBottom w:val="0"/>
      <w:divBdr>
        <w:top w:val="none" w:sz="0" w:space="0" w:color="auto"/>
        <w:left w:val="none" w:sz="0" w:space="0" w:color="auto"/>
        <w:bottom w:val="none" w:sz="0" w:space="0" w:color="auto"/>
        <w:right w:val="none" w:sz="0" w:space="0" w:color="auto"/>
      </w:divBdr>
    </w:div>
    <w:div w:id="141848380">
      <w:bodyDiv w:val="1"/>
      <w:marLeft w:val="0"/>
      <w:marRight w:val="0"/>
      <w:marTop w:val="0"/>
      <w:marBottom w:val="0"/>
      <w:divBdr>
        <w:top w:val="none" w:sz="0" w:space="0" w:color="auto"/>
        <w:left w:val="none" w:sz="0" w:space="0" w:color="auto"/>
        <w:bottom w:val="none" w:sz="0" w:space="0" w:color="auto"/>
        <w:right w:val="none" w:sz="0" w:space="0" w:color="auto"/>
      </w:divBdr>
    </w:div>
    <w:div w:id="168763955">
      <w:bodyDiv w:val="1"/>
      <w:marLeft w:val="0"/>
      <w:marRight w:val="0"/>
      <w:marTop w:val="0"/>
      <w:marBottom w:val="0"/>
      <w:divBdr>
        <w:top w:val="none" w:sz="0" w:space="0" w:color="auto"/>
        <w:left w:val="none" w:sz="0" w:space="0" w:color="auto"/>
        <w:bottom w:val="none" w:sz="0" w:space="0" w:color="auto"/>
        <w:right w:val="none" w:sz="0" w:space="0" w:color="auto"/>
      </w:divBdr>
    </w:div>
    <w:div w:id="172498010">
      <w:bodyDiv w:val="1"/>
      <w:marLeft w:val="0"/>
      <w:marRight w:val="0"/>
      <w:marTop w:val="0"/>
      <w:marBottom w:val="0"/>
      <w:divBdr>
        <w:top w:val="none" w:sz="0" w:space="0" w:color="auto"/>
        <w:left w:val="none" w:sz="0" w:space="0" w:color="auto"/>
        <w:bottom w:val="none" w:sz="0" w:space="0" w:color="auto"/>
        <w:right w:val="none" w:sz="0" w:space="0" w:color="auto"/>
      </w:divBdr>
    </w:div>
    <w:div w:id="176581836">
      <w:bodyDiv w:val="1"/>
      <w:marLeft w:val="0"/>
      <w:marRight w:val="0"/>
      <w:marTop w:val="0"/>
      <w:marBottom w:val="0"/>
      <w:divBdr>
        <w:top w:val="none" w:sz="0" w:space="0" w:color="auto"/>
        <w:left w:val="none" w:sz="0" w:space="0" w:color="auto"/>
        <w:bottom w:val="none" w:sz="0" w:space="0" w:color="auto"/>
        <w:right w:val="none" w:sz="0" w:space="0" w:color="auto"/>
      </w:divBdr>
    </w:div>
    <w:div w:id="192814870">
      <w:bodyDiv w:val="1"/>
      <w:marLeft w:val="0"/>
      <w:marRight w:val="0"/>
      <w:marTop w:val="0"/>
      <w:marBottom w:val="0"/>
      <w:divBdr>
        <w:top w:val="none" w:sz="0" w:space="0" w:color="auto"/>
        <w:left w:val="none" w:sz="0" w:space="0" w:color="auto"/>
        <w:bottom w:val="none" w:sz="0" w:space="0" w:color="auto"/>
        <w:right w:val="none" w:sz="0" w:space="0" w:color="auto"/>
      </w:divBdr>
    </w:div>
    <w:div w:id="193806518">
      <w:bodyDiv w:val="1"/>
      <w:marLeft w:val="0"/>
      <w:marRight w:val="0"/>
      <w:marTop w:val="0"/>
      <w:marBottom w:val="0"/>
      <w:divBdr>
        <w:top w:val="none" w:sz="0" w:space="0" w:color="auto"/>
        <w:left w:val="none" w:sz="0" w:space="0" w:color="auto"/>
        <w:bottom w:val="none" w:sz="0" w:space="0" w:color="auto"/>
        <w:right w:val="none" w:sz="0" w:space="0" w:color="auto"/>
      </w:divBdr>
    </w:div>
    <w:div w:id="201865093">
      <w:bodyDiv w:val="1"/>
      <w:marLeft w:val="0"/>
      <w:marRight w:val="0"/>
      <w:marTop w:val="0"/>
      <w:marBottom w:val="0"/>
      <w:divBdr>
        <w:top w:val="none" w:sz="0" w:space="0" w:color="auto"/>
        <w:left w:val="none" w:sz="0" w:space="0" w:color="auto"/>
        <w:bottom w:val="none" w:sz="0" w:space="0" w:color="auto"/>
        <w:right w:val="none" w:sz="0" w:space="0" w:color="auto"/>
      </w:divBdr>
    </w:div>
    <w:div w:id="208500011">
      <w:bodyDiv w:val="1"/>
      <w:marLeft w:val="0"/>
      <w:marRight w:val="0"/>
      <w:marTop w:val="0"/>
      <w:marBottom w:val="0"/>
      <w:divBdr>
        <w:top w:val="none" w:sz="0" w:space="0" w:color="auto"/>
        <w:left w:val="none" w:sz="0" w:space="0" w:color="auto"/>
        <w:bottom w:val="none" w:sz="0" w:space="0" w:color="auto"/>
        <w:right w:val="none" w:sz="0" w:space="0" w:color="auto"/>
      </w:divBdr>
    </w:div>
    <w:div w:id="209613067">
      <w:bodyDiv w:val="1"/>
      <w:marLeft w:val="0"/>
      <w:marRight w:val="0"/>
      <w:marTop w:val="0"/>
      <w:marBottom w:val="0"/>
      <w:divBdr>
        <w:top w:val="none" w:sz="0" w:space="0" w:color="auto"/>
        <w:left w:val="none" w:sz="0" w:space="0" w:color="auto"/>
        <w:bottom w:val="none" w:sz="0" w:space="0" w:color="auto"/>
        <w:right w:val="none" w:sz="0" w:space="0" w:color="auto"/>
      </w:divBdr>
      <w:divsChild>
        <w:div w:id="936254406">
          <w:marLeft w:val="0"/>
          <w:marRight w:val="0"/>
          <w:marTop w:val="0"/>
          <w:marBottom w:val="0"/>
          <w:divBdr>
            <w:top w:val="none" w:sz="0" w:space="0" w:color="auto"/>
            <w:left w:val="none" w:sz="0" w:space="0" w:color="auto"/>
            <w:bottom w:val="none" w:sz="0" w:space="0" w:color="auto"/>
            <w:right w:val="none" w:sz="0" w:space="0" w:color="auto"/>
          </w:divBdr>
          <w:divsChild>
            <w:div w:id="1861355842">
              <w:marLeft w:val="0"/>
              <w:marRight w:val="0"/>
              <w:marTop w:val="240"/>
              <w:marBottom w:val="0"/>
              <w:divBdr>
                <w:top w:val="none" w:sz="0" w:space="0" w:color="auto"/>
                <w:left w:val="none" w:sz="0" w:space="0" w:color="auto"/>
                <w:bottom w:val="none" w:sz="0" w:space="0" w:color="auto"/>
                <w:right w:val="none" w:sz="0" w:space="0" w:color="auto"/>
              </w:divBdr>
              <w:divsChild>
                <w:div w:id="151041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5479">
      <w:bodyDiv w:val="1"/>
      <w:marLeft w:val="0"/>
      <w:marRight w:val="0"/>
      <w:marTop w:val="0"/>
      <w:marBottom w:val="0"/>
      <w:divBdr>
        <w:top w:val="none" w:sz="0" w:space="0" w:color="auto"/>
        <w:left w:val="none" w:sz="0" w:space="0" w:color="auto"/>
        <w:bottom w:val="none" w:sz="0" w:space="0" w:color="auto"/>
        <w:right w:val="none" w:sz="0" w:space="0" w:color="auto"/>
      </w:divBdr>
    </w:div>
    <w:div w:id="216169717">
      <w:bodyDiv w:val="1"/>
      <w:marLeft w:val="0"/>
      <w:marRight w:val="0"/>
      <w:marTop w:val="0"/>
      <w:marBottom w:val="0"/>
      <w:divBdr>
        <w:top w:val="none" w:sz="0" w:space="0" w:color="auto"/>
        <w:left w:val="none" w:sz="0" w:space="0" w:color="auto"/>
        <w:bottom w:val="none" w:sz="0" w:space="0" w:color="auto"/>
        <w:right w:val="none" w:sz="0" w:space="0" w:color="auto"/>
      </w:divBdr>
    </w:div>
    <w:div w:id="223107967">
      <w:bodyDiv w:val="1"/>
      <w:marLeft w:val="0"/>
      <w:marRight w:val="0"/>
      <w:marTop w:val="0"/>
      <w:marBottom w:val="0"/>
      <w:divBdr>
        <w:top w:val="none" w:sz="0" w:space="0" w:color="auto"/>
        <w:left w:val="none" w:sz="0" w:space="0" w:color="auto"/>
        <w:bottom w:val="none" w:sz="0" w:space="0" w:color="auto"/>
        <w:right w:val="none" w:sz="0" w:space="0" w:color="auto"/>
      </w:divBdr>
    </w:div>
    <w:div w:id="230122028">
      <w:bodyDiv w:val="1"/>
      <w:marLeft w:val="0"/>
      <w:marRight w:val="0"/>
      <w:marTop w:val="0"/>
      <w:marBottom w:val="0"/>
      <w:divBdr>
        <w:top w:val="none" w:sz="0" w:space="0" w:color="auto"/>
        <w:left w:val="none" w:sz="0" w:space="0" w:color="auto"/>
        <w:bottom w:val="none" w:sz="0" w:space="0" w:color="auto"/>
        <w:right w:val="none" w:sz="0" w:space="0" w:color="auto"/>
      </w:divBdr>
    </w:div>
    <w:div w:id="241531897">
      <w:bodyDiv w:val="1"/>
      <w:marLeft w:val="0"/>
      <w:marRight w:val="0"/>
      <w:marTop w:val="0"/>
      <w:marBottom w:val="0"/>
      <w:divBdr>
        <w:top w:val="none" w:sz="0" w:space="0" w:color="auto"/>
        <w:left w:val="none" w:sz="0" w:space="0" w:color="auto"/>
        <w:bottom w:val="none" w:sz="0" w:space="0" w:color="auto"/>
        <w:right w:val="none" w:sz="0" w:space="0" w:color="auto"/>
      </w:divBdr>
    </w:div>
    <w:div w:id="249508746">
      <w:bodyDiv w:val="1"/>
      <w:marLeft w:val="0"/>
      <w:marRight w:val="0"/>
      <w:marTop w:val="0"/>
      <w:marBottom w:val="0"/>
      <w:divBdr>
        <w:top w:val="none" w:sz="0" w:space="0" w:color="auto"/>
        <w:left w:val="none" w:sz="0" w:space="0" w:color="auto"/>
        <w:bottom w:val="none" w:sz="0" w:space="0" w:color="auto"/>
        <w:right w:val="none" w:sz="0" w:space="0" w:color="auto"/>
      </w:divBdr>
      <w:divsChild>
        <w:div w:id="1091197979">
          <w:marLeft w:val="0"/>
          <w:marRight w:val="0"/>
          <w:marTop w:val="0"/>
          <w:marBottom w:val="0"/>
          <w:divBdr>
            <w:top w:val="none" w:sz="0" w:space="0" w:color="auto"/>
            <w:left w:val="none" w:sz="0" w:space="0" w:color="auto"/>
            <w:bottom w:val="none" w:sz="0" w:space="0" w:color="auto"/>
            <w:right w:val="none" w:sz="0" w:space="0" w:color="auto"/>
          </w:divBdr>
          <w:divsChild>
            <w:div w:id="309098499">
              <w:marLeft w:val="0"/>
              <w:marRight w:val="0"/>
              <w:marTop w:val="240"/>
              <w:marBottom w:val="0"/>
              <w:divBdr>
                <w:top w:val="none" w:sz="0" w:space="0" w:color="auto"/>
                <w:left w:val="none" w:sz="0" w:space="0" w:color="auto"/>
                <w:bottom w:val="none" w:sz="0" w:space="0" w:color="auto"/>
                <w:right w:val="none" w:sz="0" w:space="0" w:color="auto"/>
              </w:divBdr>
              <w:divsChild>
                <w:div w:id="5013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337301">
      <w:bodyDiv w:val="1"/>
      <w:marLeft w:val="0"/>
      <w:marRight w:val="0"/>
      <w:marTop w:val="0"/>
      <w:marBottom w:val="0"/>
      <w:divBdr>
        <w:top w:val="none" w:sz="0" w:space="0" w:color="auto"/>
        <w:left w:val="none" w:sz="0" w:space="0" w:color="auto"/>
        <w:bottom w:val="none" w:sz="0" w:space="0" w:color="auto"/>
        <w:right w:val="none" w:sz="0" w:space="0" w:color="auto"/>
      </w:divBdr>
    </w:div>
    <w:div w:id="260382165">
      <w:bodyDiv w:val="1"/>
      <w:marLeft w:val="0"/>
      <w:marRight w:val="0"/>
      <w:marTop w:val="0"/>
      <w:marBottom w:val="0"/>
      <w:divBdr>
        <w:top w:val="none" w:sz="0" w:space="0" w:color="auto"/>
        <w:left w:val="none" w:sz="0" w:space="0" w:color="auto"/>
        <w:bottom w:val="none" w:sz="0" w:space="0" w:color="auto"/>
        <w:right w:val="none" w:sz="0" w:space="0" w:color="auto"/>
      </w:divBdr>
    </w:div>
    <w:div w:id="295717534">
      <w:bodyDiv w:val="1"/>
      <w:marLeft w:val="0"/>
      <w:marRight w:val="0"/>
      <w:marTop w:val="0"/>
      <w:marBottom w:val="0"/>
      <w:divBdr>
        <w:top w:val="none" w:sz="0" w:space="0" w:color="auto"/>
        <w:left w:val="none" w:sz="0" w:space="0" w:color="auto"/>
        <w:bottom w:val="none" w:sz="0" w:space="0" w:color="auto"/>
        <w:right w:val="none" w:sz="0" w:space="0" w:color="auto"/>
      </w:divBdr>
    </w:div>
    <w:div w:id="348264866">
      <w:bodyDiv w:val="1"/>
      <w:marLeft w:val="0"/>
      <w:marRight w:val="0"/>
      <w:marTop w:val="0"/>
      <w:marBottom w:val="0"/>
      <w:divBdr>
        <w:top w:val="none" w:sz="0" w:space="0" w:color="auto"/>
        <w:left w:val="none" w:sz="0" w:space="0" w:color="auto"/>
        <w:bottom w:val="none" w:sz="0" w:space="0" w:color="auto"/>
        <w:right w:val="none" w:sz="0" w:space="0" w:color="auto"/>
      </w:divBdr>
    </w:div>
    <w:div w:id="349381317">
      <w:bodyDiv w:val="1"/>
      <w:marLeft w:val="0"/>
      <w:marRight w:val="0"/>
      <w:marTop w:val="0"/>
      <w:marBottom w:val="0"/>
      <w:divBdr>
        <w:top w:val="none" w:sz="0" w:space="0" w:color="auto"/>
        <w:left w:val="none" w:sz="0" w:space="0" w:color="auto"/>
        <w:bottom w:val="none" w:sz="0" w:space="0" w:color="auto"/>
        <w:right w:val="none" w:sz="0" w:space="0" w:color="auto"/>
      </w:divBdr>
    </w:div>
    <w:div w:id="355010876">
      <w:bodyDiv w:val="1"/>
      <w:marLeft w:val="0"/>
      <w:marRight w:val="0"/>
      <w:marTop w:val="0"/>
      <w:marBottom w:val="0"/>
      <w:divBdr>
        <w:top w:val="none" w:sz="0" w:space="0" w:color="auto"/>
        <w:left w:val="none" w:sz="0" w:space="0" w:color="auto"/>
        <w:bottom w:val="none" w:sz="0" w:space="0" w:color="auto"/>
        <w:right w:val="none" w:sz="0" w:space="0" w:color="auto"/>
      </w:divBdr>
    </w:div>
    <w:div w:id="359476566">
      <w:bodyDiv w:val="1"/>
      <w:marLeft w:val="0"/>
      <w:marRight w:val="0"/>
      <w:marTop w:val="0"/>
      <w:marBottom w:val="0"/>
      <w:divBdr>
        <w:top w:val="none" w:sz="0" w:space="0" w:color="auto"/>
        <w:left w:val="none" w:sz="0" w:space="0" w:color="auto"/>
        <w:bottom w:val="none" w:sz="0" w:space="0" w:color="auto"/>
        <w:right w:val="none" w:sz="0" w:space="0" w:color="auto"/>
      </w:divBdr>
    </w:div>
    <w:div w:id="365181656">
      <w:bodyDiv w:val="1"/>
      <w:marLeft w:val="0"/>
      <w:marRight w:val="0"/>
      <w:marTop w:val="0"/>
      <w:marBottom w:val="0"/>
      <w:divBdr>
        <w:top w:val="none" w:sz="0" w:space="0" w:color="auto"/>
        <w:left w:val="none" w:sz="0" w:space="0" w:color="auto"/>
        <w:bottom w:val="none" w:sz="0" w:space="0" w:color="auto"/>
        <w:right w:val="none" w:sz="0" w:space="0" w:color="auto"/>
      </w:divBdr>
    </w:div>
    <w:div w:id="379938488">
      <w:bodyDiv w:val="1"/>
      <w:marLeft w:val="0"/>
      <w:marRight w:val="0"/>
      <w:marTop w:val="0"/>
      <w:marBottom w:val="0"/>
      <w:divBdr>
        <w:top w:val="none" w:sz="0" w:space="0" w:color="auto"/>
        <w:left w:val="none" w:sz="0" w:space="0" w:color="auto"/>
        <w:bottom w:val="none" w:sz="0" w:space="0" w:color="auto"/>
        <w:right w:val="none" w:sz="0" w:space="0" w:color="auto"/>
      </w:divBdr>
    </w:div>
    <w:div w:id="381097743">
      <w:bodyDiv w:val="1"/>
      <w:marLeft w:val="0"/>
      <w:marRight w:val="0"/>
      <w:marTop w:val="0"/>
      <w:marBottom w:val="0"/>
      <w:divBdr>
        <w:top w:val="none" w:sz="0" w:space="0" w:color="auto"/>
        <w:left w:val="none" w:sz="0" w:space="0" w:color="auto"/>
        <w:bottom w:val="none" w:sz="0" w:space="0" w:color="auto"/>
        <w:right w:val="none" w:sz="0" w:space="0" w:color="auto"/>
      </w:divBdr>
    </w:div>
    <w:div w:id="389764736">
      <w:bodyDiv w:val="1"/>
      <w:marLeft w:val="0"/>
      <w:marRight w:val="0"/>
      <w:marTop w:val="0"/>
      <w:marBottom w:val="0"/>
      <w:divBdr>
        <w:top w:val="none" w:sz="0" w:space="0" w:color="auto"/>
        <w:left w:val="none" w:sz="0" w:space="0" w:color="auto"/>
        <w:bottom w:val="none" w:sz="0" w:space="0" w:color="auto"/>
        <w:right w:val="none" w:sz="0" w:space="0" w:color="auto"/>
      </w:divBdr>
    </w:div>
    <w:div w:id="391734398">
      <w:bodyDiv w:val="1"/>
      <w:marLeft w:val="0"/>
      <w:marRight w:val="0"/>
      <w:marTop w:val="0"/>
      <w:marBottom w:val="0"/>
      <w:divBdr>
        <w:top w:val="none" w:sz="0" w:space="0" w:color="auto"/>
        <w:left w:val="none" w:sz="0" w:space="0" w:color="auto"/>
        <w:bottom w:val="none" w:sz="0" w:space="0" w:color="auto"/>
        <w:right w:val="none" w:sz="0" w:space="0" w:color="auto"/>
      </w:divBdr>
    </w:div>
    <w:div w:id="434256288">
      <w:bodyDiv w:val="1"/>
      <w:marLeft w:val="0"/>
      <w:marRight w:val="0"/>
      <w:marTop w:val="0"/>
      <w:marBottom w:val="0"/>
      <w:divBdr>
        <w:top w:val="none" w:sz="0" w:space="0" w:color="auto"/>
        <w:left w:val="none" w:sz="0" w:space="0" w:color="auto"/>
        <w:bottom w:val="none" w:sz="0" w:space="0" w:color="auto"/>
        <w:right w:val="none" w:sz="0" w:space="0" w:color="auto"/>
      </w:divBdr>
    </w:div>
    <w:div w:id="447168954">
      <w:bodyDiv w:val="1"/>
      <w:marLeft w:val="0"/>
      <w:marRight w:val="0"/>
      <w:marTop w:val="0"/>
      <w:marBottom w:val="0"/>
      <w:divBdr>
        <w:top w:val="none" w:sz="0" w:space="0" w:color="auto"/>
        <w:left w:val="none" w:sz="0" w:space="0" w:color="auto"/>
        <w:bottom w:val="none" w:sz="0" w:space="0" w:color="auto"/>
        <w:right w:val="none" w:sz="0" w:space="0" w:color="auto"/>
      </w:divBdr>
    </w:div>
    <w:div w:id="501554783">
      <w:bodyDiv w:val="1"/>
      <w:marLeft w:val="0"/>
      <w:marRight w:val="0"/>
      <w:marTop w:val="0"/>
      <w:marBottom w:val="0"/>
      <w:divBdr>
        <w:top w:val="none" w:sz="0" w:space="0" w:color="auto"/>
        <w:left w:val="none" w:sz="0" w:space="0" w:color="auto"/>
        <w:bottom w:val="none" w:sz="0" w:space="0" w:color="auto"/>
        <w:right w:val="none" w:sz="0" w:space="0" w:color="auto"/>
      </w:divBdr>
      <w:divsChild>
        <w:div w:id="88086702">
          <w:marLeft w:val="0"/>
          <w:marRight w:val="0"/>
          <w:marTop w:val="0"/>
          <w:marBottom w:val="0"/>
          <w:divBdr>
            <w:top w:val="none" w:sz="0" w:space="0" w:color="auto"/>
            <w:left w:val="none" w:sz="0" w:space="0" w:color="auto"/>
            <w:bottom w:val="none" w:sz="0" w:space="0" w:color="auto"/>
            <w:right w:val="none" w:sz="0" w:space="0" w:color="auto"/>
          </w:divBdr>
        </w:div>
      </w:divsChild>
    </w:div>
    <w:div w:id="512230807">
      <w:bodyDiv w:val="1"/>
      <w:marLeft w:val="0"/>
      <w:marRight w:val="0"/>
      <w:marTop w:val="0"/>
      <w:marBottom w:val="0"/>
      <w:divBdr>
        <w:top w:val="none" w:sz="0" w:space="0" w:color="auto"/>
        <w:left w:val="none" w:sz="0" w:space="0" w:color="auto"/>
        <w:bottom w:val="none" w:sz="0" w:space="0" w:color="auto"/>
        <w:right w:val="none" w:sz="0" w:space="0" w:color="auto"/>
      </w:divBdr>
    </w:div>
    <w:div w:id="514534636">
      <w:bodyDiv w:val="1"/>
      <w:marLeft w:val="0"/>
      <w:marRight w:val="0"/>
      <w:marTop w:val="0"/>
      <w:marBottom w:val="0"/>
      <w:divBdr>
        <w:top w:val="none" w:sz="0" w:space="0" w:color="auto"/>
        <w:left w:val="none" w:sz="0" w:space="0" w:color="auto"/>
        <w:bottom w:val="none" w:sz="0" w:space="0" w:color="auto"/>
        <w:right w:val="none" w:sz="0" w:space="0" w:color="auto"/>
      </w:divBdr>
    </w:div>
    <w:div w:id="518200397">
      <w:bodyDiv w:val="1"/>
      <w:marLeft w:val="0"/>
      <w:marRight w:val="0"/>
      <w:marTop w:val="0"/>
      <w:marBottom w:val="0"/>
      <w:divBdr>
        <w:top w:val="none" w:sz="0" w:space="0" w:color="auto"/>
        <w:left w:val="none" w:sz="0" w:space="0" w:color="auto"/>
        <w:bottom w:val="none" w:sz="0" w:space="0" w:color="auto"/>
        <w:right w:val="none" w:sz="0" w:space="0" w:color="auto"/>
      </w:divBdr>
    </w:div>
    <w:div w:id="531262823">
      <w:bodyDiv w:val="1"/>
      <w:marLeft w:val="0"/>
      <w:marRight w:val="0"/>
      <w:marTop w:val="0"/>
      <w:marBottom w:val="0"/>
      <w:divBdr>
        <w:top w:val="none" w:sz="0" w:space="0" w:color="auto"/>
        <w:left w:val="none" w:sz="0" w:space="0" w:color="auto"/>
        <w:bottom w:val="none" w:sz="0" w:space="0" w:color="auto"/>
        <w:right w:val="none" w:sz="0" w:space="0" w:color="auto"/>
      </w:divBdr>
    </w:div>
    <w:div w:id="536241102">
      <w:bodyDiv w:val="1"/>
      <w:marLeft w:val="0"/>
      <w:marRight w:val="0"/>
      <w:marTop w:val="0"/>
      <w:marBottom w:val="0"/>
      <w:divBdr>
        <w:top w:val="none" w:sz="0" w:space="0" w:color="auto"/>
        <w:left w:val="none" w:sz="0" w:space="0" w:color="auto"/>
        <w:bottom w:val="none" w:sz="0" w:space="0" w:color="auto"/>
        <w:right w:val="none" w:sz="0" w:space="0" w:color="auto"/>
      </w:divBdr>
      <w:divsChild>
        <w:div w:id="1266157531">
          <w:marLeft w:val="0"/>
          <w:marRight w:val="0"/>
          <w:marTop w:val="0"/>
          <w:marBottom w:val="150"/>
          <w:divBdr>
            <w:top w:val="none" w:sz="0" w:space="0" w:color="auto"/>
            <w:left w:val="none" w:sz="0" w:space="0" w:color="auto"/>
            <w:bottom w:val="none" w:sz="0" w:space="0" w:color="auto"/>
            <w:right w:val="none" w:sz="0" w:space="0" w:color="auto"/>
          </w:divBdr>
          <w:divsChild>
            <w:div w:id="332801732">
              <w:marLeft w:val="0"/>
              <w:marRight w:val="0"/>
              <w:marTop w:val="0"/>
              <w:marBottom w:val="0"/>
              <w:divBdr>
                <w:top w:val="none" w:sz="0" w:space="0" w:color="auto"/>
                <w:left w:val="none" w:sz="0" w:space="0" w:color="auto"/>
                <w:bottom w:val="none" w:sz="0" w:space="0" w:color="auto"/>
                <w:right w:val="none" w:sz="0" w:space="0" w:color="auto"/>
              </w:divBdr>
            </w:div>
          </w:divsChild>
        </w:div>
        <w:div w:id="2098363426">
          <w:marLeft w:val="0"/>
          <w:marRight w:val="0"/>
          <w:marTop w:val="0"/>
          <w:marBottom w:val="150"/>
          <w:divBdr>
            <w:top w:val="none" w:sz="0" w:space="0" w:color="auto"/>
            <w:left w:val="none" w:sz="0" w:space="0" w:color="auto"/>
            <w:bottom w:val="none" w:sz="0" w:space="0" w:color="auto"/>
            <w:right w:val="none" w:sz="0" w:space="0" w:color="auto"/>
          </w:divBdr>
          <w:divsChild>
            <w:div w:id="167506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04641">
      <w:bodyDiv w:val="1"/>
      <w:marLeft w:val="0"/>
      <w:marRight w:val="0"/>
      <w:marTop w:val="0"/>
      <w:marBottom w:val="0"/>
      <w:divBdr>
        <w:top w:val="none" w:sz="0" w:space="0" w:color="auto"/>
        <w:left w:val="none" w:sz="0" w:space="0" w:color="auto"/>
        <w:bottom w:val="none" w:sz="0" w:space="0" w:color="auto"/>
        <w:right w:val="none" w:sz="0" w:space="0" w:color="auto"/>
      </w:divBdr>
    </w:div>
    <w:div w:id="578295142">
      <w:bodyDiv w:val="1"/>
      <w:marLeft w:val="0"/>
      <w:marRight w:val="0"/>
      <w:marTop w:val="0"/>
      <w:marBottom w:val="0"/>
      <w:divBdr>
        <w:top w:val="none" w:sz="0" w:space="0" w:color="auto"/>
        <w:left w:val="none" w:sz="0" w:space="0" w:color="auto"/>
        <w:bottom w:val="none" w:sz="0" w:space="0" w:color="auto"/>
        <w:right w:val="none" w:sz="0" w:space="0" w:color="auto"/>
      </w:divBdr>
    </w:div>
    <w:div w:id="591662937">
      <w:bodyDiv w:val="1"/>
      <w:marLeft w:val="0"/>
      <w:marRight w:val="0"/>
      <w:marTop w:val="0"/>
      <w:marBottom w:val="0"/>
      <w:divBdr>
        <w:top w:val="none" w:sz="0" w:space="0" w:color="auto"/>
        <w:left w:val="none" w:sz="0" w:space="0" w:color="auto"/>
        <w:bottom w:val="none" w:sz="0" w:space="0" w:color="auto"/>
        <w:right w:val="none" w:sz="0" w:space="0" w:color="auto"/>
      </w:divBdr>
    </w:div>
    <w:div w:id="604733386">
      <w:bodyDiv w:val="1"/>
      <w:marLeft w:val="0"/>
      <w:marRight w:val="0"/>
      <w:marTop w:val="0"/>
      <w:marBottom w:val="0"/>
      <w:divBdr>
        <w:top w:val="none" w:sz="0" w:space="0" w:color="auto"/>
        <w:left w:val="none" w:sz="0" w:space="0" w:color="auto"/>
        <w:bottom w:val="none" w:sz="0" w:space="0" w:color="auto"/>
        <w:right w:val="none" w:sz="0" w:space="0" w:color="auto"/>
      </w:divBdr>
    </w:div>
    <w:div w:id="616718438">
      <w:bodyDiv w:val="1"/>
      <w:marLeft w:val="0"/>
      <w:marRight w:val="0"/>
      <w:marTop w:val="0"/>
      <w:marBottom w:val="0"/>
      <w:divBdr>
        <w:top w:val="none" w:sz="0" w:space="0" w:color="auto"/>
        <w:left w:val="none" w:sz="0" w:space="0" w:color="auto"/>
        <w:bottom w:val="none" w:sz="0" w:space="0" w:color="auto"/>
        <w:right w:val="none" w:sz="0" w:space="0" w:color="auto"/>
      </w:divBdr>
    </w:div>
    <w:div w:id="624046531">
      <w:bodyDiv w:val="1"/>
      <w:marLeft w:val="0"/>
      <w:marRight w:val="0"/>
      <w:marTop w:val="0"/>
      <w:marBottom w:val="0"/>
      <w:divBdr>
        <w:top w:val="none" w:sz="0" w:space="0" w:color="auto"/>
        <w:left w:val="none" w:sz="0" w:space="0" w:color="auto"/>
        <w:bottom w:val="none" w:sz="0" w:space="0" w:color="auto"/>
        <w:right w:val="none" w:sz="0" w:space="0" w:color="auto"/>
      </w:divBdr>
    </w:div>
    <w:div w:id="626205801">
      <w:bodyDiv w:val="1"/>
      <w:marLeft w:val="0"/>
      <w:marRight w:val="0"/>
      <w:marTop w:val="0"/>
      <w:marBottom w:val="0"/>
      <w:divBdr>
        <w:top w:val="none" w:sz="0" w:space="0" w:color="auto"/>
        <w:left w:val="none" w:sz="0" w:space="0" w:color="auto"/>
        <w:bottom w:val="none" w:sz="0" w:space="0" w:color="auto"/>
        <w:right w:val="none" w:sz="0" w:space="0" w:color="auto"/>
      </w:divBdr>
    </w:div>
    <w:div w:id="665716934">
      <w:bodyDiv w:val="1"/>
      <w:marLeft w:val="0"/>
      <w:marRight w:val="0"/>
      <w:marTop w:val="0"/>
      <w:marBottom w:val="0"/>
      <w:divBdr>
        <w:top w:val="none" w:sz="0" w:space="0" w:color="auto"/>
        <w:left w:val="none" w:sz="0" w:space="0" w:color="auto"/>
        <w:bottom w:val="none" w:sz="0" w:space="0" w:color="auto"/>
        <w:right w:val="none" w:sz="0" w:space="0" w:color="auto"/>
      </w:divBdr>
    </w:div>
    <w:div w:id="665864069">
      <w:bodyDiv w:val="1"/>
      <w:marLeft w:val="0"/>
      <w:marRight w:val="0"/>
      <w:marTop w:val="0"/>
      <w:marBottom w:val="0"/>
      <w:divBdr>
        <w:top w:val="none" w:sz="0" w:space="0" w:color="auto"/>
        <w:left w:val="none" w:sz="0" w:space="0" w:color="auto"/>
        <w:bottom w:val="none" w:sz="0" w:space="0" w:color="auto"/>
        <w:right w:val="none" w:sz="0" w:space="0" w:color="auto"/>
      </w:divBdr>
    </w:div>
    <w:div w:id="669599252">
      <w:bodyDiv w:val="1"/>
      <w:marLeft w:val="0"/>
      <w:marRight w:val="0"/>
      <w:marTop w:val="0"/>
      <w:marBottom w:val="0"/>
      <w:divBdr>
        <w:top w:val="none" w:sz="0" w:space="0" w:color="auto"/>
        <w:left w:val="none" w:sz="0" w:space="0" w:color="auto"/>
        <w:bottom w:val="none" w:sz="0" w:space="0" w:color="auto"/>
        <w:right w:val="none" w:sz="0" w:space="0" w:color="auto"/>
      </w:divBdr>
    </w:div>
    <w:div w:id="677005989">
      <w:bodyDiv w:val="1"/>
      <w:marLeft w:val="0"/>
      <w:marRight w:val="0"/>
      <w:marTop w:val="0"/>
      <w:marBottom w:val="0"/>
      <w:divBdr>
        <w:top w:val="none" w:sz="0" w:space="0" w:color="auto"/>
        <w:left w:val="none" w:sz="0" w:space="0" w:color="auto"/>
        <w:bottom w:val="none" w:sz="0" w:space="0" w:color="auto"/>
        <w:right w:val="none" w:sz="0" w:space="0" w:color="auto"/>
      </w:divBdr>
    </w:div>
    <w:div w:id="678047167">
      <w:bodyDiv w:val="1"/>
      <w:marLeft w:val="0"/>
      <w:marRight w:val="0"/>
      <w:marTop w:val="0"/>
      <w:marBottom w:val="0"/>
      <w:divBdr>
        <w:top w:val="none" w:sz="0" w:space="0" w:color="auto"/>
        <w:left w:val="none" w:sz="0" w:space="0" w:color="auto"/>
        <w:bottom w:val="none" w:sz="0" w:space="0" w:color="auto"/>
        <w:right w:val="none" w:sz="0" w:space="0" w:color="auto"/>
      </w:divBdr>
    </w:div>
    <w:div w:id="695235410">
      <w:bodyDiv w:val="1"/>
      <w:marLeft w:val="0"/>
      <w:marRight w:val="0"/>
      <w:marTop w:val="0"/>
      <w:marBottom w:val="0"/>
      <w:divBdr>
        <w:top w:val="none" w:sz="0" w:space="0" w:color="auto"/>
        <w:left w:val="none" w:sz="0" w:space="0" w:color="auto"/>
        <w:bottom w:val="none" w:sz="0" w:space="0" w:color="auto"/>
        <w:right w:val="none" w:sz="0" w:space="0" w:color="auto"/>
      </w:divBdr>
    </w:div>
    <w:div w:id="700663494">
      <w:bodyDiv w:val="1"/>
      <w:marLeft w:val="0"/>
      <w:marRight w:val="0"/>
      <w:marTop w:val="0"/>
      <w:marBottom w:val="0"/>
      <w:divBdr>
        <w:top w:val="none" w:sz="0" w:space="0" w:color="auto"/>
        <w:left w:val="none" w:sz="0" w:space="0" w:color="auto"/>
        <w:bottom w:val="none" w:sz="0" w:space="0" w:color="auto"/>
        <w:right w:val="none" w:sz="0" w:space="0" w:color="auto"/>
      </w:divBdr>
    </w:div>
    <w:div w:id="703286696">
      <w:bodyDiv w:val="1"/>
      <w:marLeft w:val="0"/>
      <w:marRight w:val="0"/>
      <w:marTop w:val="0"/>
      <w:marBottom w:val="0"/>
      <w:divBdr>
        <w:top w:val="none" w:sz="0" w:space="0" w:color="auto"/>
        <w:left w:val="none" w:sz="0" w:space="0" w:color="auto"/>
        <w:bottom w:val="none" w:sz="0" w:space="0" w:color="auto"/>
        <w:right w:val="none" w:sz="0" w:space="0" w:color="auto"/>
      </w:divBdr>
      <w:divsChild>
        <w:div w:id="1814984843">
          <w:marLeft w:val="0"/>
          <w:marRight w:val="0"/>
          <w:marTop w:val="0"/>
          <w:marBottom w:val="0"/>
          <w:divBdr>
            <w:top w:val="none" w:sz="0" w:space="0" w:color="auto"/>
            <w:left w:val="none" w:sz="0" w:space="0" w:color="auto"/>
            <w:bottom w:val="none" w:sz="0" w:space="0" w:color="auto"/>
            <w:right w:val="none" w:sz="0" w:space="0" w:color="auto"/>
          </w:divBdr>
        </w:div>
      </w:divsChild>
    </w:div>
    <w:div w:id="710032577">
      <w:bodyDiv w:val="1"/>
      <w:marLeft w:val="0"/>
      <w:marRight w:val="0"/>
      <w:marTop w:val="0"/>
      <w:marBottom w:val="0"/>
      <w:divBdr>
        <w:top w:val="none" w:sz="0" w:space="0" w:color="auto"/>
        <w:left w:val="none" w:sz="0" w:space="0" w:color="auto"/>
        <w:bottom w:val="none" w:sz="0" w:space="0" w:color="auto"/>
        <w:right w:val="none" w:sz="0" w:space="0" w:color="auto"/>
      </w:divBdr>
    </w:div>
    <w:div w:id="711467826">
      <w:bodyDiv w:val="1"/>
      <w:marLeft w:val="0"/>
      <w:marRight w:val="0"/>
      <w:marTop w:val="0"/>
      <w:marBottom w:val="0"/>
      <w:divBdr>
        <w:top w:val="none" w:sz="0" w:space="0" w:color="auto"/>
        <w:left w:val="none" w:sz="0" w:space="0" w:color="auto"/>
        <w:bottom w:val="none" w:sz="0" w:space="0" w:color="auto"/>
        <w:right w:val="none" w:sz="0" w:space="0" w:color="auto"/>
      </w:divBdr>
    </w:div>
    <w:div w:id="712194196">
      <w:bodyDiv w:val="1"/>
      <w:marLeft w:val="0"/>
      <w:marRight w:val="0"/>
      <w:marTop w:val="0"/>
      <w:marBottom w:val="0"/>
      <w:divBdr>
        <w:top w:val="none" w:sz="0" w:space="0" w:color="auto"/>
        <w:left w:val="none" w:sz="0" w:space="0" w:color="auto"/>
        <w:bottom w:val="none" w:sz="0" w:space="0" w:color="auto"/>
        <w:right w:val="none" w:sz="0" w:space="0" w:color="auto"/>
      </w:divBdr>
      <w:divsChild>
        <w:div w:id="1548683404">
          <w:marLeft w:val="0"/>
          <w:marRight w:val="0"/>
          <w:marTop w:val="0"/>
          <w:marBottom w:val="0"/>
          <w:divBdr>
            <w:top w:val="none" w:sz="0" w:space="0" w:color="auto"/>
            <w:left w:val="none" w:sz="0" w:space="0" w:color="auto"/>
            <w:bottom w:val="none" w:sz="0" w:space="0" w:color="auto"/>
            <w:right w:val="none" w:sz="0" w:space="0" w:color="auto"/>
          </w:divBdr>
        </w:div>
      </w:divsChild>
    </w:div>
    <w:div w:id="724991606">
      <w:bodyDiv w:val="1"/>
      <w:marLeft w:val="0"/>
      <w:marRight w:val="0"/>
      <w:marTop w:val="0"/>
      <w:marBottom w:val="0"/>
      <w:divBdr>
        <w:top w:val="none" w:sz="0" w:space="0" w:color="auto"/>
        <w:left w:val="none" w:sz="0" w:space="0" w:color="auto"/>
        <w:bottom w:val="none" w:sz="0" w:space="0" w:color="auto"/>
        <w:right w:val="none" w:sz="0" w:space="0" w:color="auto"/>
      </w:divBdr>
    </w:div>
    <w:div w:id="735666972">
      <w:bodyDiv w:val="1"/>
      <w:marLeft w:val="0"/>
      <w:marRight w:val="0"/>
      <w:marTop w:val="0"/>
      <w:marBottom w:val="0"/>
      <w:divBdr>
        <w:top w:val="none" w:sz="0" w:space="0" w:color="auto"/>
        <w:left w:val="none" w:sz="0" w:space="0" w:color="auto"/>
        <w:bottom w:val="none" w:sz="0" w:space="0" w:color="auto"/>
        <w:right w:val="none" w:sz="0" w:space="0" w:color="auto"/>
      </w:divBdr>
    </w:div>
    <w:div w:id="746536248">
      <w:bodyDiv w:val="1"/>
      <w:marLeft w:val="0"/>
      <w:marRight w:val="0"/>
      <w:marTop w:val="0"/>
      <w:marBottom w:val="0"/>
      <w:divBdr>
        <w:top w:val="none" w:sz="0" w:space="0" w:color="auto"/>
        <w:left w:val="none" w:sz="0" w:space="0" w:color="auto"/>
        <w:bottom w:val="none" w:sz="0" w:space="0" w:color="auto"/>
        <w:right w:val="none" w:sz="0" w:space="0" w:color="auto"/>
      </w:divBdr>
    </w:div>
    <w:div w:id="747003316">
      <w:bodyDiv w:val="1"/>
      <w:marLeft w:val="0"/>
      <w:marRight w:val="0"/>
      <w:marTop w:val="0"/>
      <w:marBottom w:val="0"/>
      <w:divBdr>
        <w:top w:val="none" w:sz="0" w:space="0" w:color="auto"/>
        <w:left w:val="none" w:sz="0" w:space="0" w:color="auto"/>
        <w:bottom w:val="none" w:sz="0" w:space="0" w:color="auto"/>
        <w:right w:val="none" w:sz="0" w:space="0" w:color="auto"/>
      </w:divBdr>
    </w:div>
    <w:div w:id="766468515">
      <w:bodyDiv w:val="1"/>
      <w:marLeft w:val="0"/>
      <w:marRight w:val="0"/>
      <w:marTop w:val="0"/>
      <w:marBottom w:val="0"/>
      <w:divBdr>
        <w:top w:val="none" w:sz="0" w:space="0" w:color="auto"/>
        <w:left w:val="none" w:sz="0" w:space="0" w:color="auto"/>
        <w:bottom w:val="none" w:sz="0" w:space="0" w:color="auto"/>
        <w:right w:val="none" w:sz="0" w:space="0" w:color="auto"/>
      </w:divBdr>
      <w:divsChild>
        <w:div w:id="1485119621">
          <w:marLeft w:val="0"/>
          <w:marRight w:val="0"/>
          <w:marTop w:val="0"/>
          <w:marBottom w:val="0"/>
          <w:divBdr>
            <w:top w:val="none" w:sz="0" w:space="0" w:color="auto"/>
            <w:left w:val="none" w:sz="0" w:space="0" w:color="auto"/>
            <w:bottom w:val="none" w:sz="0" w:space="0" w:color="auto"/>
            <w:right w:val="none" w:sz="0" w:space="0" w:color="auto"/>
          </w:divBdr>
          <w:divsChild>
            <w:div w:id="1124468175">
              <w:marLeft w:val="0"/>
              <w:marRight w:val="0"/>
              <w:marTop w:val="240"/>
              <w:marBottom w:val="0"/>
              <w:divBdr>
                <w:top w:val="none" w:sz="0" w:space="0" w:color="auto"/>
                <w:left w:val="none" w:sz="0" w:space="0" w:color="auto"/>
                <w:bottom w:val="none" w:sz="0" w:space="0" w:color="auto"/>
                <w:right w:val="none" w:sz="0" w:space="0" w:color="auto"/>
              </w:divBdr>
              <w:divsChild>
                <w:div w:id="12932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965685">
      <w:bodyDiv w:val="1"/>
      <w:marLeft w:val="0"/>
      <w:marRight w:val="0"/>
      <w:marTop w:val="0"/>
      <w:marBottom w:val="0"/>
      <w:divBdr>
        <w:top w:val="none" w:sz="0" w:space="0" w:color="auto"/>
        <w:left w:val="none" w:sz="0" w:space="0" w:color="auto"/>
        <w:bottom w:val="none" w:sz="0" w:space="0" w:color="auto"/>
        <w:right w:val="none" w:sz="0" w:space="0" w:color="auto"/>
      </w:divBdr>
    </w:div>
    <w:div w:id="797528356">
      <w:bodyDiv w:val="1"/>
      <w:marLeft w:val="0"/>
      <w:marRight w:val="0"/>
      <w:marTop w:val="0"/>
      <w:marBottom w:val="0"/>
      <w:divBdr>
        <w:top w:val="none" w:sz="0" w:space="0" w:color="auto"/>
        <w:left w:val="none" w:sz="0" w:space="0" w:color="auto"/>
        <w:bottom w:val="none" w:sz="0" w:space="0" w:color="auto"/>
        <w:right w:val="none" w:sz="0" w:space="0" w:color="auto"/>
      </w:divBdr>
    </w:div>
    <w:div w:id="802962429">
      <w:bodyDiv w:val="1"/>
      <w:marLeft w:val="0"/>
      <w:marRight w:val="0"/>
      <w:marTop w:val="0"/>
      <w:marBottom w:val="0"/>
      <w:divBdr>
        <w:top w:val="none" w:sz="0" w:space="0" w:color="auto"/>
        <w:left w:val="none" w:sz="0" w:space="0" w:color="auto"/>
        <w:bottom w:val="none" w:sz="0" w:space="0" w:color="auto"/>
        <w:right w:val="none" w:sz="0" w:space="0" w:color="auto"/>
      </w:divBdr>
    </w:div>
    <w:div w:id="812140660">
      <w:bodyDiv w:val="1"/>
      <w:marLeft w:val="0"/>
      <w:marRight w:val="0"/>
      <w:marTop w:val="0"/>
      <w:marBottom w:val="0"/>
      <w:divBdr>
        <w:top w:val="none" w:sz="0" w:space="0" w:color="auto"/>
        <w:left w:val="none" w:sz="0" w:space="0" w:color="auto"/>
        <w:bottom w:val="none" w:sz="0" w:space="0" w:color="auto"/>
        <w:right w:val="none" w:sz="0" w:space="0" w:color="auto"/>
      </w:divBdr>
    </w:div>
    <w:div w:id="816414354">
      <w:bodyDiv w:val="1"/>
      <w:marLeft w:val="0"/>
      <w:marRight w:val="0"/>
      <w:marTop w:val="0"/>
      <w:marBottom w:val="0"/>
      <w:divBdr>
        <w:top w:val="none" w:sz="0" w:space="0" w:color="auto"/>
        <w:left w:val="none" w:sz="0" w:space="0" w:color="auto"/>
        <w:bottom w:val="none" w:sz="0" w:space="0" w:color="auto"/>
        <w:right w:val="none" w:sz="0" w:space="0" w:color="auto"/>
      </w:divBdr>
    </w:div>
    <w:div w:id="818616764">
      <w:bodyDiv w:val="1"/>
      <w:marLeft w:val="0"/>
      <w:marRight w:val="0"/>
      <w:marTop w:val="0"/>
      <w:marBottom w:val="0"/>
      <w:divBdr>
        <w:top w:val="none" w:sz="0" w:space="0" w:color="auto"/>
        <w:left w:val="none" w:sz="0" w:space="0" w:color="auto"/>
        <w:bottom w:val="none" w:sz="0" w:space="0" w:color="auto"/>
        <w:right w:val="none" w:sz="0" w:space="0" w:color="auto"/>
      </w:divBdr>
    </w:div>
    <w:div w:id="832527516">
      <w:bodyDiv w:val="1"/>
      <w:marLeft w:val="0"/>
      <w:marRight w:val="0"/>
      <w:marTop w:val="0"/>
      <w:marBottom w:val="0"/>
      <w:divBdr>
        <w:top w:val="none" w:sz="0" w:space="0" w:color="auto"/>
        <w:left w:val="none" w:sz="0" w:space="0" w:color="auto"/>
        <w:bottom w:val="none" w:sz="0" w:space="0" w:color="auto"/>
        <w:right w:val="none" w:sz="0" w:space="0" w:color="auto"/>
      </w:divBdr>
    </w:div>
    <w:div w:id="833648732">
      <w:bodyDiv w:val="1"/>
      <w:marLeft w:val="0"/>
      <w:marRight w:val="0"/>
      <w:marTop w:val="0"/>
      <w:marBottom w:val="0"/>
      <w:divBdr>
        <w:top w:val="none" w:sz="0" w:space="0" w:color="auto"/>
        <w:left w:val="none" w:sz="0" w:space="0" w:color="auto"/>
        <w:bottom w:val="none" w:sz="0" w:space="0" w:color="auto"/>
        <w:right w:val="none" w:sz="0" w:space="0" w:color="auto"/>
      </w:divBdr>
      <w:divsChild>
        <w:div w:id="1168322960">
          <w:marLeft w:val="0"/>
          <w:marRight w:val="0"/>
          <w:marTop w:val="0"/>
          <w:marBottom w:val="0"/>
          <w:divBdr>
            <w:top w:val="none" w:sz="0" w:space="0" w:color="auto"/>
            <w:left w:val="none" w:sz="0" w:space="0" w:color="auto"/>
            <w:bottom w:val="none" w:sz="0" w:space="0" w:color="auto"/>
            <w:right w:val="none" w:sz="0" w:space="0" w:color="auto"/>
          </w:divBdr>
        </w:div>
        <w:div w:id="1712345746">
          <w:marLeft w:val="0"/>
          <w:marRight w:val="0"/>
          <w:marTop w:val="0"/>
          <w:marBottom w:val="0"/>
          <w:divBdr>
            <w:top w:val="none" w:sz="0" w:space="0" w:color="auto"/>
            <w:left w:val="none" w:sz="0" w:space="0" w:color="auto"/>
            <w:bottom w:val="none" w:sz="0" w:space="0" w:color="auto"/>
            <w:right w:val="none" w:sz="0" w:space="0" w:color="auto"/>
          </w:divBdr>
        </w:div>
        <w:div w:id="1352145926">
          <w:marLeft w:val="0"/>
          <w:marRight w:val="0"/>
          <w:marTop w:val="0"/>
          <w:marBottom w:val="0"/>
          <w:divBdr>
            <w:top w:val="none" w:sz="0" w:space="0" w:color="auto"/>
            <w:left w:val="none" w:sz="0" w:space="0" w:color="auto"/>
            <w:bottom w:val="none" w:sz="0" w:space="0" w:color="auto"/>
            <w:right w:val="none" w:sz="0" w:space="0" w:color="auto"/>
          </w:divBdr>
        </w:div>
        <w:div w:id="297347578">
          <w:marLeft w:val="0"/>
          <w:marRight w:val="0"/>
          <w:marTop w:val="0"/>
          <w:marBottom w:val="0"/>
          <w:divBdr>
            <w:top w:val="none" w:sz="0" w:space="0" w:color="auto"/>
            <w:left w:val="none" w:sz="0" w:space="0" w:color="auto"/>
            <w:bottom w:val="none" w:sz="0" w:space="0" w:color="auto"/>
            <w:right w:val="none" w:sz="0" w:space="0" w:color="auto"/>
          </w:divBdr>
        </w:div>
        <w:div w:id="1826895879">
          <w:marLeft w:val="0"/>
          <w:marRight w:val="0"/>
          <w:marTop w:val="0"/>
          <w:marBottom w:val="0"/>
          <w:divBdr>
            <w:top w:val="none" w:sz="0" w:space="0" w:color="auto"/>
            <w:left w:val="none" w:sz="0" w:space="0" w:color="auto"/>
            <w:bottom w:val="none" w:sz="0" w:space="0" w:color="auto"/>
            <w:right w:val="none" w:sz="0" w:space="0" w:color="auto"/>
          </w:divBdr>
        </w:div>
        <w:div w:id="215043731">
          <w:marLeft w:val="0"/>
          <w:marRight w:val="0"/>
          <w:marTop w:val="0"/>
          <w:marBottom w:val="0"/>
          <w:divBdr>
            <w:top w:val="none" w:sz="0" w:space="0" w:color="auto"/>
            <w:left w:val="none" w:sz="0" w:space="0" w:color="auto"/>
            <w:bottom w:val="none" w:sz="0" w:space="0" w:color="auto"/>
            <w:right w:val="none" w:sz="0" w:space="0" w:color="auto"/>
          </w:divBdr>
        </w:div>
      </w:divsChild>
    </w:div>
    <w:div w:id="836310139">
      <w:bodyDiv w:val="1"/>
      <w:marLeft w:val="0"/>
      <w:marRight w:val="0"/>
      <w:marTop w:val="0"/>
      <w:marBottom w:val="0"/>
      <w:divBdr>
        <w:top w:val="none" w:sz="0" w:space="0" w:color="auto"/>
        <w:left w:val="none" w:sz="0" w:space="0" w:color="auto"/>
        <w:bottom w:val="none" w:sz="0" w:space="0" w:color="auto"/>
        <w:right w:val="none" w:sz="0" w:space="0" w:color="auto"/>
      </w:divBdr>
    </w:div>
    <w:div w:id="837964645">
      <w:bodyDiv w:val="1"/>
      <w:marLeft w:val="0"/>
      <w:marRight w:val="0"/>
      <w:marTop w:val="0"/>
      <w:marBottom w:val="0"/>
      <w:divBdr>
        <w:top w:val="none" w:sz="0" w:space="0" w:color="auto"/>
        <w:left w:val="none" w:sz="0" w:space="0" w:color="auto"/>
        <w:bottom w:val="none" w:sz="0" w:space="0" w:color="auto"/>
        <w:right w:val="none" w:sz="0" w:space="0" w:color="auto"/>
      </w:divBdr>
    </w:div>
    <w:div w:id="879436091">
      <w:bodyDiv w:val="1"/>
      <w:marLeft w:val="0"/>
      <w:marRight w:val="0"/>
      <w:marTop w:val="0"/>
      <w:marBottom w:val="0"/>
      <w:divBdr>
        <w:top w:val="none" w:sz="0" w:space="0" w:color="auto"/>
        <w:left w:val="none" w:sz="0" w:space="0" w:color="auto"/>
        <w:bottom w:val="none" w:sz="0" w:space="0" w:color="auto"/>
        <w:right w:val="none" w:sz="0" w:space="0" w:color="auto"/>
      </w:divBdr>
    </w:div>
    <w:div w:id="884027140">
      <w:bodyDiv w:val="1"/>
      <w:marLeft w:val="0"/>
      <w:marRight w:val="0"/>
      <w:marTop w:val="0"/>
      <w:marBottom w:val="0"/>
      <w:divBdr>
        <w:top w:val="none" w:sz="0" w:space="0" w:color="auto"/>
        <w:left w:val="none" w:sz="0" w:space="0" w:color="auto"/>
        <w:bottom w:val="none" w:sz="0" w:space="0" w:color="auto"/>
        <w:right w:val="none" w:sz="0" w:space="0" w:color="auto"/>
      </w:divBdr>
    </w:div>
    <w:div w:id="891111234">
      <w:bodyDiv w:val="1"/>
      <w:marLeft w:val="0"/>
      <w:marRight w:val="0"/>
      <w:marTop w:val="0"/>
      <w:marBottom w:val="0"/>
      <w:divBdr>
        <w:top w:val="none" w:sz="0" w:space="0" w:color="auto"/>
        <w:left w:val="none" w:sz="0" w:space="0" w:color="auto"/>
        <w:bottom w:val="none" w:sz="0" w:space="0" w:color="auto"/>
        <w:right w:val="none" w:sz="0" w:space="0" w:color="auto"/>
      </w:divBdr>
      <w:divsChild>
        <w:div w:id="1586380015">
          <w:marLeft w:val="0"/>
          <w:marRight w:val="0"/>
          <w:marTop w:val="240"/>
          <w:marBottom w:val="0"/>
          <w:divBdr>
            <w:top w:val="none" w:sz="0" w:space="0" w:color="auto"/>
            <w:left w:val="none" w:sz="0" w:space="0" w:color="auto"/>
            <w:bottom w:val="none" w:sz="0" w:space="0" w:color="auto"/>
            <w:right w:val="none" w:sz="0" w:space="0" w:color="auto"/>
          </w:divBdr>
        </w:div>
      </w:divsChild>
    </w:div>
    <w:div w:id="904101620">
      <w:bodyDiv w:val="1"/>
      <w:marLeft w:val="0"/>
      <w:marRight w:val="0"/>
      <w:marTop w:val="0"/>
      <w:marBottom w:val="0"/>
      <w:divBdr>
        <w:top w:val="none" w:sz="0" w:space="0" w:color="auto"/>
        <w:left w:val="none" w:sz="0" w:space="0" w:color="auto"/>
        <w:bottom w:val="none" w:sz="0" w:space="0" w:color="auto"/>
        <w:right w:val="none" w:sz="0" w:space="0" w:color="auto"/>
      </w:divBdr>
    </w:div>
    <w:div w:id="916208305">
      <w:bodyDiv w:val="1"/>
      <w:marLeft w:val="0"/>
      <w:marRight w:val="0"/>
      <w:marTop w:val="0"/>
      <w:marBottom w:val="0"/>
      <w:divBdr>
        <w:top w:val="none" w:sz="0" w:space="0" w:color="auto"/>
        <w:left w:val="none" w:sz="0" w:space="0" w:color="auto"/>
        <w:bottom w:val="none" w:sz="0" w:space="0" w:color="auto"/>
        <w:right w:val="none" w:sz="0" w:space="0" w:color="auto"/>
      </w:divBdr>
    </w:div>
    <w:div w:id="938173458">
      <w:bodyDiv w:val="1"/>
      <w:marLeft w:val="0"/>
      <w:marRight w:val="0"/>
      <w:marTop w:val="0"/>
      <w:marBottom w:val="0"/>
      <w:divBdr>
        <w:top w:val="none" w:sz="0" w:space="0" w:color="auto"/>
        <w:left w:val="none" w:sz="0" w:space="0" w:color="auto"/>
        <w:bottom w:val="none" w:sz="0" w:space="0" w:color="auto"/>
        <w:right w:val="none" w:sz="0" w:space="0" w:color="auto"/>
      </w:divBdr>
      <w:divsChild>
        <w:div w:id="1291672252">
          <w:marLeft w:val="0"/>
          <w:marRight w:val="0"/>
          <w:marTop w:val="0"/>
          <w:marBottom w:val="0"/>
          <w:divBdr>
            <w:top w:val="none" w:sz="0" w:space="0" w:color="auto"/>
            <w:left w:val="none" w:sz="0" w:space="0" w:color="auto"/>
            <w:bottom w:val="none" w:sz="0" w:space="0" w:color="auto"/>
            <w:right w:val="none" w:sz="0" w:space="0" w:color="auto"/>
          </w:divBdr>
        </w:div>
        <w:div w:id="41684308">
          <w:marLeft w:val="0"/>
          <w:marRight w:val="0"/>
          <w:marTop w:val="0"/>
          <w:marBottom w:val="0"/>
          <w:divBdr>
            <w:top w:val="none" w:sz="0" w:space="0" w:color="auto"/>
            <w:left w:val="none" w:sz="0" w:space="0" w:color="auto"/>
            <w:bottom w:val="none" w:sz="0" w:space="0" w:color="auto"/>
            <w:right w:val="none" w:sz="0" w:space="0" w:color="auto"/>
          </w:divBdr>
        </w:div>
        <w:div w:id="1498112652">
          <w:marLeft w:val="0"/>
          <w:marRight w:val="0"/>
          <w:marTop w:val="0"/>
          <w:marBottom w:val="0"/>
          <w:divBdr>
            <w:top w:val="none" w:sz="0" w:space="0" w:color="auto"/>
            <w:left w:val="none" w:sz="0" w:space="0" w:color="auto"/>
            <w:bottom w:val="none" w:sz="0" w:space="0" w:color="auto"/>
            <w:right w:val="none" w:sz="0" w:space="0" w:color="auto"/>
          </w:divBdr>
        </w:div>
        <w:div w:id="825165910">
          <w:marLeft w:val="0"/>
          <w:marRight w:val="0"/>
          <w:marTop w:val="0"/>
          <w:marBottom w:val="0"/>
          <w:divBdr>
            <w:top w:val="none" w:sz="0" w:space="0" w:color="auto"/>
            <w:left w:val="none" w:sz="0" w:space="0" w:color="auto"/>
            <w:bottom w:val="none" w:sz="0" w:space="0" w:color="auto"/>
            <w:right w:val="none" w:sz="0" w:space="0" w:color="auto"/>
          </w:divBdr>
        </w:div>
        <w:div w:id="1545022202">
          <w:marLeft w:val="0"/>
          <w:marRight w:val="0"/>
          <w:marTop w:val="0"/>
          <w:marBottom w:val="0"/>
          <w:divBdr>
            <w:top w:val="none" w:sz="0" w:space="0" w:color="auto"/>
            <w:left w:val="none" w:sz="0" w:space="0" w:color="auto"/>
            <w:bottom w:val="none" w:sz="0" w:space="0" w:color="auto"/>
            <w:right w:val="none" w:sz="0" w:space="0" w:color="auto"/>
          </w:divBdr>
        </w:div>
        <w:div w:id="1524442755">
          <w:marLeft w:val="0"/>
          <w:marRight w:val="0"/>
          <w:marTop w:val="0"/>
          <w:marBottom w:val="0"/>
          <w:divBdr>
            <w:top w:val="none" w:sz="0" w:space="0" w:color="auto"/>
            <w:left w:val="none" w:sz="0" w:space="0" w:color="auto"/>
            <w:bottom w:val="none" w:sz="0" w:space="0" w:color="auto"/>
            <w:right w:val="none" w:sz="0" w:space="0" w:color="auto"/>
          </w:divBdr>
        </w:div>
      </w:divsChild>
    </w:div>
    <w:div w:id="946500516">
      <w:bodyDiv w:val="1"/>
      <w:marLeft w:val="0"/>
      <w:marRight w:val="0"/>
      <w:marTop w:val="0"/>
      <w:marBottom w:val="0"/>
      <w:divBdr>
        <w:top w:val="none" w:sz="0" w:space="0" w:color="auto"/>
        <w:left w:val="none" w:sz="0" w:space="0" w:color="auto"/>
        <w:bottom w:val="none" w:sz="0" w:space="0" w:color="auto"/>
        <w:right w:val="none" w:sz="0" w:space="0" w:color="auto"/>
      </w:divBdr>
    </w:div>
    <w:div w:id="954095327">
      <w:bodyDiv w:val="1"/>
      <w:marLeft w:val="0"/>
      <w:marRight w:val="0"/>
      <w:marTop w:val="0"/>
      <w:marBottom w:val="0"/>
      <w:divBdr>
        <w:top w:val="none" w:sz="0" w:space="0" w:color="auto"/>
        <w:left w:val="none" w:sz="0" w:space="0" w:color="auto"/>
        <w:bottom w:val="none" w:sz="0" w:space="0" w:color="auto"/>
        <w:right w:val="none" w:sz="0" w:space="0" w:color="auto"/>
      </w:divBdr>
      <w:divsChild>
        <w:div w:id="2112388383">
          <w:marLeft w:val="0"/>
          <w:marRight w:val="0"/>
          <w:marTop w:val="240"/>
          <w:marBottom w:val="0"/>
          <w:divBdr>
            <w:top w:val="none" w:sz="0" w:space="0" w:color="auto"/>
            <w:left w:val="none" w:sz="0" w:space="0" w:color="auto"/>
            <w:bottom w:val="none" w:sz="0" w:space="0" w:color="auto"/>
            <w:right w:val="none" w:sz="0" w:space="0" w:color="auto"/>
          </w:divBdr>
        </w:div>
      </w:divsChild>
    </w:div>
    <w:div w:id="955719933">
      <w:bodyDiv w:val="1"/>
      <w:marLeft w:val="0"/>
      <w:marRight w:val="0"/>
      <w:marTop w:val="0"/>
      <w:marBottom w:val="0"/>
      <w:divBdr>
        <w:top w:val="none" w:sz="0" w:space="0" w:color="auto"/>
        <w:left w:val="none" w:sz="0" w:space="0" w:color="auto"/>
        <w:bottom w:val="none" w:sz="0" w:space="0" w:color="auto"/>
        <w:right w:val="none" w:sz="0" w:space="0" w:color="auto"/>
      </w:divBdr>
    </w:div>
    <w:div w:id="958338082">
      <w:bodyDiv w:val="1"/>
      <w:marLeft w:val="0"/>
      <w:marRight w:val="0"/>
      <w:marTop w:val="0"/>
      <w:marBottom w:val="0"/>
      <w:divBdr>
        <w:top w:val="none" w:sz="0" w:space="0" w:color="auto"/>
        <w:left w:val="none" w:sz="0" w:space="0" w:color="auto"/>
        <w:bottom w:val="none" w:sz="0" w:space="0" w:color="auto"/>
        <w:right w:val="none" w:sz="0" w:space="0" w:color="auto"/>
      </w:divBdr>
    </w:div>
    <w:div w:id="970939758">
      <w:bodyDiv w:val="1"/>
      <w:marLeft w:val="0"/>
      <w:marRight w:val="0"/>
      <w:marTop w:val="0"/>
      <w:marBottom w:val="0"/>
      <w:divBdr>
        <w:top w:val="none" w:sz="0" w:space="0" w:color="auto"/>
        <w:left w:val="none" w:sz="0" w:space="0" w:color="auto"/>
        <w:bottom w:val="none" w:sz="0" w:space="0" w:color="auto"/>
        <w:right w:val="none" w:sz="0" w:space="0" w:color="auto"/>
      </w:divBdr>
      <w:divsChild>
        <w:div w:id="76634003">
          <w:marLeft w:val="0"/>
          <w:marRight w:val="0"/>
          <w:marTop w:val="0"/>
          <w:marBottom w:val="150"/>
          <w:divBdr>
            <w:top w:val="none" w:sz="0" w:space="0" w:color="auto"/>
            <w:left w:val="none" w:sz="0" w:space="0" w:color="auto"/>
            <w:bottom w:val="none" w:sz="0" w:space="0" w:color="auto"/>
            <w:right w:val="none" w:sz="0" w:space="0" w:color="auto"/>
          </w:divBdr>
          <w:divsChild>
            <w:div w:id="151757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8707">
      <w:bodyDiv w:val="1"/>
      <w:marLeft w:val="0"/>
      <w:marRight w:val="0"/>
      <w:marTop w:val="0"/>
      <w:marBottom w:val="0"/>
      <w:divBdr>
        <w:top w:val="none" w:sz="0" w:space="0" w:color="auto"/>
        <w:left w:val="none" w:sz="0" w:space="0" w:color="auto"/>
        <w:bottom w:val="none" w:sz="0" w:space="0" w:color="auto"/>
        <w:right w:val="none" w:sz="0" w:space="0" w:color="auto"/>
      </w:divBdr>
    </w:div>
    <w:div w:id="1008629997">
      <w:bodyDiv w:val="1"/>
      <w:marLeft w:val="0"/>
      <w:marRight w:val="0"/>
      <w:marTop w:val="0"/>
      <w:marBottom w:val="0"/>
      <w:divBdr>
        <w:top w:val="none" w:sz="0" w:space="0" w:color="auto"/>
        <w:left w:val="none" w:sz="0" w:space="0" w:color="auto"/>
        <w:bottom w:val="none" w:sz="0" w:space="0" w:color="auto"/>
        <w:right w:val="none" w:sz="0" w:space="0" w:color="auto"/>
      </w:divBdr>
    </w:div>
    <w:div w:id="1031615024">
      <w:bodyDiv w:val="1"/>
      <w:marLeft w:val="0"/>
      <w:marRight w:val="0"/>
      <w:marTop w:val="0"/>
      <w:marBottom w:val="0"/>
      <w:divBdr>
        <w:top w:val="none" w:sz="0" w:space="0" w:color="auto"/>
        <w:left w:val="none" w:sz="0" w:space="0" w:color="auto"/>
        <w:bottom w:val="none" w:sz="0" w:space="0" w:color="auto"/>
        <w:right w:val="none" w:sz="0" w:space="0" w:color="auto"/>
      </w:divBdr>
    </w:div>
    <w:div w:id="1032994520">
      <w:bodyDiv w:val="1"/>
      <w:marLeft w:val="0"/>
      <w:marRight w:val="0"/>
      <w:marTop w:val="0"/>
      <w:marBottom w:val="0"/>
      <w:divBdr>
        <w:top w:val="none" w:sz="0" w:space="0" w:color="auto"/>
        <w:left w:val="none" w:sz="0" w:space="0" w:color="auto"/>
        <w:bottom w:val="none" w:sz="0" w:space="0" w:color="auto"/>
        <w:right w:val="none" w:sz="0" w:space="0" w:color="auto"/>
      </w:divBdr>
    </w:div>
    <w:div w:id="1038362382">
      <w:bodyDiv w:val="1"/>
      <w:marLeft w:val="0"/>
      <w:marRight w:val="0"/>
      <w:marTop w:val="0"/>
      <w:marBottom w:val="0"/>
      <w:divBdr>
        <w:top w:val="none" w:sz="0" w:space="0" w:color="auto"/>
        <w:left w:val="none" w:sz="0" w:space="0" w:color="auto"/>
        <w:bottom w:val="none" w:sz="0" w:space="0" w:color="auto"/>
        <w:right w:val="none" w:sz="0" w:space="0" w:color="auto"/>
      </w:divBdr>
    </w:div>
    <w:div w:id="1038623566">
      <w:bodyDiv w:val="1"/>
      <w:marLeft w:val="0"/>
      <w:marRight w:val="0"/>
      <w:marTop w:val="0"/>
      <w:marBottom w:val="0"/>
      <w:divBdr>
        <w:top w:val="none" w:sz="0" w:space="0" w:color="auto"/>
        <w:left w:val="none" w:sz="0" w:space="0" w:color="auto"/>
        <w:bottom w:val="none" w:sz="0" w:space="0" w:color="auto"/>
        <w:right w:val="none" w:sz="0" w:space="0" w:color="auto"/>
      </w:divBdr>
    </w:div>
    <w:div w:id="1047950729">
      <w:bodyDiv w:val="1"/>
      <w:marLeft w:val="0"/>
      <w:marRight w:val="0"/>
      <w:marTop w:val="0"/>
      <w:marBottom w:val="0"/>
      <w:divBdr>
        <w:top w:val="none" w:sz="0" w:space="0" w:color="auto"/>
        <w:left w:val="none" w:sz="0" w:space="0" w:color="auto"/>
        <w:bottom w:val="none" w:sz="0" w:space="0" w:color="auto"/>
        <w:right w:val="none" w:sz="0" w:space="0" w:color="auto"/>
      </w:divBdr>
    </w:div>
    <w:div w:id="1049307645">
      <w:bodyDiv w:val="1"/>
      <w:marLeft w:val="0"/>
      <w:marRight w:val="0"/>
      <w:marTop w:val="0"/>
      <w:marBottom w:val="0"/>
      <w:divBdr>
        <w:top w:val="none" w:sz="0" w:space="0" w:color="auto"/>
        <w:left w:val="none" w:sz="0" w:space="0" w:color="auto"/>
        <w:bottom w:val="none" w:sz="0" w:space="0" w:color="auto"/>
        <w:right w:val="none" w:sz="0" w:space="0" w:color="auto"/>
      </w:divBdr>
    </w:div>
    <w:div w:id="1060787368">
      <w:bodyDiv w:val="1"/>
      <w:marLeft w:val="0"/>
      <w:marRight w:val="0"/>
      <w:marTop w:val="0"/>
      <w:marBottom w:val="0"/>
      <w:divBdr>
        <w:top w:val="none" w:sz="0" w:space="0" w:color="auto"/>
        <w:left w:val="none" w:sz="0" w:space="0" w:color="auto"/>
        <w:bottom w:val="none" w:sz="0" w:space="0" w:color="auto"/>
        <w:right w:val="none" w:sz="0" w:space="0" w:color="auto"/>
      </w:divBdr>
    </w:div>
    <w:div w:id="1061058670">
      <w:bodyDiv w:val="1"/>
      <w:marLeft w:val="0"/>
      <w:marRight w:val="0"/>
      <w:marTop w:val="0"/>
      <w:marBottom w:val="0"/>
      <w:divBdr>
        <w:top w:val="none" w:sz="0" w:space="0" w:color="auto"/>
        <w:left w:val="none" w:sz="0" w:space="0" w:color="auto"/>
        <w:bottom w:val="none" w:sz="0" w:space="0" w:color="auto"/>
        <w:right w:val="none" w:sz="0" w:space="0" w:color="auto"/>
      </w:divBdr>
    </w:div>
    <w:div w:id="1072852946">
      <w:bodyDiv w:val="1"/>
      <w:marLeft w:val="0"/>
      <w:marRight w:val="0"/>
      <w:marTop w:val="0"/>
      <w:marBottom w:val="0"/>
      <w:divBdr>
        <w:top w:val="none" w:sz="0" w:space="0" w:color="auto"/>
        <w:left w:val="none" w:sz="0" w:space="0" w:color="auto"/>
        <w:bottom w:val="none" w:sz="0" w:space="0" w:color="auto"/>
        <w:right w:val="none" w:sz="0" w:space="0" w:color="auto"/>
      </w:divBdr>
    </w:div>
    <w:div w:id="1080105426">
      <w:bodyDiv w:val="1"/>
      <w:marLeft w:val="0"/>
      <w:marRight w:val="0"/>
      <w:marTop w:val="0"/>
      <w:marBottom w:val="0"/>
      <w:divBdr>
        <w:top w:val="none" w:sz="0" w:space="0" w:color="auto"/>
        <w:left w:val="none" w:sz="0" w:space="0" w:color="auto"/>
        <w:bottom w:val="none" w:sz="0" w:space="0" w:color="auto"/>
        <w:right w:val="none" w:sz="0" w:space="0" w:color="auto"/>
      </w:divBdr>
    </w:div>
    <w:div w:id="1083188181">
      <w:bodyDiv w:val="1"/>
      <w:marLeft w:val="0"/>
      <w:marRight w:val="0"/>
      <w:marTop w:val="0"/>
      <w:marBottom w:val="0"/>
      <w:divBdr>
        <w:top w:val="none" w:sz="0" w:space="0" w:color="auto"/>
        <w:left w:val="none" w:sz="0" w:space="0" w:color="auto"/>
        <w:bottom w:val="none" w:sz="0" w:space="0" w:color="auto"/>
        <w:right w:val="none" w:sz="0" w:space="0" w:color="auto"/>
      </w:divBdr>
    </w:div>
    <w:div w:id="1084105638">
      <w:bodyDiv w:val="1"/>
      <w:marLeft w:val="0"/>
      <w:marRight w:val="0"/>
      <w:marTop w:val="0"/>
      <w:marBottom w:val="0"/>
      <w:divBdr>
        <w:top w:val="none" w:sz="0" w:space="0" w:color="auto"/>
        <w:left w:val="none" w:sz="0" w:space="0" w:color="auto"/>
        <w:bottom w:val="none" w:sz="0" w:space="0" w:color="auto"/>
        <w:right w:val="none" w:sz="0" w:space="0" w:color="auto"/>
      </w:divBdr>
    </w:div>
    <w:div w:id="1105033101">
      <w:bodyDiv w:val="1"/>
      <w:marLeft w:val="0"/>
      <w:marRight w:val="0"/>
      <w:marTop w:val="0"/>
      <w:marBottom w:val="0"/>
      <w:divBdr>
        <w:top w:val="none" w:sz="0" w:space="0" w:color="auto"/>
        <w:left w:val="none" w:sz="0" w:space="0" w:color="auto"/>
        <w:bottom w:val="none" w:sz="0" w:space="0" w:color="auto"/>
        <w:right w:val="none" w:sz="0" w:space="0" w:color="auto"/>
      </w:divBdr>
    </w:div>
    <w:div w:id="1109155110">
      <w:bodyDiv w:val="1"/>
      <w:marLeft w:val="0"/>
      <w:marRight w:val="0"/>
      <w:marTop w:val="0"/>
      <w:marBottom w:val="0"/>
      <w:divBdr>
        <w:top w:val="none" w:sz="0" w:space="0" w:color="auto"/>
        <w:left w:val="none" w:sz="0" w:space="0" w:color="auto"/>
        <w:bottom w:val="none" w:sz="0" w:space="0" w:color="auto"/>
        <w:right w:val="none" w:sz="0" w:space="0" w:color="auto"/>
      </w:divBdr>
    </w:div>
    <w:div w:id="1112020203">
      <w:bodyDiv w:val="1"/>
      <w:marLeft w:val="0"/>
      <w:marRight w:val="0"/>
      <w:marTop w:val="0"/>
      <w:marBottom w:val="0"/>
      <w:divBdr>
        <w:top w:val="none" w:sz="0" w:space="0" w:color="auto"/>
        <w:left w:val="none" w:sz="0" w:space="0" w:color="auto"/>
        <w:bottom w:val="none" w:sz="0" w:space="0" w:color="auto"/>
        <w:right w:val="none" w:sz="0" w:space="0" w:color="auto"/>
      </w:divBdr>
    </w:div>
    <w:div w:id="1117063725">
      <w:bodyDiv w:val="1"/>
      <w:marLeft w:val="0"/>
      <w:marRight w:val="0"/>
      <w:marTop w:val="0"/>
      <w:marBottom w:val="0"/>
      <w:divBdr>
        <w:top w:val="none" w:sz="0" w:space="0" w:color="auto"/>
        <w:left w:val="none" w:sz="0" w:space="0" w:color="auto"/>
        <w:bottom w:val="none" w:sz="0" w:space="0" w:color="auto"/>
        <w:right w:val="none" w:sz="0" w:space="0" w:color="auto"/>
      </w:divBdr>
      <w:divsChild>
        <w:div w:id="650444832">
          <w:marLeft w:val="0"/>
          <w:marRight w:val="0"/>
          <w:marTop w:val="0"/>
          <w:marBottom w:val="150"/>
          <w:divBdr>
            <w:top w:val="none" w:sz="0" w:space="0" w:color="auto"/>
            <w:left w:val="none" w:sz="0" w:space="0" w:color="auto"/>
            <w:bottom w:val="none" w:sz="0" w:space="0" w:color="auto"/>
            <w:right w:val="none" w:sz="0" w:space="0" w:color="auto"/>
          </w:divBdr>
          <w:divsChild>
            <w:div w:id="18847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70688">
      <w:bodyDiv w:val="1"/>
      <w:marLeft w:val="0"/>
      <w:marRight w:val="0"/>
      <w:marTop w:val="0"/>
      <w:marBottom w:val="0"/>
      <w:divBdr>
        <w:top w:val="none" w:sz="0" w:space="0" w:color="auto"/>
        <w:left w:val="none" w:sz="0" w:space="0" w:color="auto"/>
        <w:bottom w:val="none" w:sz="0" w:space="0" w:color="auto"/>
        <w:right w:val="none" w:sz="0" w:space="0" w:color="auto"/>
      </w:divBdr>
    </w:div>
    <w:div w:id="1142774791">
      <w:bodyDiv w:val="1"/>
      <w:marLeft w:val="0"/>
      <w:marRight w:val="0"/>
      <w:marTop w:val="0"/>
      <w:marBottom w:val="0"/>
      <w:divBdr>
        <w:top w:val="none" w:sz="0" w:space="0" w:color="auto"/>
        <w:left w:val="none" w:sz="0" w:space="0" w:color="auto"/>
        <w:bottom w:val="none" w:sz="0" w:space="0" w:color="auto"/>
        <w:right w:val="none" w:sz="0" w:space="0" w:color="auto"/>
      </w:divBdr>
    </w:div>
    <w:div w:id="1143814558">
      <w:bodyDiv w:val="1"/>
      <w:marLeft w:val="0"/>
      <w:marRight w:val="0"/>
      <w:marTop w:val="0"/>
      <w:marBottom w:val="0"/>
      <w:divBdr>
        <w:top w:val="none" w:sz="0" w:space="0" w:color="auto"/>
        <w:left w:val="none" w:sz="0" w:space="0" w:color="auto"/>
        <w:bottom w:val="none" w:sz="0" w:space="0" w:color="auto"/>
        <w:right w:val="none" w:sz="0" w:space="0" w:color="auto"/>
      </w:divBdr>
    </w:div>
    <w:div w:id="1148937379">
      <w:bodyDiv w:val="1"/>
      <w:marLeft w:val="0"/>
      <w:marRight w:val="0"/>
      <w:marTop w:val="0"/>
      <w:marBottom w:val="0"/>
      <w:divBdr>
        <w:top w:val="none" w:sz="0" w:space="0" w:color="auto"/>
        <w:left w:val="none" w:sz="0" w:space="0" w:color="auto"/>
        <w:bottom w:val="none" w:sz="0" w:space="0" w:color="auto"/>
        <w:right w:val="none" w:sz="0" w:space="0" w:color="auto"/>
      </w:divBdr>
    </w:div>
    <w:div w:id="1157956829">
      <w:bodyDiv w:val="1"/>
      <w:marLeft w:val="0"/>
      <w:marRight w:val="0"/>
      <w:marTop w:val="0"/>
      <w:marBottom w:val="0"/>
      <w:divBdr>
        <w:top w:val="none" w:sz="0" w:space="0" w:color="auto"/>
        <w:left w:val="none" w:sz="0" w:space="0" w:color="auto"/>
        <w:bottom w:val="none" w:sz="0" w:space="0" w:color="auto"/>
        <w:right w:val="none" w:sz="0" w:space="0" w:color="auto"/>
      </w:divBdr>
    </w:div>
    <w:div w:id="1167600947">
      <w:bodyDiv w:val="1"/>
      <w:marLeft w:val="0"/>
      <w:marRight w:val="0"/>
      <w:marTop w:val="0"/>
      <w:marBottom w:val="0"/>
      <w:divBdr>
        <w:top w:val="none" w:sz="0" w:space="0" w:color="auto"/>
        <w:left w:val="none" w:sz="0" w:space="0" w:color="auto"/>
        <w:bottom w:val="none" w:sz="0" w:space="0" w:color="auto"/>
        <w:right w:val="none" w:sz="0" w:space="0" w:color="auto"/>
      </w:divBdr>
    </w:div>
    <w:div w:id="1171994580">
      <w:bodyDiv w:val="1"/>
      <w:marLeft w:val="0"/>
      <w:marRight w:val="0"/>
      <w:marTop w:val="0"/>
      <w:marBottom w:val="0"/>
      <w:divBdr>
        <w:top w:val="none" w:sz="0" w:space="0" w:color="auto"/>
        <w:left w:val="none" w:sz="0" w:space="0" w:color="auto"/>
        <w:bottom w:val="none" w:sz="0" w:space="0" w:color="auto"/>
        <w:right w:val="none" w:sz="0" w:space="0" w:color="auto"/>
      </w:divBdr>
    </w:div>
    <w:div w:id="1180699500">
      <w:bodyDiv w:val="1"/>
      <w:marLeft w:val="0"/>
      <w:marRight w:val="0"/>
      <w:marTop w:val="0"/>
      <w:marBottom w:val="0"/>
      <w:divBdr>
        <w:top w:val="none" w:sz="0" w:space="0" w:color="auto"/>
        <w:left w:val="none" w:sz="0" w:space="0" w:color="auto"/>
        <w:bottom w:val="none" w:sz="0" w:space="0" w:color="auto"/>
        <w:right w:val="none" w:sz="0" w:space="0" w:color="auto"/>
      </w:divBdr>
    </w:div>
    <w:div w:id="1184175396">
      <w:bodyDiv w:val="1"/>
      <w:marLeft w:val="0"/>
      <w:marRight w:val="0"/>
      <w:marTop w:val="0"/>
      <w:marBottom w:val="0"/>
      <w:divBdr>
        <w:top w:val="none" w:sz="0" w:space="0" w:color="auto"/>
        <w:left w:val="none" w:sz="0" w:space="0" w:color="auto"/>
        <w:bottom w:val="none" w:sz="0" w:space="0" w:color="auto"/>
        <w:right w:val="none" w:sz="0" w:space="0" w:color="auto"/>
      </w:divBdr>
    </w:div>
    <w:div w:id="1209413093">
      <w:bodyDiv w:val="1"/>
      <w:marLeft w:val="0"/>
      <w:marRight w:val="0"/>
      <w:marTop w:val="0"/>
      <w:marBottom w:val="0"/>
      <w:divBdr>
        <w:top w:val="none" w:sz="0" w:space="0" w:color="auto"/>
        <w:left w:val="none" w:sz="0" w:space="0" w:color="auto"/>
        <w:bottom w:val="none" w:sz="0" w:space="0" w:color="auto"/>
        <w:right w:val="none" w:sz="0" w:space="0" w:color="auto"/>
      </w:divBdr>
    </w:div>
    <w:div w:id="1214078140">
      <w:bodyDiv w:val="1"/>
      <w:marLeft w:val="0"/>
      <w:marRight w:val="0"/>
      <w:marTop w:val="0"/>
      <w:marBottom w:val="0"/>
      <w:divBdr>
        <w:top w:val="none" w:sz="0" w:space="0" w:color="auto"/>
        <w:left w:val="none" w:sz="0" w:space="0" w:color="auto"/>
        <w:bottom w:val="none" w:sz="0" w:space="0" w:color="auto"/>
        <w:right w:val="none" w:sz="0" w:space="0" w:color="auto"/>
      </w:divBdr>
    </w:div>
    <w:div w:id="1225022834">
      <w:bodyDiv w:val="1"/>
      <w:marLeft w:val="0"/>
      <w:marRight w:val="0"/>
      <w:marTop w:val="0"/>
      <w:marBottom w:val="0"/>
      <w:divBdr>
        <w:top w:val="none" w:sz="0" w:space="0" w:color="auto"/>
        <w:left w:val="none" w:sz="0" w:space="0" w:color="auto"/>
        <w:bottom w:val="none" w:sz="0" w:space="0" w:color="auto"/>
        <w:right w:val="none" w:sz="0" w:space="0" w:color="auto"/>
      </w:divBdr>
    </w:div>
    <w:div w:id="1227885392">
      <w:bodyDiv w:val="1"/>
      <w:marLeft w:val="0"/>
      <w:marRight w:val="0"/>
      <w:marTop w:val="0"/>
      <w:marBottom w:val="0"/>
      <w:divBdr>
        <w:top w:val="none" w:sz="0" w:space="0" w:color="auto"/>
        <w:left w:val="none" w:sz="0" w:space="0" w:color="auto"/>
        <w:bottom w:val="none" w:sz="0" w:space="0" w:color="auto"/>
        <w:right w:val="none" w:sz="0" w:space="0" w:color="auto"/>
      </w:divBdr>
    </w:div>
    <w:div w:id="1236086283">
      <w:bodyDiv w:val="1"/>
      <w:marLeft w:val="0"/>
      <w:marRight w:val="0"/>
      <w:marTop w:val="0"/>
      <w:marBottom w:val="0"/>
      <w:divBdr>
        <w:top w:val="none" w:sz="0" w:space="0" w:color="auto"/>
        <w:left w:val="none" w:sz="0" w:space="0" w:color="auto"/>
        <w:bottom w:val="none" w:sz="0" w:space="0" w:color="auto"/>
        <w:right w:val="none" w:sz="0" w:space="0" w:color="auto"/>
      </w:divBdr>
    </w:div>
    <w:div w:id="1269194424">
      <w:bodyDiv w:val="1"/>
      <w:marLeft w:val="0"/>
      <w:marRight w:val="0"/>
      <w:marTop w:val="0"/>
      <w:marBottom w:val="0"/>
      <w:divBdr>
        <w:top w:val="none" w:sz="0" w:space="0" w:color="auto"/>
        <w:left w:val="none" w:sz="0" w:space="0" w:color="auto"/>
        <w:bottom w:val="none" w:sz="0" w:space="0" w:color="auto"/>
        <w:right w:val="none" w:sz="0" w:space="0" w:color="auto"/>
      </w:divBdr>
    </w:div>
    <w:div w:id="1280913643">
      <w:bodyDiv w:val="1"/>
      <w:marLeft w:val="0"/>
      <w:marRight w:val="0"/>
      <w:marTop w:val="0"/>
      <w:marBottom w:val="0"/>
      <w:divBdr>
        <w:top w:val="none" w:sz="0" w:space="0" w:color="auto"/>
        <w:left w:val="none" w:sz="0" w:space="0" w:color="auto"/>
        <w:bottom w:val="none" w:sz="0" w:space="0" w:color="auto"/>
        <w:right w:val="none" w:sz="0" w:space="0" w:color="auto"/>
      </w:divBdr>
    </w:div>
    <w:div w:id="1299259988">
      <w:bodyDiv w:val="1"/>
      <w:marLeft w:val="0"/>
      <w:marRight w:val="0"/>
      <w:marTop w:val="0"/>
      <w:marBottom w:val="0"/>
      <w:divBdr>
        <w:top w:val="none" w:sz="0" w:space="0" w:color="auto"/>
        <w:left w:val="none" w:sz="0" w:space="0" w:color="auto"/>
        <w:bottom w:val="none" w:sz="0" w:space="0" w:color="auto"/>
        <w:right w:val="none" w:sz="0" w:space="0" w:color="auto"/>
      </w:divBdr>
    </w:div>
    <w:div w:id="1303534523">
      <w:bodyDiv w:val="1"/>
      <w:marLeft w:val="0"/>
      <w:marRight w:val="0"/>
      <w:marTop w:val="0"/>
      <w:marBottom w:val="0"/>
      <w:divBdr>
        <w:top w:val="none" w:sz="0" w:space="0" w:color="auto"/>
        <w:left w:val="none" w:sz="0" w:space="0" w:color="auto"/>
        <w:bottom w:val="none" w:sz="0" w:space="0" w:color="auto"/>
        <w:right w:val="none" w:sz="0" w:space="0" w:color="auto"/>
      </w:divBdr>
    </w:div>
    <w:div w:id="1311056812">
      <w:bodyDiv w:val="1"/>
      <w:marLeft w:val="0"/>
      <w:marRight w:val="0"/>
      <w:marTop w:val="0"/>
      <w:marBottom w:val="0"/>
      <w:divBdr>
        <w:top w:val="none" w:sz="0" w:space="0" w:color="auto"/>
        <w:left w:val="none" w:sz="0" w:space="0" w:color="auto"/>
        <w:bottom w:val="none" w:sz="0" w:space="0" w:color="auto"/>
        <w:right w:val="none" w:sz="0" w:space="0" w:color="auto"/>
      </w:divBdr>
      <w:divsChild>
        <w:div w:id="1978533900">
          <w:marLeft w:val="0"/>
          <w:marRight w:val="0"/>
          <w:marTop w:val="240"/>
          <w:marBottom w:val="0"/>
          <w:divBdr>
            <w:top w:val="none" w:sz="0" w:space="0" w:color="auto"/>
            <w:left w:val="none" w:sz="0" w:space="0" w:color="auto"/>
            <w:bottom w:val="none" w:sz="0" w:space="0" w:color="auto"/>
            <w:right w:val="none" w:sz="0" w:space="0" w:color="auto"/>
          </w:divBdr>
        </w:div>
      </w:divsChild>
    </w:div>
    <w:div w:id="1322074555">
      <w:bodyDiv w:val="1"/>
      <w:marLeft w:val="0"/>
      <w:marRight w:val="0"/>
      <w:marTop w:val="0"/>
      <w:marBottom w:val="0"/>
      <w:divBdr>
        <w:top w:val="none" w:sz="0" w:space="0" w:color="auto"/>
        <w:left w:val="none" w:sz="0" w:space="0" w:color="auto"/>
        <w:bottom w:val="none" w:sz="0" w:space="0" w:color="auto"/>
        <w:right w:val="none" w:sz="0" w:space="0" w:color="auto"/>
      </w:divBdr>
    </w:div>
    <w:div w:id="1330057854">
      <w:bodyDiv w:val="1"/>
      <w:marLeft w:val="0"/>
      <w:marRight w:val="0"/>
      <w:marTop w:val="0"/>
      <w:marBottom w:val="0"/>
      <w:divBdr>
        <w:top w:val="none" w:sz="0" w:space="0" w:color="auto"/>
        <w:left w:val="none" w:sz="0" w:space="0" w:color="auto"/>
        <w:bottom w:val="none" w:sz="0" w:space="0" w:color="auto"/>
        <w:right w:val="none" w:sz="0" w:space="0" w:color="auto"/>
      </w:divBdr>
    </w:div>
    <w:div w:id="1331786804">
      <w:bodyDiv w:val="1"/>
      <w:marLeft w:val="0"/>
      <w:marRight w:val="0"/>
      <w:marTop w:val="0"/>
      <w:marBottom w:val="0"/>
      <w:divBdr>
        <w:top w:val="none" w:sz="0" w:space="0" w:color="auto"/>
        <w:left w:val="none" w:sz="0" w:space="0" w:color="auto"/>
        <w:bottom w:val="none" w:sz="0" w:space="0" w:color="auto"/>
        <w:right w:val="none" w:sz="0" w:space="0" w:color="auto"/>
      </w:divBdr>
    </w:div>
    <w:div w:id="1332757962">
      <w:bodyDiv w:val="1"/>
      <w:marLeft w:val="0"/>
      <w:marRight w:val="0"/>
      <w:marTop w:val="0"/>
      <w:marBottom w:val="0"/>
      <w:divBdr>
        <w:top w:val="none" w:sz="0" w:space="0" w:color="auto"/>
        <w:left w:val="none" w:sz="0" w:space="0" w:color="auto"/>
        <w:bottom w:val="none" w:sz="0" w:space="0" w:color="auto"/>
        <w:right w:val="none" w:sz="0" w:space="0" w:color="auto"/>
      </w:divBdr>
    </w:div>
    <w:div w:id="1341733210">
      <w:bodyDiv w:val="1"/>
      <w:marLeft w:val="0"/>
      <w:marRight w:val="0"/>
      <w:marTop w:val="0"/>
      <w:marBottom w:val="0"/>
      <w:divBdr>
        <w:top w:val="none" w:sz="0" w:space="0" w:color="auto"/>
        <w:left w:val="none" w:sz="0" w:space="0" w:color="auto"/>
        <w:bottom w:val="none" w:sz="0" w:space="0" w:color="auto"/>
        <w:right w:val="none" w:sz="0" w:space="0" w:color="auto"/>
      </w:divBdr>
    </w:div>
    <w:div w:id="1375278493">
      <w:bodyDiv w:val="1"/>
      <w:marLeft w:val="0"/>
      <w:marRight w:val="0"/>
      <w:marTop w:val="0"/>
      <w:marBottom w:val="0"/>
      <w:divBdr>
        <w:top w:val="none" w:sz="0" w:space="0" w:color="auto"/>
        <w:left w:val="none" w:sz="0" w:space="0" w:color="auto"/>
        <w:bottom w:val="none" w:sz="0" w:space="0" w:color="auto"/>
        <w:right w:val="none" w:sz="0" w:space="0" w:color="auto"/>
      </w:divBdr>
    </w:div>
    <w:div w:id="1376465826">
      <w:bodyDiv w:val="1"/>
      <w:marLeft w:val="0"/>
      <w:marRight w:val="0"/>
      <w:marTop w:val="0"/>
      <w:marBottom w:val="0"/>
      <w:divBdr>
        <w:top w:val="none" w:sz="0" w:space="0" w:color="auto"/>
        <w:left w:val="none" w:sz="0" w:space="0" w:color="auto"/>
        <w:bottom w:val="none" w:sz="0" w:space="0" w:color="auto"/>
        <w:right w:val="none" w:sz="0" w:space="0" w:color="auto"/>
      </w:divBdr>
      <w:divsChild>
        <w:div w:id="911112840">
          <w:marLeft w:val="0"/>
          <w:marRight w:val="0"/>
          <w:marTop w:val="240"/>
          <w:marBottom w:val="0"/>
          <w:divBdr>
            <w:top w:val="none" w:sz="0" w:space="0" w:color="auto"/>
            <w:left w:val="none" w:sz="0" w:space="0" w:color="auto"/>
            <w:bottom w:val="none" w:sz="0" w:space="0" w:color="auto"/>
            <w:right w:val="none" w:sz="0" w:space="0" w:color="auto"/>
          </w:divBdr>
        </w:div>
      </w:divsChild>
    </w:div>
    <w:div w:id="1382828303">
      <w:bodyDiv w:val="1"/>
      <w:marLeft w:val="0"/>
      <w:marRight w:val="0"/>
      <w:marTop w:val="0"/>
      <w:marBottom w:val="0"/>
      <w:divBdr>
        <w:top w:val="none" w:sz="0" w:space="0" w:color="auto"/>
        <w:left w:val="none" w:sz="0" w:space="0" w:color="auto"/>
        <w:bottom w:val="none" w:sz="0" w:space="0" w:color="auto"/>
        <w:right w:val="none" w:sz="0" w:space="0" w:color="auto"/>
      </w:divBdr>
    </w:div>
    <w:div w:id="1403865760">
      <w:bodyDiv w:val="1"/>
      <w:marLeft w:val="0"/>
      <w:marRight w:val="0"/>
      <w:marTop w:val="0"/>
      <w:marBottom w:val="0"/>
      <w:divBdr>
        <w:top w:val="none" w:sz="0" w:space="0" w:color="auto"/>
        <w:left w:val="none" w:sz="0" w:space="0" w:color="auto"/>
        <w:bottom w:val="none" w:sz="0" w:space="0" w:color="auto"/>
        <w:right w:val="none" w:sz="0" w:space="0" w:color="auto"/>
      </w:divBdr>
      <w:divsChild>
        <w:div w:id="1608927072">
          <w:marLeft w:val="0"/>
          <w:marRight w:val="0"/>
          <w:marTop w:val="0"/>
          <w:marBottom w:val="0"/>
          <w:divBdr>
            <w:top w:val="none" w:sz="0" w:space="0" w:color="auto"/>
            <w:left w:val="none" w:sz="0" w:space="0" w:color="auto"/>
            <w:bottom w:val="none" w:sz="0" w:space="0" w:color="auto"/>
            <w:right w:val="none" w:sz="0" w:space="0" w:color="auto"/>
          </w:divBdr>
        </w:div>
      </w:divsChild>
    </w:div>
    <w:div w:id="1407412893">
      <w:bodyDiv w:val="1"/>
      <w:marLeft w:val="0"/>
      <w:marRight w:val="0"/>
      <w:marTop w:val="0"/>
      <w:marBottom w:val="0"/>
      <w:divBdr>
        <w:top w:val="none" w:sz="0" w:space="0" w:color="auto"/>
        <w:left w:val="none" w:sz="0" w:space="0" w:color="auto"/>
        <w:bottom w:val="none" w:sz="0" w:space="0" w:color="auto"/>
        <w:right w:val="none" w:sz="0" w:space="0" w:color="auto"/>
      </w:divBdr>
    </w:div>
    <w:div w:id="1424719450">
      <w:bodyDiv w:val="1"/>
      <w:marLeft w:val="0"/>
      <w:marRight w:val="0"/>
      <w:marTop w:val="0"/>
      <w:marBottom w:val="0"/>
      <w:divBdr>
        <w:top w:val="none" w:sz="0" w:space="0" w:color="auto"/>
        <w:left w:val="none" w:sz="0" w:space="0" w:color="auto"/>
        <w:bottom w:val="none" w:sz="0" w:space="0" w:color="auto"/>
        <w:right w:val="none" w:sz="0" w:space="0" w:color="auto"/>
      </w:divBdr>
    </w:div>
    <w:div w:id="1464157776">
      <w:bodyDiv w:val="1"/>
      <w:marLeft w:val="0"/>
      <w:marRight w:val="0"/>
      <w:marTop w:val="0"/>
      <w:marBottom w:val="0"/>
      <w:divBdr>
        <w:top w:val="none" w:sz="0" w:space="0" w:color="auto"/>
        <w:left w:val="none" w:sz="0" w:space="0" w:color="auto"/>
        <w:bottom w:val="none" w:sz="0" w:space="0" w:color="auto"/>
        <w:right w:val="none" w:sz="0" w:space="0" w:color="auto"/>
      </w:divBdr>
    </w:div>
    <w:div w:id="1470124136">
      <w:bodyDiv w:val="1"/>
      <w:marLeft w:val="0"/>
      <w:marRight w:val="0"/>
      <w:marTop w:val="0"/>
      <w:marBottom w:val="0"/>
      <w:divBdr>
        <w:top w:val="none" w:sz="0" w:space="0" w:color="auto"/>
        <w:left w:val="none" w:sz="0" w:space="0" w:color="auto"/>
        <w:bottom w:val="none" w:sz="0" w:space="0" w:color="auto"/>
        <w:right w:val="none" w:sz="0" w:space="0" w:color="auto"/>
      </w:divBdr>
    </w:div>
    <w:div w:id="1471440626">
      <w:bodyDiv w:val="1"/>
      <w:marLeft w:val="0"/>
      <w:marRight w:val="0"/>
      <w:marTop w:val="0"/>
      <w:marBottom w:val="0"/>
      <w:divBdr>
        <w:top w:val="none" w:sz="0" w:space="0" w:color="auto"/>
        <w:left w:val="none" w:sz="0" w:space="0" w:color="auto"/>
        <w:bottom w:val="none" w:sz="0" w:space="0" w:color="auto"/>
        <w:right w:val="none" w:sz="0" w:space="0" w:color="auto"/>
      </w:divBdr>
    </w:div>
    <w:div w:id="1480731379">
      <w:bodyDiv w:val="1"/>
      <w:marLeft w:val="0"/>
      <w:marRight w:val="0"/>
      <w:marTop w:val="0"/>
      <w:marBottom w:val="0"/>
      <w:divBdr>
        <w:top w:val="none" w:sz="0" w:space="0" w:color="auto"/>
        <w:left w:val="none" w:sz="0" w:space="0" w:color="auto"/>
        <w:bottom w:val="none" w:sz="0" w:space="0" w:color="auto"/>
        <w:right w:val="none" w:sz="0" w:space="0" w:color="auto"/>
      </w:divBdr>
      <w:divsChild>
        <w:div w:id="535965168">
          <w:marLeft w:val="0"/>
          <w:marRight w:val="0"/>
          <w:marTop w:val="0"/>
          <w:marBottom w:val="0"/>
          <w:divBdr>
            <w:top w:val="none" w:sz="0" w:space="0" w:color="auto"/>
            <w:left w:val="none" w:sz="0" w:space="0" w:color="auto"/>
            <w:bottom w:val="none" w:sz="0" w:space="0" w:color="auto"/>
            <w:right w:val="none" w:sz="0" w:space="0" w:color="auto"/>
          </w:divBdr>
        </w:div>
      </w:divsChild>
    </w:div>
    <w:div w:id="1484128447">
      <w:bodyDiv w:val="1"/>
      <w:marLeft w:val="0"/>
      <w:marRight w:val="0"/>
      <w:marTop w:val="0"/>
      <w:marBottom w:val="0"/>
      <w:divBdr>
        <w:top w:val="none" w:sz="0" w:space="0" w:color="auto"/>
        <w:left w:val="none" w:sz="0" w:space="0" w:color="auto"/>
        <w:bottom w:val="none" w:sz="0" w:space="0" w:color="auto"/>
        <w:right w:val="none" w:sz="0" w:space="0" w:color="auto"/>
      </w:divBdr>
    </w:div>
    <w:div w:id="1494301640">
      <w:bodyDiv w:val="1"/>
      <w:marLeft w:val="0"/>
      <w:marRight w:val="0"/>
      <w:marTop w:val="0"/>
      <w:marBottom w:val="0"/>
      <w:divBdr>
        <w:top w:val="none" w:sz="0" w:space="0" w:color="auto"/>
        <w:left w:val="none" w:sz="0" w:space="0" w:color="auto"/>
        <w:bottom w:val="none" w:sz="0" w:space="0" w:color="auto"/>
        <w:right w:val="none" w:sz="0" w:space="0" w:color="auto"/>
      </w:divBdr>
    </w:div>
    <w:div w:id="1496608642">
      <w:bodyDiv w:val="1"/>
      <w:marLeft w:val="0"/>
      <w:marRight w:val="0"/>
      <w:marTop w:val="0"/>
      <w:marBottom w:val="0"/>
      <w:divBdr>
        <w:top w:val="none" w:sz="0" w:space="0" w:color="auto"/>
        <w:left w:val="none" w:sz="0" w:space="0" w:color="auto"/>
        <w:bottom w:val="none" w:sz="0" w:space="0" w:color="auto"/>
        <w:right w:val="none" w:sz="0" w:space="0" w:color="auto"/>
      </w:divBdr>
    </w:div>
    <w:div w:id="1501117253">
      <w:bodyDiv w:val="1"/>
      <w:marLeft w:val="0"/>
      <w:marRight w:val="0"/>
      <w:marTop w:val="0"/>
      <w:marBottom w:val="0"/>
      <w:divBdr>
        <w:top w:val="none" w:sz="0" w:space="0" w:color="auto"/>
        <w:left w:val="none" w:sz="0" w:space="0" w:color="auto"/>
        <w:bottom w:val="none" w:sz="0" w:space="0" w:color="auto"/>
        <w:right w:val="none" w:sz="0" w:space="0" w:color="auto"/>
      </w:divBdr>
    </w:div>
    <w:div w:id="1505625704">
      <w:bodyDiv w:val="1"/>
      <w:marLeft w:val="0"/>
      <w:marRight w:val="0"/>
      <w:marTop w:val="0"/>
      <w:marBottom w:val="0"/>
      <w:divBdr>
        <w:top w:val="none" w:sz="0" w:space="0" w:color="auto"/>
        <w:left w:val="none" w:sz="0" w:space="0" w:color="auto"/>
        <w:bottom w:val="none" w:sz="0" w:space="0" w:color="auto"/>
        <w:right w:val="none" w:sz="0" w:space="0" w:color="auto"/>
      </w:divBdr>
    </w:div>
    <w:div w:id="1510674497">
      <w:bodyDiv w:val="1"/>
      <w:marLeft w:val="0"/>
      <w:marRight w:val="0"/>
      <w:marTop w:val="0"/>
      <w:marBottom w:val="0"/>
      <w:divBdr>
        <w:top w:val="none" w:sz="0" w:space="0" w:color="auto"/>
        <w:left w:val="none" w:sz="0" w:space="0" w:color="auto"/>
        <w:bottom w:val="none" w:sz="0" w:space="0" w:color="auto"/>
        <w:right w:val="none" w:sz="0" w:space="0" w:color="auto"/>
      </w:divBdr>
    </w:div>
    <w:div w:id="1553078225">
      <w:bodyDiv w:val="1"/>
      <w:marLeft w:val="0"/>
      <w:marRight w:val="0"/>
      <w:marTop w:val="0"/>
      <w:marBottom w:val="0"/>
      <w:divBdr>
        <w:top w:val="none" w:sz="0" w:space="0" w:color="auto"/>
        <w:left w:val="none" w:sz="0" w:space="0" w:color="auto"/>
        <w:bottom w:val="none" w:sz="0" w:space="0" w:color="auto"/>
        <w:right w:val="none" w:sz="0" w:space="0" w:color="auto"/>
      </w:divBdr>
    </w:div>
    <w:div w:id="1553268871">
      <w:bodyDiv w:val="1"/>
      <w:marLeft w:val="0"/>
      <w:marRight w:val="0"/>
      <w:marTop w:val="0"/>
      <w:marBottom w:val="0"/>
      <w:divBdr>
        <w:top w:val="none" w:sz="0" w:space="0" w:color="auto"/>
        <w:left w:val="none" w:sz="0" w:space="0" w:color="auto"/>
        <w:bottom w:val="none" w:sz="0" w:space="0" w:color="auto"/>
        <w:right w:val="none" w:sz="0" w:space="0" w:color="auto"/>
      </w:divBdr>
    </w:div>
    <w:div w:id="1554073575">
      <w:bodyDiv w:val="1"/>
      <w:marLeft w:val="0"/>
      <w:marRight w:val="0"/>
      <w:marTop w:val="0"/>
      <w:marBottom w:val="0"/>
      <w:divBdr>
        <w:top w:val="none" w:sz="0" w:space="0" w:color="auto"/>
        <w:left w:val="none" w:sz="0" w:space="0" w:color="auto"/>
        <w:bottom w:val="none" w:sz="0" w:space="0" w:color="auto"/>
        <w:right w:val="none" w:sz="0" w:space="0" w:color="auto"/>
      </w:divBdr>
    </w:div>
    <w:div w:id="1556314892">
      <w:bodyDiv w:val="1"/>
      <w:marLeft w:val="0"/>
      <w:marRight w:val="0"/>
      <w:marTop w:val="0"/>
      <w:marBottom w:val="0"/>
      <w:divBdr>
        <w:top w:val="none" w:sz="0" w:space="0" w:color="auto"/>
        <w:left w:val="none" w:sz="0" w:space="0" w:color="auto"/>
        <w:bottom w:val="none" w:sz="0" w:space="0" w:color="auto"/>
        <w:right w:val="none" w:sz="0" w:space="0" w:color="auto"/>
      </w:divBdr>
    </w:div>
    <w:div w:id="1557083989">
      <w:bodyDiv w:val="1"/>
      <w:marLeft w:val="0"/>
      <w:marRight w:val="0"/>
      <w:marTop w:val="0"/>
      <w:marBottom w:val="0"/>
      <w:divBdr>
        <w:top w:val="none" w:sz="0" w:space="0" w:color="auto"/>
        <w:left w:val="none" w:sz="0" w:space="0" w:color="auto"/>
        <w:bottom w:val="none" w:sz="0" w:space="0" w:color="auto"/>
        <w:right w:val="none" w:sz="0" w:space="0" w:color="auto"/>
      </w:divBdr>
    </w:div>
    <w:div w:id="1570186704">
      <w:bodyDiv w:val="1"/>
      <w:marLeft w:val="0"/>
      <w:marRight w:val="0"/>
      <w:marTop w:val="0"/>
      <w:marBottom w:val="0"/>
      <w:divBdr>
        <w:top w:val="none" w:sz="0" w:space="0" w:color="auto"/>
        <w:left w:val="none" w:sz="0" w:space="0" w:color="auto"/>
        <w:bottom w:val="none" w:sz="0" w:space="0" w:color="auto"/>
        <w:right w:val="none" w:sz="0" w:space="0" w:color="auto"/>
      </w:divBdr>
    </w:div>
    <w:div w:id="1570533281">
      <w:bodyDiv w:val="1"/>
      <w:marLeft w:val="0"/>
      <w:marRight w:val="0"/>
      <w:marTop w:val="0"/>
      <w:marBottom w:val="0"/>
      <w:divBdr>
        <w:top w:val="none" w:sz="0" w:space="0" w:color="auto"/>
        <w:left w:val="none" w:sz="0" w:space="0" w:color="auto"/>
        <w:bottom w:val="none" w:sz="0" w:space="0" w:color="auto"/>
        <w:right w:val="none" w:sz="0" w:space="0" w:color="auto"/>
      </w:divBdr>
    </w:div>
    <w:div w:id="1576164241">
      <w:bodyDiv w:val="1"/>
      <w:marLeft w:val="0"/>
      <w:marRight w:val="0"/>
      <w:marTop w:val="0"/>
      <w:marBottom w:val="0"/>
      <w:divBdr>
        <w:top w:val="none" w:sz="0" w:space="0" w:color="auto"/>
        <w:left w:val="none" w:sz="0" w:space="0" w:color="auto"/>
        <w:bottom w:val="none" w:sz="0" w:space="0" w:color="auto"/>
        <w:right w:val="none" w:sz="0" w:space="0" w:color="auto"/>
      </w:divBdr>
    </w:div>
    <w:div w:id="1577283080">
      <w:bodyDiv w:val="1"/>
      <w:marLeft w:val="0"/>
      <w:marRight w:val="0"/>
      <w:marTop w:val="0"/>
      <w:marBottom w:val="0"/>
      <w:divBdr>
        <w:top w:val="none" w:sz="0" w:space="0" w:color="auto"/>
        <w:left w:val="none" w:sz="0" w:space="0" w:color="auto"/>
        <w:bottom w:val="none" w:sz="0" w:space="0" w:color="auto"/>
        <w:right w:val="none" w:sz="0" w:space="0" w:color="auto"/>
      </w:divBdr>
    </w:div>
    <w:div w:id="1605923715">
      <w:bodyDiv w:val="1"/>
      <w:marLeft w:val="0"/>
      <w:marRight w:val="0"/>
      <w:marTop w:val="0"/>
      <w:marBottom w:val="0"/>
      <w:divBdr>
        <w:top w:val="none" w:sz="0" w:space="0" w:color="auto"/>
        <w:left w:val="none" w:sz="0" w:space="0" w:color="auto"/>
        <w:bottom w:val="none" w:sz="0" w:space="0" w:color="auto"/>
        <w:right w:val="none" w:sz="0" w:space="0" w:color="auto"/>
      </w:divBdr>
    </w:div>
    <w:div w:id="1616904284">
      <w:bodyDiv w:val="1"/>
      <w:marLeft w:val="0"/>
      <w:marRight w:val="0"/>
      <w:marTop w:val="0"/>
      <w:marBottom w:val="0"/>
      <w:divBdr>
        <w:top w:val="none" w:sz="0" w:space="0" w:color="auto"/>
        <w:left w:val="none" w:sz="0" w:space="0" w:color="auto"/>
        <w:bottom w:val="none" w:sz="0" w:space="0" w:color="auto"/>
        <w:right w:val="none" w:sz="0" w:space="0" w:color="auto"/>
      </w:divBdr>
    </w:div>
    <w:div w:id="1629432658">
      <w:bodyDiv w:val="1"/>
      <w:marLeft w:val="0"/>
      <w:marRight w:val="0"/>
      <w:marTop w:val="0"/>
      <w:marBottom w:val="0"/>
      <w:divBdr>
        <w:top w:val="none" w:sz="0" w:space="0" w:color="auto"/>
        <w:left w:val="none" w:sz="0" w:space="0" w:color="auto"/>
        <w:bottom w:val="none" w:sz="0" w:space="0" w:color="auto"/>
        <w:right w:val="none" w:sz="0" w:space="0" w:color="auto"/>
      </w:divBdr>
    </w:div>
    <w:div w:id="1642152558">
      <w:bodyDiv w:val="1"/>
      <w:marLeft w:val="0"/>
      <w:marRight w:val="0"/>
      <w:marTop w:val="0"/>
      <w:marBottom w:val="0"/>
      <w:divBdr>
        <w:top w:val="none" w:sz="0" w:space="0" w:color="auto"/>
        <w:left w:val="none" w:sz="0" w:space="0" w:color="auto"/>
        <w:bottom w:val="none" w:sz="0" w:space="0" w:color="auto"/>
        <w:right w:val="none" w:sz="0" w:space="0" w:color="auto"/>
      </w:divBdr>
    </w:div>
    <w:div w:id="1649935198">
      <w:bodyDiv w:val="1"/>
      <w:marLeft w:val="0"/>
      <w:marRight w:val="0"/>
      <w:marTop w:val="0"/>
      <w:marBottom w:val="0"/>
      <w:divBdr>
        <w:top w:val="none" w:sz="0" w:space="0" w:color="auto"/>
        <w:left w:val="none" w:sz="0" w:space="0" w:color="auto"/>
        <w:bottom w:val="none" w:sz="0" w:space="0" w:color="auto"/>
        <w:right w:val="none" w:sz="0" w:space="0" w:color="auto"/>
      </w:divBdr>
    </w:div>
    <w:div w:id="1658875567">
      <w:bodyDiv w:val="1"/>
      <w:marLeft w:val="0"/>
      <w:marRight w:val="0"/>
      <w:marTop w:val="0"/>
      <w:marBottom w:val="0"/>
      <w:divBdr>
        <w:top w:val="none" w:sz="0" w:space="0" w:color="auto"/>
        <w:left w:val="none" w:sz="0" w:space="0" w:color="auto"/>
        <w:bottom w:val="none" w:sz="0" w:space="0" w:color="auto"/>
        <w:right w:val="none" w:sz="0" w:space="0" w:color="auto"/>
      </w:divBdr>
    </w:div>
    <w:div w:id="1659111914">
      <w:bodyDiv w:val="1"/>
      <w:marLeft w:val="0"/>
      <w:marRight w:val="0"/>
      <w:marTop w:val="0"/>
      <w:marBottom w:val="0"/>
      <w:divBdr>
        <w:top w:val="none" w:sz="0" w:space="0" w:color="auto"/>
        <w:left w:val="none" w:sz="0" w:space="0" w:color="auto"/>
        <w:bottom w:val="none" w:sz="0" w:space="0" w:color="auto"/>
        <w:right w:val="none" w:sz="0" w:space="0" w:color="auto"/>
      </w:divBdr>
    </w:div>
    <w:div w:id="1662196020">
      <w:bodyDiv w:val="1"/>
      <w:marLeft w:val="0"/>
      <w:marRight w:val="0"/>
      <w:marTop w:val="0"/>
      <w:marBottom w:val="0"/>
      <w:divBdr>
        <w:top w:val="none" w:sz="0" w:space="0" w:color="auto"/>
        <w:left w:val="none" w:sz="0" w:space="0" w:color="auto"/>
        <w:bottom w:val="none" w:sz="0" w:space="0" w:color="auto"/>
        <w:right w:val="none" w:sz="0" w:space="0" w:color="auto"/>
      </w:divBdr>
    </w:div>
    <w:div w:id="1671256593">
      <w:bodyDiv w:val="1"/>
      <w:marLeft w:val="0"/>
      <w:marRight w:val="0"/>
      <w:marTop w:val="0"/>
      <w:marBottom w:val="0"/>
      <w:divBdr>
        <w:top w:val="none" w:sz="0" w:space="0" w:color="auto"/>
        <w:left w:val="none" w:sz="0" w:space="0" w:color="auto"/>
        <w:bottom w:val="none" w:sz="0" w:space="0" w:color="auto"/>
        <w:right w:val="none" w:sz="0" w:space="0" w:color="auto"/>
      </w:divBdr>
    </w:div>
    <w:div w:id="1682929839">
      <w:bodyDiv w:val="1"/>
      <w:marLeft w:val="0"/>
      <w:marRight w:val="0"/>
      <w:marTop w:val="0"/>
      <w:marBottom w:val="0"/>
      <w:divBdr>
        <w:top w:val="none" w:sz="0" w:space="0" w:color="auto"/>
        <w:left w:val="none" w:sz="0" w:space="0" w:color="auto"/>
        <w:bottom w:val="none" w:sz="0" w:space="0" w:color="auto"/>
        <w:right w:val="none" w:sz="0" w:space="0" w:color="auto"/>
      </w:divBdr>
    </w:div>
    <w:div w:id="1685667514">
      <w:bodyDiv w:val="1"/>
      <w:marLeft w:val="0"/>
      <w:marRight w:val="0"/>
      <w:marTop w:val="0"/>
      <w:marBottom w:val="0"/>
      <w:divBdr>
        <w:top w:val="none" w:sz="0" w:space="0" w:color="auto"/>
        <w:left w:val="none" w:sz="0" w:space="0" w:color="auto"/>
        <w:bottom w:val="none" w:sz="0" w:space="0" w:color="auto"/>
        <w:right w:val="none" w:sz="0" w:space="0" w:color="auto"/>
      </w:divBdr>
    </w:div>
    <w:div w:id="1687363387">
      <w:bodyDiv w:val="1"/>
      <w:marLeft w:val="0"/>
      <w:marRight w:val="0"/>
      <w:marTop w:val="0"/>
      <w:marBottom w:val="0"/>
      <w:divBdr>
        <w:top w:val="none" w:sz="0" w:space="0" w:color="auto"/>
        <w:left w:val="none" w:sz="0" w:space="0" w:color="auto"/>
        <w:bottom w:val="none" w:sz="0" w:space="0" w:color="auto"/>
        <w:right w:val="none" w:sz="0" w:space="0" w:color="auto"/>
      </w:divBdr>
    </w:div>
    <w:div w:id="1696031631">
      <w:bodyDiv w:val="1"/>
      <w:marLeft w:val="0"/>
      <w:marRight w:val="0"/>
      <w:marTop w:val="0"/>
      <w:marBottom w:val="0"/>
      <w:divBdr>
        <w:top w:val="none" w:sz="0" w:space="0" w:color="auto"/>
        <w:left w:val="none" w:sz="0" w:space="0" w:color="auto"/>
        <w:bottom w:val="none" w:sz="0" w:space="0" w:color="auto"/>
        <w:right w:val="none" w:sz="0" w:space="0" w:color="auto"/>
      </w:divBdr>
    </w:div>
    <w:div w:id="1705716355">
      <w:bodyDiv w:val="1"/>
      <w:marLeft w:val="0"/>
      <w:marRight w:val="0"/>
      <w:marTop w:val="0"/>
      <w:marBottom w:val="0"/>
      <w:divBdr>
        <w:top w:val="none" w:sz="0" w:space="0" w:color="auto"/>
        <w:left w:val="none" w:sz="0" w:space="0" w:color="auto"/>
        <w:bottom w:val="none" w:sz="0" w:space="0" w:color="auto"/>
        <w:right w:val="none" w:sz="0" w:space="0" w:color="auto"/>
      </w:divBdr>
    </w:div>
    <w:div w:id="1708679624">
      <w:bodyDiv w:val="1"/>
      <w:marLeft w:val="0"/>
      <w:marRight w:val="0"/>
      <w:marTop w:val="0"/>
      <w:marBottom w:val="0"/>
      <w:divBdr>
        <w:top w:val="none" w:sz="0" w:space="0" w:color="auto"/>
        <w:left w:val="none" w:sz="0" w:space="0" w:color="auto"/>
        <w:bottom w:val="none" w:sz="0" w:space="0" w:color="auto"/>
        <w:right w:val="none" w:sz="0" w:space="0" w:color="auto"/>
      </w:divBdr>
    </w:div>
    <w:div w:id="1712462183">
      <w:bodyDiv w:val="1"/>
      <w:marLeft w:val="0"/>
      <w:marRight w:val="0"/>
      <w:marTop w:val="0"/>
      <w:marBottom w:val="0"/>
      <w:divBdr>
        <w:top w:val="none" w:sz="0" w:space="0" w:color="auto"/>
        <w:left w:val="none" w:sz="0" w:space="0" w:color="auto"/>
        <w:bottom w:val="none" w:sz="0" w:space="0" w:color="auto"/>
        <w:right w:val="none" w:sz="0" w:space="0" w:color="auto"/>
      </w:divBdr>
    </w:div>
    <w:div w:id="1736273303">
      <w:bodyDiv w:val="1"/>
      <w:marLeft w:val="0"/>
      <w:marRight w:val="0"/>
      <w:marTop w:val="0"/>
      <w:marBottom w:val="0"/>
      <w:divBdr>
        <w:top w:val="none" w:sz="0" w:space="0" w:color="auto"/>
        <w:left w:val="none" w:sz="0" w:space="0" w:color="auto"/>
        <w:bottom w:val="none" w:sz="0" w:space="0" w:color="auto"/>
        <w:right w:val="none" w:sz="0" w:space="0" w:color="auto"/>
      </w:divBdr>
    </w:div>
    <w:div w:id="1761679553">
      <w:bodyDiv w:val="1"/>
      <w:marLeft w:val="0"/>
      <w:marRight w:val="0"/>
      <w:marTop w:val="0"/>
      <w:marBottom w:val="0"/>
      <w:divBdr>
        <w:top w:val="none" w:sz="0" w:space="0" w:color="auto"/>
        <w:left w:val="none" w:sz="0" w:space="0" w:color="auto"/>
        <w:bottom w:val="none" w:sz="0" w:space="0" w:color="auto"/>
        <w:right w:val="none" w:sz="0" w:space="0" w:color="auto"/>
      </w:divBdr>
      <w:divsChild>
        <w:div w:id="1298412427">
          <w:marLeft w:val="0"/>
          <w:marRight w:val="0"/>
          <w:marTop w:val="0"/>
          <w:marBottom w:val="0"/>
          <w:divBdr>
            <w:top w:val="none" w:sz="0" w:space="0" w:color="auto"/>
            <w:left w:val="none" w:sz="0" w:space="0" w:color="auto"/>
            <w:bottom w:val="none" w:sz="0" w:space="0" w:color="auto"/>
            <w:right w:val="none" w:sz="0" w:space="0" w:color="auto"/>
          </w:divBdr>
          <w:divsChild>
            <w:div w:id="963074927">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82988221">
      <w:bodyDiv w:val="1"/>
      <w:marLeft w:val="0"/>
      <w:marRight w:val="0"/>
      <w:marTop w:val="0"/>
      <w:marBottom w:val="0"/>
      <w:divBdr>
        <w:top w:val="none" w:sz="0" w:space="0" w:color="auto"/>
        <w:left w:val="none" w:sz="0" w:space="0" w:color="auto"/>
        <w:bottom w:val="none" w:sz="0" w:space="0" w:color="auto"/>
        <w:right w:val="none" w:sz="0" w:space="0" w:color="auto"/>
      </w:divBdr>
    </w:div>
    <w:div w:id="1788155611">
      <w:bodyDiv w:val="1"/>
      <w:marLeft w:val="0"/>
      <w:marRight w:val="0"/>
      <w:marTop w:val="0"/>
      <w:marBottom w:val="0"/>
      <w:divBdr>
        <w:top w:val="none" w:sz="0" w:space="0" w:color="auto"/>
        <w:left w:val="none" w:sz="0" w:space="0" w:color="auto"/>
        <w:bottom w:val="none" w:sz="0" w:space="0" w:color="auto"/>
        <w:right w:val="none" w:sz="0" w:space="0" w:color="auto"/>
      </w:divBdr>
    </w:div>
    <w:div w:id="1810201072">
      <w:bodyDiv w:val="1"/>
      <w:marLeft w:val="0"/>
      <w:marRight w:val="0"/>
      <w:marTop w:val="0"/>
      <w:marBottom w:val="0"/>
      <w:divBdr>
        <w:top w:val="none" w:sz="0" w:space="0" w:color="auto"/>
        <w:left w:val="none" w:sz="0" w:space="0" w:color="auto"/>
        <w:bottom w:val="none" w:sz="0" w:space="0" w:color="auto"/>
        <w:right w:val="none" w:sz="0" w:space="0" w:color="auto"/>
      </w:divBdr>
      <w:divsChild>
        <w:div w:id="1479224656">
          <w:marLeft w:val="0"/>
          <w:marRight w:val="0"/>
          <w:marTop w:val="240"/>
          <w:marBottom w:val="0"/>
          <w:divBdr>
            <w:top w:val="none" w:sz="0" w:space="0" w:color="auto"/>
            <w:left w:val="none" w:sz="0" w:space="0" w:color="auto"/>
            <w:bottom w:val="none" w:sz="0" w:space="0" w:color="auto"/>
            <w:right w:val="none" w:sz="0" w:space="0" w:color="auto"/>
          </w:divBdr>
        </w:div>
      </w:divsChild>
    </w:div>
    <w:div w:id="1815946588">
      <w:bodyDiv w:val="1"/>
      <w:marLeft w:val="0"/>
      <w:marRight w:val="0"/>
      <w:marTop w:val="0"/>
      <w:marBottom w:val="0"/>
      <w:divBdr>
        <w:top w:val="none" w:sz="0" w:space="0" w:color="auto"/>
        <w:left w:val="none" w:sz="0" w:space="0" w:color="auto"/>
        <w:bottom w:val="none" w:sz="0" w:space="0" w:color="auto"/>
        <w:right w:val="none" w:sz="0" w:space="0" w:color="auto"/>
      </w:divBdr>
    </w:div>
    <w:div w:id="1822845059">
      <w:bodyDiv w:val="1"/>
      <w:marLeft w:val="0"/>
      <w:marRight w:val="0"/>
      <w:marTop w:val="0"/>
      <w:marBottom w:val="0"/>
      <w:divBdr>
        <w:top w:val="none" w:sz="0" w:space="0" w:color="auto"/>
        <w:left w:val="none" w:sz="0" w:space="0" w:color="auto"/>
        <w:bottom w:val="none" w:sz="0" w:space="0" w:color="auto"/>
        <w:right w:val="none" w:sz="0" w:space="0" w:color="auto"/>
      </w:divBdr>
    </w:div>
    <w:div w:id="1829052439">
      <w:bodyDiv w:val="1"/>
      <w:marLeft w:val="0"/>
      <w:marRight w:val="0"/>
      <w:marTop w:val="0"/>
      <w:marBottom w:val="0"/>
      <w:divBdr>
        <w:top w:val="none" w:sz="0" w:space="0" w:color="auto"/>
        <w:left w:val="none" w:sz="0" w:space="0" w:color="auto"/>
        <w:bottom w:val="none" w:sz="0" w:space="0" w:color="auto"/>
        <w:right w:val="none" w:sz="0" w:space="0" w:color="auto"/>
      </w:divBdr>
    </w:div>
    <w:div w:id="1838229060">
      <w:bodyDiv w:val="1"/>
      <w:marLeft w:val="0"/>
      <w:marRight w:val="0"/>
      <w:marTop w:val="0"/>
      <w:marBottom w:val="0"/>
      <w:divBdr>
        <w:top w:val="none" w:sz="0" w:space="0" w:color="auto"/>
        <w:left w:val="none" w:sz="0" w:space="0" w:color="auto"/>
        <w:bottom w:val="none" w:sz="0" w:space="0" w:color="auto"/>
        <w:right w:val="none" w:sz="0" w:space="0" w:color="auto"/>
      </w:divBdr>
    </w:div>
    <w:div w:id="1842699111">
      <w:bodyDiv w:val="1"/>
      <w:marLeft w:val="0"/>
      <w:marRight w:val="0"/>
      <w:marTop w:val="0"/>
      <w:marBottom w:val="0"/>
      <w:divBdr>
        <w:top w:val="none" w:sz="0" w:space="0" w:color="auto"/>
        <w:left w:val="none" w:sz="0" w:space="0" w:color="auto"/>
        <w:bottom w:val="none" w:sz="0" w:space="0" w:color="auto"/>
        <w:right w:val="none" w:sz="0" w:space="0" w:color="auto"/>
      </w:divBdr>
    </w:div>
    <w:div w:id="1876388477">
      <w:bodyDiv w:val="1"/>
      <w:marLeft w:val="0"/>
      <w:marRight w:val="0"/>
      <w:marTop w:val="0"/>
      <w:marBottom w:val="0"/>
      <w:divBdr>
        <w:top w:val="none" w:sz="0" w:space="0" w:color="auto"/>
        <w:left w:val="none" w:sz="0" w:space="0" w:color="auto"/>
        <w:bottom w:val="none" w:sz="0" w:space="0" w:color="auto"/>
        <w:right w:val="none" w:sz="0" w:space="0" w:color="auto"/>
      </w:divBdr>
    </w:div>
    <w:div w:id="1880438580">
      <w:bodyDiv w:val="1"/>
      <w:marLeft w:val="0"/>
      <w:marRight w:val="0"/>
      <w:marTop w:val="0"/>
      <w:marBottom w:val="0"/>
      <w:divBdr>
        <w:top w:val="none" w:sz="0" w:space="0" w:color="auto"/>
        <w:left w:val="none" w:sz="0" w:space="0" w:color="auto"/>
        <w:bottom w:val="none" w:sz="0" w:space="0" w:color="auto"/>
        <w:right w:val="none" w:sz="0" w:space="0" w:color="auto"/>
      </w:divBdr>
    </w:div>
    <w:div w:id="1880699917">
      <w:bodyDiv w:val="1"/>
      <w:marLeft w:val="0"/>
      <w:marRight w:val="0"/>
      <w:marTop w:val="0"/>
      <w:marBottom w:val="0"/>
      <w:divBdr>
        <w:top w:val="none" w:sz="0" w:space="0" w:color="auto"/>
        <w:left w:val="none" w:sz="0" w:space="0" w:color="auto"/>
        <w:bottom w:val="none" w:sz="0" w:space="0" w:color="auto"/>
        <w:right w:val="none" w:sz="0" w:space="0" w:color="auto"/>
      </w:divBdr>
    </w:div>
    <w:div w:id="1886940648">
      <w:bodyDiv w:val="1"/>
      <w:marLeft w:val="0"/>
      <w:marRight w:val="0"/>
      <w:marTop w:val="0"/>
      <w:marBottom w:val="0"/>
      <w:divBdr>
        <w:top w:val="none" w:sz="0" w:space="0" w:color="auto"/>
        <w:left w:val="none" w:sz="0" w:space="0" w:color="auto"/>
        <w:bottom w:val="none" w:sz="0" w:space="0" w:color="auto"/>
        <w:right w:val="none" w:sz="0" w:space="0" w:color="auto"/>
      </w:divBdr>
    </w:div>
    <w:div w:id="1893539608">
      <w:bodyDiv w:val="1"/>
      <w:marLeft w:val="0"/>
      <w:marRight w:val="0"/>
      <w:marTop w:val="0"/>
      <w:marBottom w:val="0"/>
      <w:divBdr>
        <w:top w:val="none" w:sz="0" w:space="0" w:color="auto"/>
        <w:left w:val="none" w:sz="0" w:space="0" w:color="auto"/>
        <w:bottom w:val="none" w:sz="0" w:space="0" w:color="auto"/>
        <w:right w:val="none" w:sz="0" w:space="0" w:color="auto"/>
      </w:divBdr>
    </w:div>
    <w:div w:id="1894461209">
      <w:bodyDiv w:val="1"/>
      <w:marLeft w:val="0"/>
      <w:marRight w:val="0"/>
      <w:marTop w:val="0"/>
      <w:marBottom w:val="0"/>
      <w:divBdr>
        <w:top w:val="none" w:sz="0" w:space="0" w:color="auto"/>
        <w:left w:val="none" w:sz="0" w:space="0" w:color="auto"/>
        <w:bottom w:val="none" w:sz="0" w:space="0" w:color="auto"/>
        <w:right w:val="none" w:sz="0" w:space="0" w:color="auto"/>
      </w:divBdr>
    </w:div>
    <w:div w:id="1896044470">
      <w:bodyDiv w:val="1"/>
      <w:marLeft w:val="0"/>
      <w:marRight w:val="0"/>
      <w:marTop w:val="0"/>
      <w:marBottom w:val="0"/>
      <w:divBdr>
        <w:top w:val="none" w:sz="0" w:space="0" w:color="auto"/>
        <w:left w:val="none" w:sz="0" w:space="0" w:color="auto"/>
        <w:bottom w:val="none" w:sz="0" w:space="0" w:color="auto"/>
        <w:right w:val="none" w:sz="0" w:space="0" w:color="auto"/>
      </w:divBdr>
    </w:div>
    <w:div w:id="1914390015">
      <w:bodyDiv w:val="1"/>
      <w:marLeft w:val="0"/>
      <w:marRight w:val="0"/>
      <w:marTop w:val="0"/>
      <w:marBottom w:val="0"/>
      <w:divBdr>
        <w:top w:val="none" w:sz="0" w:space="0" w:color="auto"/>
        <w:left w:val="none" w:sz="0" w:space="0" w:color="auto"/>
        <w:bottom w:val="none" w:sz="0" w:space="0" w:color="auto"/>
        <w:right w:val="none" w:sz="0" w:space="0" w:color="auto"/>
      </w:divBdr>
      <w:divsChild>
        <w:div w:id="446242678">
          <w:marLeft w:val="0"/>
          <w:marRight w:val="0"/>
          <w:marTop w:val="0"/>
          <w:marBottom w:val="0"/>
          <w:divBdr>
            <w:top w:val="none" w:sz="0" w:space="0" w:color="auto"/>
            <w:left w:val="none" w:sz="0" w:space="0" w:color="auto"/>
            <w:bottom w:val="none" w:sz="0" w:space="0" w:color="auto"/>
            <w:right w:val="none" w:sz="0" w:space="0" w:color="auto"/>
          </w:divBdr>
        </w:div>
      </w:divsChild>
    </w:div>
    <w:div w:id="1930389182">
      <w:bodyDiv w:val="1"/>
      <w:marLeft w:val="0"/>
      <w:marRight w:val="0"/>
      <w:marTop w:val="0"/>
      <w:marBottom w:val="0"/>
      <w:divBdr>
        <w:top w:val="none" w:sz="0" w:space="0" w:color="auto"/>
        <w:left w:val="none" w:sz="0" w:space="0" w:color="auto"/>
        <w:bottom w:val="none" w:sz="0" w:space="0" w:color="auto"/>
        <w:right w:val="none" w:sz="0" w:space="0" w:color="auto"/>
      </w:divBdr>
    </w:div>
    <w:div w:id="1937978072">
      <w:bodyDiv w:val="1"/>
      <w:marLeft w:val="0"/>
      <w:marRight w:val="0"/>
      <w:marTop w:val="0"/>
      <w:marBottom w:val="0"/>
      <w:divBdr>
        <w:top w:val="none" w:sz="0" w:space="0" w:color="auto"/>
        <w:left w:val="none" w:sz="0" w:space="0" w:color="auto"/>
        <w:bottom w:val="none" w:sz="0" w:space="0" w:color="auto"/>
        <w:right w:val="none" w:sz="0" w:space="0" w:color="auto"/>
      </w:divBdr>
    </w:div>
    <w:div w:id="1961955817">
      <w:bodyDiv w:val="1"/>
      <w:marLeft w:val="0"/>
      <w:marRight w:val="0"/>
      <w:marTop w:val="0"/>
      <w:marBottom w:val="0"/>
      <w:divBdr>
        <w:top w:val="none" w:sz="0" w:space="0" w:color="auto"/>
        <w:left w:val="none" w:sz="0" w:space="0" w:color="auto"/>
        <w:bottom w:val="none" w:sz="0" w:space="0" w:color="auto"/>
        <w:right w:val="none" w:sz="0" w:space="0" w:color="auto"/>
      </w:divBdr>
    </w:div>
    <w:div w:id="1986352000">
      <w:bodyDiv w:val="1"/>
      <w:marLeft w:val="0"/>
      <w:marRight w:val="0"/>
      <w:marTop w:val="0"/>
      <w:marBottom w:val="0"/>
      <w:divBdr>
        <w:top w:val="none" w:sz="0" w:space="0" w:color="auto"/>
        <w:left w:val="none" w:sz="0" w:space="0" w:color="auto"/>
        <w:bottom w:val="none" w:sz="0" w:space="0" w:color="auto"/>
        <w:right w:val="none" w:sz="0" w:space="0" w:color="auto"/>
      </w:divBdr>
    </w:div>
    <w:div w:id="1987314882">
      <w:bodyDiv w:val="1"/>
      <w:marLeft w:val="0"/>
      <w:marRight w:val="0"/>
      <w:marTop w:val="0"/>
      <w:marBottom w:val="0"/>
      <w:divBdr>
        <w:top w:val="none" w:sz="0" w:space="0" w:color="auto"/>
        <w:left w:val="none" w:sz="0" w:space="0" w:color="auto"/>
        <w:bottom w:val="none" w:sz="0" w:space="0" w:color="auto"/>
        <w:right w:val="none" w:sz="0" w:space="0" w:color="auto"/>
      </w:divBdr>
    </w:div>
    <w:div w:id="1995525276">
      <w:bodyDiv w:val="1"/>
      <w:marLeft w:val="0"/>
      <w:marRight w:val="0"/>
      <w:marTop w:val="0"/>
      <w:marBottom w:val="0"/>
      <w:divBdr>
        <w:top w:val="none" w:sz="0" w:space="0" w:color="auto"/>
        <w:left w:val="none" w:sz="0" w:space="0" w:color="auto"/>
        <w:bottom w:val="none" w:sz="0" w:space="0" w:color="auto"/>
        <w:right w:val="none" w:sz="0" w:space="0" w:color="auto"/>
      </w:divBdr>
    </w:div>
    <w:div w:id="1996688664">
      <w:bodyDiv w:val="1"/>
      <w:marLeft w:val="0"/>
      <w:marRight w:val="0"/>
      <w:marTop w:val="0"/>
      <w:marBottom w:val="0"/>
      <w:divBdr>
        <w:top w:val="none" w:sz="0" w:space="0" w:color="auto"/>
        <w:left w:val="none" w:sz="0" w:space="0" w:color="auto"/>
        <w:bottom w:val="none" w:sz="0" w:space="0" w:color="auto"/>
        <w:right w:val="none" w:sz="0" w:space="0" w:color="auto"/>
      </w:divBdr>
    </w:div>
    <w:div w:id="2017342793">
      <w:bodyDiv w:val="1"/>
      <w:marLeft w:val="0"/>
      <w:marRight w:val="0"/>
      <w:marTop w:val="0"/>
      <w:marBottom w:val="0"/>
      <w:divBdr>
        <w:top w:val="none" w:sz="0" w:space="0" w:color="auto"/>
        <w:left w:val="none" w:sz="0" w:space="0" w:color="auto"/>
        <w:bottom w:val="none" w:sz="0" w:space="0" w:color="auto"/>
        <w:right w:val="none" w:sz="0" w:space="0" w:color="auto"/>
      </w:divBdr>
    </w:div>
    <w:div w:id="2022118187">
      <w:bodyDiv w:val="1"/>
      <w:marLeft w:val="0"/>
      <w:marRight w:val="0"/>
      <w:marTop w:val="0"/>
      <w:marBottom w:val="0"/>
      <w:divBdr>
        <w:top w:val="none" w:sz="0" w:space="0" w:color="auto"/>
        <w:left w:val="none" w:sz="0" w:space="0" w:color="auto"/>
        <w:bottom w:val="none" w:sz="0" w:space="0" w:color="auto"/>
        <w:right w:val="none" w:sz="0" w:space="0" w:color="auto"/>
      </w:divBdr>
    </w:div>
    <w:div w:id="2026596607">
      <w:bodyDiv w:val="1"/>
      <w:marLeft w:val="0"/>
      <w:marRight w:val="0"/>
      <w:marTop w:val="0"/>
      <w:marBottom w:val="0"/>
      <w:divBdr>
        <w:top w:val="none" w:sz="0" w:space="0" w:color="auto"/>
        <w:left w:val="none" w:sz="0" w:space="0" w:color="auto"/>
        <w:bottom w:val="none" w:sz="0" w:space="0" w:color="auto"/>
        <w:right w:val="none" w:sz="0" w:space="0" w:color="auto"/>
      </w:divBdr>
    </w:div>
    <w:div w:id="2048094700">
      <w:bodyDiv w:val="1"/>
      <w:marLeft w:val="0"/>
      <w:marRight w:val="0"/>
      <w:marTop w:val="0"/>
      <w:marBottom w:val="0"/>
      <w:divBdr>
        <w:top w:val="none" w:sz="0" w:space="0" w:color="auto"/>
        <w:left w:val="none" w:sz="0" w:space="0" w:color="auto"/>
        <w:bottom w:val="none" w:sz="0" w:space="0" w:color="auto"/>
        <w:right w:val="none" w:sz="0" w:space="0" w:color="auto"/>
      </w:divBdr>
    </w:div>
    <w:div w:id="2053335883">
      <w:bodyDiv w:val="1"/>
      <w:marLeft w:val="0"/>
      <w:marRight w:val="0"/>
      <w:marTop w:val="0"/>
      <w:marBottom w:val="0"/>
      <w:divBdr>
        <w:top w:val="none" w:sz="0" w:space="0" w:color="auto"/>
        <w:left w:val="none" w:sz="0" w:space="0" w:color="auto"/>
        <w:bottom w:val="none" w:sz="0" w:space="0" w:color="auto"/>
        <w:right w:val="none" w:sz="0" w:space="0" w:color="auto"/>
      </w:divBdr>
    </w:div>
    <w:div w:id="2060931227">
      <w:bodyDiv w:val="1"/>
      <w:marLeft w:val="0"/>
      <w:marRight w:val="0"/>
      <w:marTop w:val="0"/>
      <w:marBottom w:val="0"/>
      <w:divBdr>
        <w:top w:val="none" w:sz="0" w:space="0" w:color="auto"/>
        <w:left w:val="none" w:sz="0" w:space="0" w:color="auto"/>
        <w:bottom w:val="none" w:sz="0" w:space="0" w:color="auto"/>
        <w:right w:val="none" w:sz="0" w:space="0" w:color="auto"/>
      </w:divBdr>
    </w:div>
    <w:div w:id="2065642745">
      <w:bodyDiv w:val="1"/>
      <w:marLeft w:val="0"/>
      <w:marRight w:val="0"/>
      <w:marTop w:val="0"/>
      <w:marBottom w:val="0"/>
      <w:divBdr>
        <w:top w:val="none" w:sz="0" w:space="0" w:color="auto"/>
        <w:left w:val="none" w:sz="0" w:space="0" w:color="auto"/>
        <w:bottom w:val="none" w:sz="0" w:space="0" w:color="auto"/>
        <w:right w:val="none" w:sz="0" w:space="0" w:color="auto"/>
      </w:divBdr>
    </w:div>
    <w:div w:id="2066835364">
      <w:bodyDiv w:val="1"/>
      <w:marLeft w:val="0"/>
      <w:marRight w:val="0"/>
      <w:marTop w:val="0"/>
      <w:marBottom w:val="0"/>
      <w:divBdr>
        <w:top w:val="none" w:sz="0" w:space="0" w:color="auto"/>
        <w:left w:val="none" w:sz="0" w:space="0" w:color="auto"/>
        <w:bottom w:val="none" w:sz="0" w:space="0" w:color="auto"/>
        <w:right w:val="none" w:sz="0" w:space="0" w:color="auto"/>
      </w:divBdr>
    </w:div>
    <w:div w:id="2078282949">
      <w:bodyDiv w:val="1"/>
      <w:marLeft w:val="0"/>
      <w:marRight w:val="0"/>
      <w:marTop w:val="0"/>
      <w:marBottom w:val="0"/>
      <w:divBdr>
        <w:top w:val="none" w:sz="0" w:space="0" w:color="auto"/>
        <w:left w:val="none" w:sz="0" w:space="0" w:color="auto"/>
        <w:bottom w:val="none" w:sz="0" w:space="0" w:color="auto"/>
        <w:right w:val="none" w:sz="0" w:space="0" w:color="auto"/>
      </w:divBdr>
    </w:div>
    <w:div w:id="2078700976">
      <w:bodyDiv w:val="1"/>
      <w:marLeft w:val="0"/>
      <w:marRight w:val="0"/>
      <w:marTop w:val="0"/>
      <w:marBottom w:val="0"/>
      <w:divBdr>
        <w:top w:val="none" w:sz="0" w:space="0" w:color="auto"/>
        <w:left w:val="none" w:sz="0" w:space="0" w:color="auto"/>
        <w:bottom w:val="none" w:sz="0" w:space="0" w:color="auto"/>
        <w:right w:val="none" w:sz="0" w:space="0" w:color="auto"/>
      </w:divBdr>
    </w:div>
    <w:div w:id="2080056998">
      <w:bodyDiv w:val="1"/>
      <w:marLeft w:val="0"/>
      <w:marRight w:val="0"/>
      <w:marTop w:val="0"/>
      <w:marBottom w:val="0"/>
      <w:divBdr>
        <w:top w:val="none" w:sz="0" w:space="0" w:color="auto"/>
        <w:left w:val="none" w:sz="0" w:space="0" w:color="auto"/>
        <w:bottom w:val="none" w:sz="0" w:space="0" w:color="auto"/>
        <w:right w:val="none" w:sz="0" w:space="0" w:color="auto"/>
      </w:divBdr>
      <w:divsChild>
        <w:div w:id="1394960331">
          <w:marLeft w:val="0"/>
          <w:marRight w:val="0"/>
          <w:marTop w:val="0"/>
          <w:marBottom w:val="0"/>
          <w:divBdr>
            <w:top w:val="none" w:sz="0" w:space="0" w:color="auto"/>
            <w:left w:val="none" w:sz="0" w:space="0" w:color="auto"/>
            <w:bottom w:val="none" w:sz="0" w:space="0" w:color="auto"/>
            <w:right w:val="none" w:sz="0" w:space="0" w:color="auto"/>
          </w:divBdr>
        </w:div>
      </w:divsChild>
    </w:div>
    <w:div w:id="2080394796">
      <w:bodyDiv w:val="1"/>
      <w:marLeft w:val="0"/>
      <w:marRight w:val="0"/>
      <w:marTop w:val="0"/>
      <w:marBottom w:val="0"/>
      <w:divBdr>
        <w:top w:val="none" w:sz="0" w:space="0" w:color="auto"/>
        <w:left w:val="none" w:sz="0" w:space="0" w:color="auto"/>
        <w:bottom w:val="none" w:sz="0" w:space="0" w:color="auto"/>
        <w:right w:val="none" w:sz="0" w:space="0" w:color="auto"/>
      </w:divBdr>
    </w:div>
    <w:div w:id="2112582634">
      <w:bodyDiv w:val="1"/>
      <w:marLeft w:val="0"/>
      <w:marRight w:val="0"/>
      <w:marTop w:val="0"/>
      <w:marBottom w:val="0"/>
      <w:divBdr>
        <w:top w:val="none" w:sz="0" w:space="0" w:color="auto"/>
        <w:left w:val="none" w:sz="0" w:space="0" w:color="auto"/>
        <w:bottom w:val="none" w:sz="0" w:space="0" w:color="auto"/>
        <w:right w:val="none" w:sz="0" w:space="0" w:color="auto"/>
      </w:divBdr>
    </w:div>
    <w:div w:id="2118939524">
      <w:bodyDiv w:val="1"/>
      <w:marLeft w:val="0"/>
      <w:marRight w:val="0"/>
      <w:marTop w:val="0"/>
      <w:marBottom w:val="0"/>
      <w:divBdr>
        <w:top w:val="none" w:sz="0" w:space="0" w:color="auto"/>
        <w:left w:val="none" w:sz="0" w:space="0" w:color="auto"/>
        <w:bottom w:val="none" w:sz="0" w:space="0" w:color="auto"/>
        <w:right w:val="none" w:sz="0" w:space="0" w:color="auto"/>
      </w:divBdr>
    </w:div>
    <w:div w:id="2122798788">
      <w:bodyDiv w:val="1"/>
      <w:marLeft w:val="0"/>
      <w:marRight w:val="0"/>
      <w:marTop w:val="0"/>
      <w:marBottom w:val="0"/>
      <w:divBdr>
        <w:top w:val="none" w:sz="0" w:space="0" w:color="auto"/>
        <w:left w:val="none" w:sz="0" w:space="0" w:color="auto"/>
        <w:bottom w:val="none" w:sz="0" w:space="0" w:color="auto"/>
        <w:right w:val="none" w:sz="0" w:space="0" w:color="auto"/>
      </w:divBdr>
      <w:divsChild>
        <w:div w:id="664944154">
          <w:marLeft w:val="0"/>
          <w:marRight w:val="0"/>
          <w:marTop w:val="0"/>
          <w:marBottom w:val="150"/>
          <w:divBdr>
            <w:top w:val="none" w:sz="0" w:space="0" w:color="auto"/>
            <w:left w:val="none" w:sz="0" w:space="0" w:color="auto"/>
            <w:bottom w:val="none" w:sz="0" w:space="0" w:color="auto"/>
            <w:right w:val="none" w:sz="0" w:space="0" w:color="auto"/>
          </w:divBdr>
          <w:divsChild>
            <w:div w:id="1150708908">
              <w:marLeft w:val="0"/>
              <w:marRight w:val="0"/>
              <w:marTop w:val="0"/>
              <w:marBottom w:val="0"/>
              <w:divBdr>
                <w:top w:val="none" w:sz="0" w:space="0" w:color="auto"/>
                <w:left w:val="none" w:sz="0" w:space="0" w:color="auto"/>
                <w:bottom w:val="none" w:sz="0" w:space="0" w:color="auto"/>
                <w:right w:val="none" w:sz="0" w:space="0" w:color="auto"/>
              </w:divBdr>
            </w:div>
          </w:divsChild>
        </w:div>
        <w:div w:id="1571426485">
          <w:marLeft w:val="0"/>
          <w:marRight w:val="0"/>
          <w:marTop w:val="0"/>
          <w:marBottom w:val="150"/>
          <w:divBdr>
            <w:top w:val="none" w:sz="0" w:space="0" w:color="auto"/>
            <w:left w:val="none" w:sz="0" w:space="0" w:color="auto"/>
            <w:bottom w:val="none" w:sz="0" w:space="0" w:color="auto"/>
            <w:right w:val="none" w:sz="0" w:space="0" w:color="auto"/>
          </w:divBdr>
          <w:divsChild>
            <w:div w:id="31942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74249">
      <w:bodyDiv w:val="1"/>
      <w:marLeft w:val="0"/>
      <w:marRight w:val="0"/>
      <w:marTop w:val="0"/>
      <w:marBottom w:val="0"/>
      <w:divBdr>
        <w:top w:val="none" w:sz="0" w:space="0" w:color="auto"/>
        <w:left w:val="none" w:sz="0" w:space="0" w:color="auto"/>
        <w:bottom w:val="none" w:sz="0" w:space="0" w:color="auto"/>
        <w:right w:val="none" w:sz="0" w:space="0" w:color="auto"/>
      </w:divBdr>
    </w:div>
    <w:div w:id="214476155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emf"/><Relationship Id="rId26" Type="http://schemas.openxmlformats.org/officeDocument/2006/relationships/header" Target="header4.xml"/><Relationship Id="rId39" Type="http://schemas.openxmlformats.org/officeDocument/2006/relationships/image" Target="media/image19.emf"/><Relationship Id="rId21" Type="http://schemas.openxmlformats.org/officeDocument/2006/relationships/image" Target="media/image6.png"/><Relationship Id="rId34" Type="http://schemas.openxmlformats.org/officeDocument/2006/relationships/oleObject" Target="embeddings/oleObject1.bin"/><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8.emf"/><Relationship Id="rId40" Type="http://schemas.openxmlformats.org/officeDocument/2006/relationships/oleObject" Target="embeddings/oleObject4.bin"/><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oleObject" Target="embeddings/oleObject2.bin"/><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footer" Target="footer4.xml"/><Relationship Id="rId30" Type="http://schemas.openxmlformats.org/officeDocument/2006/relationships/image" Target="media/image13.png"/><Relationship Id="rId35" Type="http://schemas.openxmlformats.org/officeDocument/2006/relationships/image" Target="media/image17.emf"/><Relationship Id="rId43" Type="http://schemas.microsoft.com/office/2011/relationships/people" Target="peop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6.emf"/><Relationship Id="rId38" Type="http://schemas.openxmlformats.org/officeDocument/2006/relationships/oleObject" Target="embeddings/oleObject3.bin"/></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1991A54131AC341BC25FBC6F49DA1DB" ma:contentTypeVersion="2" ma:contentTypeDescription="Create a new document." ma:contentTypeScope="" ma:versionID="114b61e51203f720647797aac5d9f74b">
  <xsd:schema xmlns:xsd="http://www.w3.org/2001/XMLSchema" xmlns:xs="http://www.w3.org/2001/XMLSchema" xmlns:p="http://schemas.microsoft.com/office/2006/metadata/properties" xmlns:ns2="41d9083d-6fe1-4d05-9e12-68cd2d2ae6b2" targetNamespace="http://schemas.microsoft.com/office/2006/metadata/properties" ma:root="true" ma:fieldsID="5728f43e29d83af48aef33c3481fa383" ns2:_="">
    <xsd:import namespace="41d9083d-6fe1-4d05-9e12-68cd2d2ae6b2"/>
    <xsd:element name="properties">
      <xsd:complexType>
        <xsd:sequence>
          <xsd:element name="documentManagement">
            <xsd:complexType>
              <xsd:all>
                <xsd:element ref="ns2:Sr_x0020_NO" minOccurs="0"/>
                <xsd:element ref="ns2:NUMB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9083d-6fe1-4d05-9e12-68cd2d2ae6b2" elementFormDefault="qualified">
    <xsd:import namespace="http://schemas.microsoft.com/office/2006/documentManagement/types"/>
    <xsd:import namespace="http://schemas.microsoft.com/office/infopath/2007/PartnerControls"/>
    <xsd:element name="Sr_x0020_NO" ma:index="8" nillable="true" ma:displayName="Sr NO" ma:internalName="Sr_x0020_NO">
      <xsd:simpleType>
        <xsd:restriction base="dms:Number"/>
      </xsd:simpleType>
    </xsd:element>
    <xsd:element name="NUMBER" ma:index="9" nillable="true" ma:displayName="NUMBER" ma:internalName="NUMBER">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NUMBER xmlns="41d9083d-6fe1-4d05-9e12-68cd2d2ae6b2" xsi:nil="true"/>
    <Sr_x0020_NO xmlns="41d9083d-6fe1-4d05-9e12-68cd2d2ae6b2" xsi:nil="true"/>
  </documentManagement>
</p:properties>
</file>

<file path=customXml/itemProps1.xml><?xml version="1.0" encoding="utf-8"?>
<ds:datastoreItem xmlns:ds="http://schemas.openxmlformats.org/officeDocument/2006/customXml" ds:itemID="{A029EC4F-0890-4844-AEE9-202B1ED0C19D}"/>
</file>

<file path=customXml/itemProps2.xml><?xml version="1.0" encoding="utf-8"?>
<ds:datastoreItem xmlns:ds="http://schemas.openxmlformats.org/officeDocument/2006/customXml" ds:itemID="{D7A31A44-37A3-4E62-88D9-BEFECD79F412}"/>
</file>

<file path=customXml/itemProps3.xml><?xml version="1.0" encoding="utf-8"?>
<ds:datastoreItem xmlns:ds="http://schemas.openxmlformats.org/officeDocument/2006/customXml" ds:itemID="{327BAF8B-D746-4419-BBFC-95272803A134}"/>
</file>

<file path=customXml/itemProps4.xml><?xml version="1.0" encoding="utf-8"?>
<ds:datastoreItem xmlns:ds="http://schemas.openxmlformats.org/officeDocument/2006/customXml" ds:itemID="{3B5122D0-7F87-47D1-B7E4-3EC1395FC9DB}"/>
</file>

<file path=docProps/app.xml><?xml version="1.0" encoding="utf-8"?>
<Properties xmlns="http://schemas.openxmlformats.org/officeDocument/2006/extended-properties" xmlns:vt="http://schemas.openxmlformats.org/officeDocument/2006/docPropsVTypes">
  <Template>Normal.dotm</Template>
  <TotalTime>1</TotalTime>
  <Pages>49</Pages>
  <Words>13125</Words>
  <Characters>74817</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Technical Design Document</vt:lpstr>
    </vt:vector>
  </TitlesOfParts>
  <Company>RAIDIAM</Company>
  <LinksUpToDate>false</LinksUpToDate>
  <CharactersWithSpaces>87767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Design Document</dc:title>
  <dc:subject/>
  <dc:creator>Daryl Searle</dc:creator>
  <cp:keywords>Level 3 Component Design Document</cp:keywords>
  <dc:description/>
  <cp:lastModifiedBy>Barry O'Donohoe</cp:lastModifiedBy>
  <cp:revision>2</cp:revision>
  <cp:lastPrinted>2017-11-26T14:58:00Z</cp:lastPrinted>
  <dcterms:created xsi:type="dcterms:W3CDTF">2018-03-23T14:49:00Z</dcterms:created>
  <dcterms:modified xsi:type="dcterms:W3CDTF">2018-03-23T14:49:00Z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 Id">
    <vt:lpwstr>Project Id</vt:lpwstr>
  </property>
  <property fmtid="{D5CDD505-2E9C-101B-9397-08002B2CF9AE}" pid="3" name="Project">
    <vt:lpwstr>Template for IDA Project</vt:lpwstr>
  </property>
  <property fmtid="{D5CDD505-2E9C-101B-9397-08002B2CF9AE}" pid="4" name="Contr Id">
    <vt:lpwstr>Contract Id</vt:lpwstr>
  </property>
  <property fmtid="{D5CDD505-2E9C-101B-9397-08002B2CF9AE}" pid="5" name="Contract">
    <vt:lpwstr>Template for specific development</vt:lpwstr>
  </property>
  <property fmtid="{D5CDD505-2E9C-101B-9397-08002B2CF9AE}" pid="6" name="Version">
    <vt:lpwstr>Issue 1</vt:lpwstr>
  </property>
  <property fmtid="{D5CDD505-2E9C-101B-9397-08002B2CF9AE}" pid="7" name="Date">
    <vt:lpwstr>17 January 2001</vt:lpwstr>
  </property>
  <property fmtid="{D5CDD505-2E9C-101B-9397-08002B2CF9AE}" pid="8" name="ContentTypeId">
    <vt:lpwstr>0x010100A1991A54131AC341BC25FBC6F49DA1DB</vt:lpwstr>
  </property>
</Properties>
</file>